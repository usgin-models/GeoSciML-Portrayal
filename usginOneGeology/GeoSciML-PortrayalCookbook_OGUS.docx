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bookmarkStart w:id="0" w:name="_Toc316499142" w:displacedByCustomXml="next"/>
    <w:sdt>
      <w:sdtPr>
        <w:rPr>
          <w:rFonts w:asciiTheme="majorHAnsi" w:eastAsiaTheme="majorEastAsia" w:hAnsiTheme="majorHAnsi" w:cstheme="majorBidi"/>
          <w:b/>
          <w:bCs/>
          <w:color w:val="365F91" w:themeColor="accent1" w:themeShade="BF"/>
          <w:sz w:val="28"/>
          <w:szCs w:val="28"/>
        </w:rPr>
        <w:id w:val="473489727"/>
        <w:docPartObj>
          <w:docPartGallery w:val="Cover Pages"/>
          <w:docPartUnique/>
        </w:docPartObj>
      </w:sdtPr>
      <w:sdtEndPr>
        <w:rPr>
          <w:rFonts w:ascii="Century" w:eastAsiaTheme="minorHAnsi" w:hAnsi="Century" w:cstheme="minorBidi"/>
          <w:b w:val="0"/>
          <w:bCs w:val="0"/>
          <w:color w:val="auto"/>
          <w:sz w:val="22"/>
          <w:szCs w:val="18"/>
        </w:rPr>
      </w:sdtEndPr>
      <w:sdtContent>
        <w:p w:rsidR="002A5DE2" w:rsidRPr="002A5DE2" w:rsidRDefault="007B2D23" w:rsidP="002A5DE2">
          <w:pPr>
            <w:rPr>
              <w:rFonts w:asciiTheme="majorHAnsi" w:eastAsiaTheme="majorEastAsia" w:hAnsiTheme="majorHAnsi" w:cstheme="majorBidi"/>
              <w:b/>
              <w:bCs/>
              <w:color w:val="365F91" w:themeColor="accent1" w:themeShade="BF"/>
              <w:sz w:val="28"/>
              <w:szCs w:val="28"/>
            </w:rPr>
          </w:pPr>
          <w:r>
            <w:rPr>
              <w:noProof/>
            </w:rPr>
            <mc:AlternateContent>
              <mc:Choice Requires="wps">
                <w:drawing>
                  <wp:anchor distT="0" distB="0" distL="114300" distR="114300" simplePos="0" relativeHeight="251656190" behindDoc="0" locked="0" layoutInCell="1" allowOverlap="1" wp14:anchorId="34E50D4F" wp14:editId="523C6EC8">
                    <wp:simplePos x="0" y="0"/>
                    <wp:positionH relativeFrom="page">
                      <wp:posOffset>690113</wp:posOffset>
                    </wp:positionH>
                    <wp:positionV relativeFrom="page">
                      <wp:posOffset>595223</wp:posOffset>
                    </wp:positionV>
                    <wp:extent cx="6676845" cy="2178169"/>
                    <wp:effectExtent l="0" t="0" r="0" b="0"/>
                    <wp:wrapNone/>
                    <wp:docPr id="54" name="Rectangle 54"/>
                    <wp:cNvGraphicFramePr/>
                    <a:graphic xmlns:a="http://schemas.openxmlformats.org/drawingml/2006/main">
                      <a:graphicData uri="http://schemas.microsoft.com/office/word/2010/wordprocessingShape">
                        <wps:wsp>
                          <wps:cNvSpPr/>
                          <wps:spPr>
                            <a:xfrm>
                              <a:off x="0" y="0"/>
                              <a:ext cx="6676845" cy="2178169"/>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rect id="Rectangle 54" o:spid="_x0000_s1026" style="position:absolute;margin-left:54.35pt;margin-top:46.85pt;width:525.75pt;height:171.5pt;z-index:25165619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" fillcolor="#4f81bd [3204]" stroked="f" strokeweight="2pt">
                    <w10:wrap anchorx="page" anchory="page"/>
                  </v:rect>
                </w:pict>
              </mc:Fallback>
            </mc:AlternateContent>
          </w:r>
          <w:r w:rsidR="004C2B33">
            <w:rPr>
              <w:noProof/>
            </w:rPr>
            <mc:AlternateContent>
              <mc:Choice Requires="wps">
                <w:drawing>
                  <wp:anchor distT="0" distB="0" distL="114300" distR="114300" simplePos="0" relativeHeight="251657215" behindDoc="1" locked="0" layoutInCell="1" allowOverlap="1" wp14:anchorId="7372DBC0" wp14:editId="18654093">
                    <wp:simplePos x="0" y="0"/>
                    <wp:positionH relativeFrom="page">
                      <wp:posOffset>678180</wp:posOffset>
                    </wp:positionH>
                    <wp:positionV relativeFrom="page">
                      <wp:align>center</wp:align>
                    </wp:positionV>
                    <wp:extent cx="7772400" cy="10075653"/>
                    <wp:effectExtent l="0" t="0" r="0" b="1905"/>
                    <wp:wrapNone/>
                    <wp:docPr id="52" name="Rectangle 52"/>
                    <wp:cNvGraphicFramePr/>
                    <a:graphic xmlns:a="http://schemas.openxmlformats.org/drawingml/2006/main">
                      <a:graphicData uri="http://schemas.microsoft.com/office/word/2010/wordprocessingShape">
                        <wps:wsp>
                          <wps:cNvSpPr/>
                          <wps:spPr>
                            <a:xfrm>
                              <a:off x="0" y="0"/>
                              <a:ext cx="7772400" cy="10075653"/>
                            </a:xfrm>
                            <a:prstGeom prst="rect">
                              <a:avLst/>
                            </a:prstGeom>
                            <a:blipFill dpi="0" rotWithShape="1">
                              <a:blip r:embed="rId10">
                                <a:duotone>
                                  <a:schemeClr val="lt1">
                                    <a:shade val="20000"/>
                                    <a:satMod val="350000"/>
                                    <a:lumMod val="125000"/>
                                  </a:schemeClr>
                                  <a:schemeClr val="lt1">
                                    <a:tint val="90000"/>
                                    <a:satMod val="250000"/>
                                  </a:schemeClr>
                                </a:duotone>
                              </a:blip>
                              <a:srcRect/>
                              <a:stretch>
                                <a:fillRect/>
                              </a:stretch>
                            </a:blipFill>
                            <a:ln>
                              <a:noFill/>
                            </a:ln>
                          </wps:spPr>
                          <wps:style>
                            <a:lnRef idx="2">
                              <a:schemeClr val="accent1">
                                <a:shade val="50000"/>
                              </a:schemeClr>
                            </a:lnRef>
                            <a:fillRef idx="1003">
                              <a:schemeClr val="l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100000</wp14:pctWidth>
                    </wp14:sizeRelH>
                    <wp14:sizeRelV relativeFrom="page">
                      <wp14:pctHeight>0</wp14:pctHeight>
                    </wp14:sizeRelV>
                  </wp:anchor>
                </w:drawing>
              </mc:Choice>
              <mc:Fallback>
                <w:pict>
                  <v:rect id="Rectangle 52" o:spid="_x0000_s1026" style="position:absolute;margin-left:53.4pt;margin-top:0;width:612pt;height:793.35pt;z-index:-251659265;visibility:visible;mso-wrap-style:square;mso-width-percent:1000;mso-height-percent:0;mso-wrap-distance-left:9pt;mso-wrap-distance-top:0;mso-wrap-distance-right:9pt;mso-wrap-distance-bottom:0;mso-position-horizontal:absolute;mso-position-horizontal-relative:page;mso-position-vertical:center;mso-position-vertical-relative:page;mso-width-percent:1000;mso-height-percent:0;mso-width-relative:page;mso-height-relative:page;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" stroked="f" strokeweight="2pt">
                    <v:fill r:id="rId11" o:title="" recolor="t" rotate="t" type="frame"/>
                    <v:imagedata recolortarget="#3f3f3f [801]"/>
                    <w10:wrap anchorx="page" anchory="page"/>
                  </v:rect>
                </w:pict>
              </mc:Fallback>
            </mc:AlternateContent>
          </w:r>
          <w:r w:rsidR="004C2B33">
            <w:rPr>
              <w:noProof/>
            </w:rPr>
            <mc:AlternateContent>
              <mc:Choice Requires="wps">
                <w:drawing>
                  <wp:anchor distT="0" distB="0" distL="114300" distR="114300" simplePos="0" relativeHeight="251658240" behindDoc="0" locked="0" layoutInCell="1" allowOverlap="1" wp14:anchorId="7F6B098F" wp14:editId="485AC210">
                    <wp:simplePos x="0" y="0"/>
                    <mc:AlternateContent>
                      <mc:Choice Requires="wp14">
                        <wp:positionH relativeFrom="margin">
                          <wp14:pctPosHOffset>0</wp14:pctPosHOffset>
                        </wp:positionH>
                      </mc:Choice>
                      <mc:Fallback>
                        <wp:positionH relativeFrom="page">
                          <wp:posOffset>685800</wp:posOffset>
                        </wp:positionH>
                      </mc:Fallback>
                    </mc:AlternateContent>
                    <wp:positionV relativeFrom="margin">
                      <wp:align>bottom</wp:align>
                    </wp:positionV>
                    <wp:extent cx="5943600" cy="389890"/>
                    <wp:effectExtent l="0" t="0" r="0" b="0"/>
                    <wp:wrapNone/>
                    <wp:docPr id="53" name="Text Box 53"/>
                    <wp:cNvGraphicFramePr/>
                    <a:graphic xmlns:a="http://schemas.openxmlformats.org/drawingml/2006/main">
                      <a:graphicData uri="http://schemas.microsoft.com/office/word/2010/wordprocessingShape">
                        <wps:wsp>
                          <wps:cNvSpPr txBox="1"/>
                          <wps:spPr>
                            <a:xfrm>
                              <a:off x="0" y="0"/>
                              <a:ext cx="5943600" cy="389890"/>
                            </a:xfrm>
                            <a:prstGeom prst="rect">
                              <a:avLst/>
                            </a:prstGeom>
                            <a:noFill/>
                            <a:ln w="6350">
                              <a:noFill/>
                            </a:ln>
                            <a:effectLst/>
                          </wps:spPr>
                          <wps:txbx>
                            <w:txbxContent>
                              <w:sdt>
                                <w:sdtPr>
                                  <w:id w:val="-1305463256"/>
                                  <w:date w:fullDate="2012-03-27T00:00:00Z">
                                    <w:dateFormat w:val="M/d/yyyy"/>
                                    <w:lid w:val="en-US"/>
                                    <w:storeMappedDataAs w:val="dateTime"/>
                                    <w:calendar w:val="gregorian"/>
                                  </w:date>
                                </w:sdtPr>
                                <w:sdtEndPr/>
                                <w:sdtContent>
                                  <w:p w:rsidR="006442C1" w:rsidRDefault="006442C1" w:rsidP="002A5DE2">
                                    <w:pPr>
                                      <w:pStyle w:val="Subtitle"/>
                                    </w:pPr>
                                    <w:r>
                                      <w:t>3/27/2012</w:t>
                                    </w:r>
                                  </w:p>
                                </w:sdtContent>
                              </w:sdt>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15000</wp14:pctHeight>
                    </wp14:sizeRelV>
                  </wp:anchor>
                </w:drawing>
              </mc:Choice>
              <mc:Fallback>
                <w:pict>
                  <v:shapetype id="_x0000_t202" coordsize="21600,21600" o:spt="202" path="m,l,21600r21600,l21600,xe">
                    <v:stroke joinstyle="miter"/>
                    <v:path gradientshapeok="t" o:connecttype="rect"/>
                  </v:shapetype>
                  <v:shape id="Text Box 53" o:spid="_x0000_s1026" type="#_x0000_t202" style="position:absolute;margin-left:0;margin-top:0;width:468pt;height:30.7pt;z-index:251658240;visibility:visible;mso-wrap-style:square;mso-width-percent:1000;mso-height-percent:150;mso-left-percent:0;mso-wrap-distance-left:9pt;mso-wrap-distance-top:0;mso-wrap-distance-right:9pt;mso-wrap-distance-bottom:0;mso-position-horizontal-relative:margin;mso-position-vertical:bottom;mso-position-vertical-relative:margin;mso-width-percent:1000;mso-height-percent:150;mso-lef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" filled="f" stroked="f" strokeweight=".5pt">
                    <v:textbox style="mso-fit-shape-to-text:t">
                      <w:txbxContent>
                        <w:sdt>
                          <w:sdtPr>
                            <w:id w:val="-1305463256"/>
                            <w:date w:fullDate="2012-03-27T00:00:00Z">
                              <w:dateFormat w:val="M/d/yyyy"/>
                              <w:lid w:val="en-US"/>
                              <w:storeMappedDataAs w:val="dateTime"/>
                              <w:calendar w:val="gregorian"/>
                            </w:date>
                          </w:sdtPr>
                          <w:sdtContent>
                            <w:p w:rsidR="006442C1" w:rsidRDefault="006442C1" w:rsidP="002A5DE2">
                              <w:pPr>
                                <w:pStyle w:val="Subtitle"/>
                              </w:pPr>
                              <w:r>
                                <w:t>3/27/2012</w:t>
                              </w:r>
                            </w:p>
                          </w:sdtContent>
                        </w:sdt>
                      </w:txbxContent>
                    </v:textbox>
                    <w10:wrap anchorx="margin" anchory="margin"/>
                  </v:shape>
                </w:pict>
              </mc:Fallback>
            </mc:AlternateContent>
          </w:r>
          <w:r w:rsidR="004C2B33">
            <w:rPr>
              <w:noProof/>
            </w:rPr>
            <mc:AlternateContent>
              <mc:Choice Requires="wps">
                <w:drawing>
                  <wp:anchor distT="0" distB="0" distL="114300" distR="114300" simplePos="0" relativeHeight="251661312" behindDoc="0" locked="0" layoutInCell="1" allowOverlap="1" wp14:anchorId="5CD3B741" wp14:editId="412A117A">
                    <wp:simplePos x="0" y="0"/>
                    <wp:positionH relativeFrom="margin">
                      <wp:align>center</wp:align>
                    </wp:positionH>
                    <wp:positionV relativeFrom="margin">
                      <wp:align>bottom</wp:align>
                    </wp:positionV>
                    <wp:extent cx="5943600" cy="36195"/>
                    <wp:effectExtent l="0" t="0" r="0" b="0"/>
                    <wp:wrapNone/>
                    <wp:docPr id="55" name="Rectangle 55"/>
                    <wp:cNvGraphicFramePr/>
                    <a:graphic xmlns:a="http://schemas.openxmlformats.org/drawingml/2006/main">
                      <a:graphicData uri="http://schemas.microsoft.com/office/word/2010/wordprocessingShape">
                        <wps:wsp>
                          <wps:cNvSpPr/>
                          <wps:spPr>
                            <a:xfrm>
                              <a:off x="0" y="0"/>
                              <a:ext cx="5943600" cy="3619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100000</wp14:pctWidth>
                    </wp14:sizeRelH>
                    <wp14:sizeRelV relativeFrom="margin">
                      <wp14:pctHeight>0</wp14:pctHeight>
                    </wp14:sizeRelV>
                  </wp:anchor>
                </w:drawing>
              </mc:Choice>
              <mc:Fallback>
                <w:pict>
                  <v:rect id="Rectangle 55" o:spid="_x0000_s1026" style="position:absolute;margin-left:0;margin-top:0;width:468pt;height:2.85pt;z-index:251661312;visibility:visible;mso-wrap-style:square;mso-width-percent:1000;mso-height-percent:0;mso-wrap-distance-left:9pt;mso-wrap-distance-top:0;mso-wrap-distance-right:9pt;mso-wrap-distance-bottom:0;mso-position-horizontal:center;mso-position-horizontal-relative:margin;mso-position-vertical:bottom;mso-position-vertical-relative:margin;mso-width-percent:100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" fillcolor="#4f81bd [3204]" stroked="f" strokeweight="2pt">
                    <w10:wrap anchorx="margin" anchory="margin"/>
                  </v:rect>
                </w:pict>
              </mc:Fallback>
            </mc:AlternateContent>
          </w:r>
        </w:p>
      </w:sdtContent>
    </w:sdt>
    <w:tbl>
      <w:tblPr>
        <w:tblpPr w:leftFromText="187" w:rightFromText="187" w:bottomFromText="720" w:vertAnchor="page" w:horzAnchor="margin" w:tblpXSpec="center" w:tblpY="4524"/>
        <w:tblW w:w="4554" w:type="pct"/>
        <w:tblLook w:val="04A0" w:firstRow="1" w:lastRow="0" w:firstColumn="1" w:lastColumn="0" w:noHBand="0" w:noVBand="1"/>
      </w:tblPr>
      <w:tblGrid>
        <w:gridCol w:w="9378"/>
      </w:tblGrid>
      <w:tr w:rsidR="007B2D23" w:rsidTr="007B2D23">
        <w:tc>
          <w:tcPr>
            <w:tcW w:w="9378" w:type="dxa"/>
          </w:tcPr>
          <w:p w:rsidR="007B2D23" w:rsidRDefault="00333560" w:rsidP="007B2D23">
            <w:pPr>
              <w:pStyle w:val="Title"/>
              <w:rPr>
                <w:sz w:val="140"/>
                <w:szCs w:val="140"/>
              </w:rPr>
            </w:pPr>
            <w:sdt>
              <w:sdtPr>
                <w:alias w:val="Title"/>
                <w:id w:val="1934172987"/>
                <w:dataBinding w:prefixMappings="xmlns:ns0='http://schemas.openxmlformats.org/package/2006/metadata/core-properties' xmlns:ns1='http://purl.org/dc/elements/1.1/'" w:xpath="/ns0:coreProperties[1]/ns1:title[1]" w:storeItemID="{6C3C8BC8-F283-45AE-878A-BAB7291924A1}"/>
                <w:text/>
              </w:sdtPr>
              <w:sdtEndPr/>
              <w:sdtContent>
                <w:r w:rsidR="007B2D23">
                  <w:t>Deployment of geologic map services using GeoSciML-Portrayal</w:t>
                </w:r>
              </w:sdtContent>
            </w:sdt>
          </w:p>
        </w:tc>
      </w:tr>
      <w:tr w:rsidR="007B2D23" w:rsidTr="007B2D23">
        <w:tc>
          <w:tcPr>
            <w:tcW w:w="9378" w:type="dxa"/>
            <w:vAlign w:val="bottom"/>
          </w:tcPr>
          <w:p w:rsidR="007B2D23" w:rsidRDefault="00333560" w:rsidP="007B2D23">
            <w:pPr>
              <w:pStyle w:val="Subtitle"/>
            </w:pPr>
            <w:sdt>
              <w:sdtPr>
                <w:alias w:val="Subtitle"/>
                <w:id w:val="-899293849"/>
                <w:dataBinding w:prefixMappings="xmlns:ns0='http://schemas.openxmlformats.org/package/2006/metadata/core-properties' xmlns:ns1='http://purl.org/dc/elements/1.1/'" w:xpath="/ns0:coreProperties[1]/ns1:subject[1]" w:storeItemID="{6C3C8BC8-F283-45AE-878A-BAB7291924A1}"/>
                <w:text/>
              </w:sdtPr>
              <w:sdtEndPr/>
              <w:sdtContent>
                <w:r w:rsidR="007B2D23">
                  <w:t>An introduction to a simple feature schema for supporting map services and guidelines for service deployment</w:t>
                </w:r>
              </w:sdtContent>
            </w:sdt>
          </w:p>
        </w:tc>
      </w:tr>
      <w:tr w:rsidR="007B2D23" w:rsidTr="007B2D23">
        <w:trPr>
          <w:trHeight w:val="1861"/>
        </w:trPr>
        <w:tc>
          <w:tcPr>
            <w:tcW w:w="9378" w:type="dxa"/>
            <w:vAlign w:val="bottom"/>
          </w:tcPr>
          <w:p w:rsidR="007B2D23" w:rsidRDefault="00333560" w:rsidP="007B2D23">
            <w:sdt>
              <w:sdtPr>
                <w:rPr>
                  <w:rFonts w:asciiTheme="minorHAnsi" w:eastAsiaTheme="minorEastAsia" w:hAnsiTheme="minorHAnsi"/>
                  <w:iCs/>
                  <w:sz w:val="21"/>
                  <w:szCs w:val="21"/>
                </w:rPr>
                <w:alias w:val="Abstract"/>
                <w:id w:val="624198434"/>
                <w:dataBinding w:prefixMappings="xmlns:ns0='http://schemas.microsoft.com/office/2006/coverPageProps'" w:xpath="/ns0:CoverPageProperties[1]/ns0:Abstract[1]" w:storeItemID="{55AF091B-3C7A-41E3-B477-F2FDAA23CFDA}"/>
                <w:text/>
              </w:sdtPr>
              <w:sdtEndPr/>
              <w:sdtContent>
                <w:r w:rsidR="007B2D23">
                  <w:rPr>
                    <w:rFonts w:asciiTheme="minorHAnsi" w:eastAsiaTheme="minorEastAsia" w:hAnsiTheme="minorHAnsi"/>
                    <w:iCs/>
                    <w:sz w:val="21"/>
                    <w:szCs w:val="21"/>
                  </w:rPr>
                  <w:t>A product of the Arizona Geological Survey</w:t>
                </w:r>
              </w:sdtContent>
            </w:sdt>
          </w:p>
        </w:tc>
      </w:tr>
    </w:tbl>
    <w:bookmarkStart w:id="1" w:name="_Toc364417870"/>
    <w:p w:rsidR="006A0679" w:rsidRPr="002A5DE2" w:rsidRDefault="007B2D23" w:rsidP="002A5DE2">
      <w:pPr>
        <w:pStyle w:val="Heading1"/>
        <w:rPr>
          <w:rFonts w:ascii="Century" w:hAnsi="Century"/>
          <w:noProof/>
        </w:rPr>
      </w:pPr>
      <w:r>
        <w:rPr>
          <w:noProof/>
        </w:rPr>
        <mc:AlternateContent>
          <mc:Choice Requires="wps">
            <w:drawing>
              <wp:anchor distT="0" distB="0" distL="114300" distR="114300" simplePos="0" relativeHeight="251728896" behindDoc="0" locked="0" layoutInCell="1" allowOverlap="1" wp14:anchorId="05ED5F7F" wp14:editId="7E754D5F">
                <wp:simplePos x="0" y="0"/>
                <wp:positionH relativeFrom="column">
                  <wp:posOffset>4313</wp:posOffset>
                </wp:positionH>
                <wp:positionV relativeFrom="paragraph">
                  <wp:posOffset>7043061</wp:posOffset>
                </wp:positionV>
                <wp:extent cx="6969664" cy="457080"/>
                <wp:effectExtent l="0" t="0" r="0" b="635"/>
                <wp:wrapNone/>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69664" cy="457080"/>
                        </a:xfrm>
                        <a:prstGeom prst="rect">
                          <a:avLst/>
                        </a:prstGeom>
                        <a:noFill/>
                        <a:ln w="9525">
                          <a:noFill/>
                          <a:miter lim="800000"/>
                          <a:headEnd/>
                          <a:tailEnd/>
                        </a:ln>
                      </wps:spPr>
                      <wps:txbx>
                        <w:txbxContent>
                          <w:p w:rsidR="006442C1" w:rsidRPr="00BD67E1" w:rsidRDefault="006442C1" w:rsidP="00BD67E1">
                            <w:pPr>
                              <w:spacing w:after="0"/>
                              <w:rPr>
                                <w:sz w:val="16"/>
                                <w:szCs w:val="16"/>
                              </w:rPr>
                            </w:pPr>
                            <w:r>
                              <w:rPr>
                                <w:rFonts w:asciiTheme="majorHAnsi" w:eastAsiaTheme="majorEastAsia" w:hAnsiTheme="majorHAnsi" w:cstheme="majorBidi"/>
                                <w:b/>
                                <w:bCs/>
                                <w:noProof/>
                                <w:color w:val="365F91" w:themeColor="accent1" w:themeShade="BF"/>
                                <w:sz w:val="28"/>
                                <w:szCs w:val="28"/>
                              </w:rPr>
                              <w:drawing>
                                <wp:inline distT="0" distB="0" distL="0" distR="0" wp14:anchorId="424AEBD1" wp14:editId="4F459B06">
                                  <wp:extent cx="836762" cy="293298"/>
                                  <wp:effectExtent l="0" t="0" r="190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png"/>
                                          <pic:cNvPicPr/>
                                        </pic:nvPicPr>
                                        <pic:blipFill>
                                          <a:blip r:embed="rId12">
                                            <a:extLst>
                                              <a:ext uri="{28A0092B-C50C-407E-A947-70E740481C1C}">
                                                <a14:useLocalDpi xmlns:a14="http://schemas.microsoft.com/office/drawing/2010/main" val="0"/>
                                              </a:ext>
                                            </a:extLst>
                                          </a:blip>
                                          <a:stretch>
                                            <a:fillRect/>
                                          </a:stretch>
                                        </pic:blipFill>
                                        <pic:spPr>
                                          <a:xfrm>
                                            <a:off x="0" y="0"/>
                                            <a:ext cx="841321" cy="294896"/>
                                          </a:xfrm>
                                          <a:prstGeom prst="rect">
                                            <a:avLst/>
                                          </a:prstGeom>
                                        </pic:spPr>
                                      </pic:pic>
                                    </a:graphicData>
                                  </a:graphic>
                                </wp:inline>
                              </w:drawing>
                            </w:r>
                            <w:r>
                              <w:t xml:space="preserve"> </w:t>
                            </w:r>
                            <w:r w:rsidRPr="00BD67E1">
                              <w:rPr>
                                <w:rFonts w:asciiTheme="minorHAnsi" w:hAnsiTheme="minorHAnsi" w:cstheme="minorHAnsi"/>
                                <w:sz w:val="16"/>
                                <w:szCs w:val="16"/>
                              </w:rPr>
                              <w:t>This work is licensed under a Creative Commons Attribution 3.0 Unported License. Copyright © Arizona Geological Survey, 2012</w:t>
                            </w:r>
                          </w:p>
                          <w:p w:rsidR="006442C1" w:rsidRDefault="006442C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 Box 2" o:spid="_x0000_s1027" type="#_x0000_t202" style="position:absolute;left:0;text-align:left;margin-left:.35pt;margin-top:554.55pt;width:548.8pt;height:36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" filled="f" stroked="f">
                <v:textbox>
                  <w:txbxContent>
                    <w:p w:rsidR="006442C1" w:rsidRPr="00BD67E1" w:rsidRDefault="006442C1" w:rsidP="00BD67E1">
                      <w:pPr>
                        <w:spacing w:after="0"/>
                        <w:rPr>
                          <w:sz w:val="16"/>
                          <w:szCs w:val="16"/>
                        </w:rPr>
                      </w:pPr>
                      <w:r>
                        <w:rPr>
                          <w:rFonts w:asciiTheme="majorHAnsi" w:eastAsiaTheme="majorEastAsia" w:hAnsiTheme="majorHAnsi" w:cstheme="majorBidi"/>
                          <w:b/>
                          <w:bCs/>
                          <w:noProof/>
                          <w:color w:val="365F91" w:themeColor="accent1" w:themeShade="BF"/>
                          <w:sz w:val="28"/>
                          <w:szCs w:val="28"/>
                        </w:rPr>
                        <w:drawing>
                          <wp:inline distT="0" distB="0" distL="0" distR="0" wp14:anchorId="424AEBD1" wp14:editId="4F459B06">
                            <wp:extent cx="836762" cy="293298"/>
                            <wp:effectExtent l="0" t="0" r="190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png"/>
                                    <pic:cNvPicPr/>
                                  </pic:nvPicPr>
                                  <pic:blipFill>
                                    <a:blip r:embed="rId13">
                                      <a:extLst>
                                        <a:ext uri="{28A0092B-C50C-407E-A947-70E740481C1C}">
                                          <a14:useLocalDpi xmlns:a14="http://schemas.microsoft.com/office/drawing/2010/main" val="0"/>
                                        </a:ext>
                                      </a:extLst>
                                    </a:blip>
                                    <a:stretch>
                                      <a:fillRect/>
                                    </a:stretch>
                                  </pic:blipFill>
                                  <pic:spPr>
                                    <a:xfrm>
                                      <a:off x="0" y="0"/>
                                      <a:ext cx="841321" cy="294896"/>
                                    </a:xfrm>
                                    <a:prstGeom prst="rect">
                                      <a:avLst/>
                                    </a:prstGeom>
                                  </pic:spPr>
                                </pic:pic>
                              </a:graphicData>
                            </a:graphic>
                          </wp:inline>
                        </w:drawing>
                      </w:r>
                      <w:r>
                        <w:t xml:space="preserve"> </w:t>
                      </w:r>
                      <w:r w:rsidRPr="00BD67E1">
                        <w:rPr>
                          <w:rFonts w:asciiTheme="minorHAnsi" w:hAnsiTheme="minorHAnsi" w:cstheme="minorHAnsi"/>
                          <w:sz w:val="16"/>
                          <w:szCs w:val="16"/>
                        </w:rPr>
                        <w:t>This work is licensed under a Creative Commons Attribution 3.0 Unported License. Copyright © Arizona Geological Survey, 2012</w:t>
                      </w:r>
                    </w:p>
                    <w:p w:rsidR="006442C1" w:rsidRDefault="006442C1"/>
                  </w:txbxContent>
                </v:textbox>
              </v:shape>
            </w:pict>
          </mc:Fallback>
        </mc:AlternateContent>
      </w:r>
      <w:bookmarkEnd w:id="1"/>
      <w:r w:rsidR="009150B8">
        <w:rPr>
          <w:noProof/>
        </w:rPr>
        <w:br w:type="page"/>
      </w:r>
      <w:bookmarkStart w:id="2" w:name="_Toc320714699"/>
      <w:bookmarkStart w:id="3" w:name="_Toc321148884"/>
      <w:bookmarkStart w:id="4" w:name="_Ref321729539"/>
      <w:bookmarkEnd w:id="2"/>
    </w:p>
    <w:sdt>
      <w:sdtPr>
        <w:rPr>
          <w:rFonts w:ascii="Century" w:eastAsiaTheme="minorHAnsi" w:hAnsi="Century" w:cstheme="minorBidi"/>
          <w:b w:val="0"/>
          <w:bCs w:val="0"/>
          <w:color w:val="auto"/>
          <w:sz w:val="22"/>
          <w:szCs w:val="18"/>
          <w:lang w:eastAsia="en-US"/>
        </w:rPr>
        <w:id w:val="2000386137"/>
        <w:docPartObj>
          <w:docPartGallery w:val="Table of Contents"/>
          <w:docPartUnique/>
        </w:docPartObj>
      </w:sdtPr>
      <w:sdtEndPr>
        <w:rPr>
          <w:noProof/>
        </w:rPr>
      </w:sdtEndPr>
      <w:sdtContent>
        <w:p w:rsidR="006A0679" w:rsidRDefault="006A0679" w:rsidP="0087247F">
          <w:pPr>
            <w:pStyle w:val="TOCHeading"/>
            <w:numPr>
              <w:ilvl w:val="0"/>
              <w:numId w:val="0"/>
            </w:numPr>
          </w:pPr>
          <w:r>
            <w:t>Contents</w:t>
          </w:r>
        </w:p>
        <w:p w:rsidR="006442C1" w:rsidRDefault="006A0679">
          <w:pPr>
            <w:pStyle w:val="TOC1"/>
            <w:rPr>
              <w:rFonts w:asciiTheme="minorHAnsi" w:eastAsiaTheme="minorEastAsia" w:hAnsiTheme="minorHAnsi"/>
              <w:noProof/>
              <w:szCs w:val="22"/>
            </w:rPr>
          </w:pPr>
          <w:r>
            <w:fldChar w:fldCharType="begin"/>
          </w:r>
          <w:r>
            <w:instrText xml:space="preserve"> TOC \o "1-3" \h \z \u </w:instrText>
          </w:r>
          <w:r>
            <w:fldChar w:fldCharType="separate"/>
          </w:r>
          <w:hyperlink w:anchor="_Toc364417870" w:history="1">
            <w:r w:rsidR="006442C1" w:rsidRPr="00530AA2">
              <w:rPr>
                <w:rStyle w:val="Hyperlink"/>
                <w:noProof/>
              </w:rPr>
              <w:t>1</w:t>
            </w:r>
            <w:r w:rsidR="006442C1">
              <w:rPr>
                <w:rFonts w:asciiTheme="minorHAnsi" w:eastAsiaTheme="minorEastAsia" w:hAnsiTheme="minorHAnsi"/>
                <w:noProof/>
                <w:szCs w:val="22"/>
              </w:rPr>
              <w:tab/>
            </w:r>
            <w:r w:rsidR="006442C1">
              <w:rPr>
                <w:noProof/>
                <w:webHidden/>
              </w:rPr>
              <w:tab/>
            </w:r>
            <w:r w:rsidR="006442C1">
              <w:rPr>
                <w:noProof/>
                <w:webHidden/>
              </w:rPr>
              <w:fldChar w:fldCharType="begin"/>
            </w:r>
            <w:r w:rsidR="006442C1">
              <w:rPr>
                <w:noProof/>
                <w:webHidden/>
              </w:rPr>
              <w:instrText xml:space="preserve"> PAGEREF _Toc364417870 \h </w:instrText>
            </w:r>
            <w:r w:rsidR="006442C1">
              <w:rPr>
                <w:noProof/>
                <w:webHidden/>
              </w:rPr>
            </w:r>
            <w:r w:rsidR="006442C1">
              <w:rPr>
                <w:noProof/>
                <w:webHidden/>
              </w:rPr>
              <w:fldChar w:fldCharType="separate"/>
            </w:r>
            <w:r w:rsidR="006442C1">
              <w:rPr>
                <w:noProof/>
                <w:webHidden/>
              </w:rPr>
              <w:t>0</w:t>
            </w:r>
            <w:r w:rsidR="006442C1">
              <w:rPr>
                <w:noProof/>
                <w:webHidden/>
              </w:rPr>
              <w:fldChar w:fldCharType="end"/>
            </w:r>
          </w:hyperlink>
        </w:p>
        <w:p w:rsidR="006442C1" w:rsidRDefault="00333560">
          <w:pPr>
            <w:pStyle w:val="TOC1"/>
            <w:rPr>
              <w:rFonts w:asciiTheme="minorHAnsi" w:eastAsiaTheme="minorEastAsia" w:hAnsiTheme="minorHAnsi"/>
              <w:noProof/>
              <w:szCs w:val="22"/>
            </w:rPr>
          </w:pPr>
          <w:hyperlink w:anchor="_Toc364417871" w:history="1">
            <w:r w:rsidR="006442C1" w:rsidRPr="00530AA2">
              <w:rPr>
                <w:rStyle w:val="Hyperlink"/>
                <w:noProof/>
              </w:rPr>
              <w:t>1</w:t>
            </w:r>
            <w:r w:rsidR="006442C1">
              <w:rPr>
                <w:rFonts w:asciiTheme="minorHAnsi" w:eastAsiaTheme="minorEastAsia" w:hAnsiTheme="minorHAnsi"/>
                <w:noProof/>
                <w:szCs w:val="22"/>
              </w:rPr>
              <w:tab/>
            </w:r>
            <w:r w:rsidR="006442C1" w:rsidRPr="00530AA2">
              <w:rPr>
                <w:rStyle w:val="Hyperlink"/>
                <w:noProof/>
              </w:rPr>
              <w:t>Introduction</w:t>
            </w:r>
            <w:r w:rsidR="006442C1">
              <w:rPr>
                <w:noProof/>
                <w:webHidden/>
              </w:rPr>
              <w:tab/>
            </w:r>
            <w:r w:rsidR="006442C1">
              <w:rPr>
                <w:noProof/>
                <w:webHidden/>
              </w:rPr>
              <w:fldChar w:fldCharType="begin"/>
            </w:r>
            <w:r w:rsidR="006442C1">
              <w:rPr>
                <w:noProof/>
                <w:webHidden/>
              </w:rPr>
              <w:instrText xml:space="preserve"> PAGEREF _Toc364417871 \h </w:instrText>
            </w:r>
            <w:r w:rsidR="006442C1">
              <w:rPr>
                <w:noProof/>
                <w:webHidden/>
              </w:rPr>
            </w:r>
            <w:r w:rsidR="006442C1">
              <w:rPr>
                <w:noProof/>
                <w:webHidden/>
              </w:rPr>
              <w:fldChar w:fldCharType="separate"/>
            </w:r>
            <w:r w:rsidR="006442C1">
              <w:rPr>
                <w:noProof/>
                <w:webHidden/>
              </w:rPr>
              <w:t>2</w:t>
            </w:r>
            <w:r w:rsidR="006442C1">
              <w:rPr>
                <w:noProof/>
                <w:webHidden/>
              </w:rPr>
              <w:fldChar w:fldCharType="end"/>
            </w:r>
          </w:hyperlink>
        </w:p>
        <w:p w:rsidR="006442C1" w:rsidRDefault="00333560">
          <w:pPr>
            <w:pStyle w:val="TOC2"/>
            <w:tabs>
              <w:tab w:val="left" w:pos="880"/>
            </w:tabs>
            <w:rPr>
              <w:rFonts w:asciiTheme="minorHAnsi" w:eastAsiaTheme="minorEastAsia" w:hAnsiTheme="minorHAnsi"/>
              <w:noProof/>
              <w:szCs w:val="22"/>
            </w:rPr>
          </w:pPr>
          <w:hyperlink w:anchor="_Toc364417872" w:history="1">
            <w:r w:rsidR="006442C1" w:rsidRPr="00530AA2">
              <w:rPr>
                <w:rStyle w:val="Hyperlink"/>
                <w:noProof/>
              </w:rPr>
              <w:t>1.1</w:t>
            </w:r>
            <w:r w:rsidR="006442C1">
              <w:rPr>
                <w:rFonts w:asciiTheme="minorHAnsi" w:eastAsiaTheme="minorEastAsia" w:hAnsiTheme="minorHAnsi"/>
                <w:noProof/>
                <w:szCs w:val="22"/>
              </w:rPr>
              <w:tab/>
            </w:r>
            <w:r w:rsidR="006442C1" w:rsidRPr="00530AA2">
              <w:rPr>
                <w:rStyle w:val="Hyperlink"/>
                <w:noProof/>
              </w:rPr>
              <w:t>What is USGIN?</w:t>
            </w:r>
            <w:r w:rsidR="006442C1">
              <w:rPr>
                <w:noProof/>
                <w:webHidden/>
              </w:rPr>
              <w:tab/>
            </w:r>
            <w:r w:rsidR="006442C1">
              <w:rPr>
                <w:noProof/>
                <w:webHidden/>
              </w:rPr>
              <w:fldChar w:fldCharType="begin"/>
            </w:r>
            <w:r w:rsidR="006442C1">
              <w:rPr>
                <w:noProof/>
                <w:webHidden/>
              </w:rPr>
              <w:instrText xml:space="preserve"> PAGEREF _Toc364417872 \h </w:instrText>
            </w:r>
            <w:r w:rsidR="006442C1">
              <w:rPr>
                <w:noProof/>
                <w:webHidden/>
              </w:rPr>
            </w:r>
            <w:r w:rsidR="006442C1">
              <w:rPr>
                <w:noProof/>
                <w:webHidden/>
              </w:rPr>
              <w:fldChar w:fldCharType="separate"/>
            </w:r>
            <w:r w:rsidR="006442C1">
              <w:rPr>
                <w:noProof/>
                <w:webHidden/>
              </w:rPr>
              <w:t>2</w:t>
            </w:r>
            <w:r w:rsidR="006442C1">
              <w:rPr>
                <w:noProof/>
                <w:webHidden/>
              </w:rPr>
              <w:fldChar w:fldCharType="end"/>
            </w:r>
          </w:hyperlink>
        </w:p>
        <w:p w:rsidR="006442C1" w:rsidRDefault="00333560">
          <w:pPr>
            <w:pStyle w:val="TOC2"/>
            <w:tabs>
              <w:tab w:val="left" w:pos="880"/>
            </w:tabs>
            <w:rPr>
              <w:rFonts w:asciiTheme="minorHAnsi" w:eastAsiaTheme="minorEastAsia" w:hAnsiTheme="minorHAnsi"/>
              <w:noProof/>
              <w:szCs w:val="22"/>
            </w:rPr>
          </w:pPr>
          <w:hyperlink w:anchor="_Toc364417873" w:history="1">
            <w:r w:rsidR="006442C1" w:rsidRPr="00530AA2">
              <w:rPr>
                <w:rStyle w:val="Hyperlink"/>
                <w:noProof/>
              </w:rPr>
              <w:t>1.2</w:t>
            </w:r>
            <w:r w:rsidR="006442C1">
              <w:rPr>
                <w:rFonts w:asciiTheme="minorHAnsi" w:eastAsiaTheme="minorEastAsia" w:hAnsiTheme="minorHAnsi"/>
                <w:noProof/>
                <w:szCs w:val="22"/>
              </w:rPr>
              <w:tab/>
            </w:r>
            <w:r w:rsidR="006442C1" w:rsidRPr="00530AA2">
              <w:rPr>
                <w:rStyle w:val="Hyperlink"/>
                <w:noProof/>
              </w:rPr>
              <w:t>GeoSciML-Portrayal and GeoSciML</w:t>
            </w:r>
            <w:r w:rsidR="006442C1">
              <w:rPr>
                <w:noProof/>
                <w:webHidden/>
              </w:rPr>
              <w:tab/>
            </w:r>
            <w:r w:rsidR="006442C1">
              <w:rPr>
                <w:noProof/>
                <w:webHidden/>
              </w:rPr>
              <w:fldChar w:fldCharType="begin"/>
            </w:r>
            <w:r w:rsidR="006442C1">
              <w:rPr>
                <w:noProof/>
                <w:webHidden/>
              </w:rPr>
              <w:instrText xml:space="preserve"> PAGEREF _Toc364417873 \h </w:instrText>
            </w:r>
            <w:r w:rsidR="006442C1">
              <w:rPr>
                <w:noProof/>
                <w:webHidden/>
              </w:rPr>
            </w:r>
            <w:r w:rsidR="006442C1">
              <w:rPr>
                <w:noProof/>
                <w:webHidden/>
              </w:rPr>
              <w:fldChar w:fldCharType="separate"/>
            </w:r>
            <w:r w:rsidR="006442C1">
              <w:rPr>
                <w:noProof/>
                <w:webHidden/>
              </w:rPr>
              <w:t>3</w:t>
            </w:r>
            <w:r w:rsidR="006442C1">
              <w:rPr>
                <w:noProof/>
                <w:webHidden/>
              </w:rPr>
              <w:fldChar w:fldCharType="end"/>
            </w:r>
          </w:hyperlink>
        </w:p>
        <w:p w:rsidR="006442C1" w:rsidRDefault="00333560">
          <w:pPr>
            <w:pStyle w:val="TOC2"/>
            <w:tabs>
              <w:tab w:val="left" w:pos="880"/>
            </w:tabs>
            <w:rPr>
              <w:rFonts w:asciiTheme="minorHAnsi" w:eastAsiaTheme="minorEastAsia" w:hAnsiTheme="minorHAnsi"/>
              <w:noProof/>
              <w:szCs w:val="22"/>
            </w:rPr>
          </w:pPr>
          <w:hyperlink w:anchor="_Toc364417874" w:history="1">
            <w:r w:rsidR="006442C1" w:rsidRPr="00530AA2">
              <w:rPr>
                <w:rStyle w:val="Hyperlink"/>
                <w:noProof/>
              </w:rPr>
              <w:t>1.3</w:t>
            </w:r>
            <w:r w:rsidR="006442C1">
              <w:rPr>
                <w:rFonts w:asciiTheme="minorHAnsi" w:eastAsiaTheme="minorEastAsia" w:hAnsiTheme="minorHAnsi"/>
                <w:noProof/>
                <w:szCs w:val="22"/>
              </w:rPr>
              <w:tab/>
            </w:r>
            <w:r w:rsidR="006442C1" w:rsidRPr="00530AA2">
              <w:rPr>
                <w:rStyle w:val="Hyperlink"/>
                <w:noProof/>
              </w:rPr>
              <w:t>Cookbook Prerequisites</w:t>
            </w:r>
            <w:r w:rsidR="006442C1">
              <w:rPr>
                <w:noProof/>
                <w:webHidden/>
              </w:rPr>
              <w:tab/>
            </w:r>
            <w:r w:rsidR="006442C1">
              <w:rPr>
                <w:noProof/>
                <w:webHidden/>
              </w:rPr>
              <w:fldChar w:fldCharType="begin"/>
            </w:r>
            <w:r w:rsidR="006442C1">
              <w:rPr>
                <w:noProof/>
                <w:webHidden/>
              </w:rPr>
              <w:instrText xml:space="preserve"> PAGEREF _Toc364417874 \h </w:instrText>
            </w:r>
            <w:r w:rsidR="006442C1">
              <w:rPr>
                <w:noProof/>
                <w:webHidden/>
              </w:rPr>
            </w:r>
            <w:r w:rsidR="006442C1">
              <w:rPr>
                <w:noProof/>
                <w:webHidden/>
              </w:rPr>
              <w:fldChar w:fldCharType="separate"/>
            </w:r>
            <w:r w:rsidR="006442C1">
              <w:rPr>
                <w:noProof/>
                <w:webHidden/>
              </w:rPr>
              <w:t>5</w:t>
            </w:r>
            <w:r w:rsidR="006442C1">
              <w:rPr>
                <w:noProof/>
                <w:webHidden/>
              </w:rPr>
              <w:fldChar w:fldCharType="end"/>
            </w:r>
          </w:hyperlink>
        </w:p>
        <w:p w:rsidR="006442C1" w:rsidRDefault="00333560">
          <w:pPr>
            <w:pStyle w:val="TOC2"/>
            <w:tabs>
              <w:tab w:val="left" w:pos="880"/>
            </w:tabs>
            <w:rPr>
              <w:rFonts w:asciiTheme="minorHAnsi" w:eastAsiaTheme="minorEastAsia" w:hAnsiTheme="minorHAnsi"/>
              <w:noProof/>
              <w:szCs w:val="22"/>
            </w:rPr>
          </w:pPr>
          <w:hyperlink w:anchor="_Toc364417875" w:history="1">
            <w:r w:rsidR="006442C1" w:rsidRPr="00530AA2">
              <w:rPr>
                <w:rStyle w:val="Hyperlink"/>
                <w:noProof/>
              </w:rPr>
              <w:t>1.4</w:t>
            </w:r>
            <w:r w:rsidR="006442C1">
              <w:rPr>
                <w:rFonts w:asciiTheme="minorHAnsi" w:eastAsiaTheme="minorEastAsia" w:hAnsiTheme="minorHAnsi"/>
                <w:noProof/>
                <w:szCs w:val="22"/>
              </w:rPr>
              <w:tab/>
            </w:r>
            <w:r w:rsidR="006442C1" w:rsidRPr="00530AA2">
              <w:rPr>
                <w:rStyle w:val="Hyperlink"/>
                <w:noProof/>
              </w:rPr>
              <w:t>Cookbook Workflow</w:t>
            </w:r>
            <w:r w:rsidR="006442C1">
              <w:rPr>
                <w:noProof/>
                <w:webHidden/>
              </w:rPr>
              <w:tab/>
            </w:r>
            <w:r w:rsidR="006442C1">
              <w:rPr>
                <w:noProof/>
                <w:webHidden/>
              </w:rPr>
              <w:fldChar w:fldCharType="begin"/>
            </w:r>
            <w:r w:rsidR="006442C1">
              <w:rPr>
                <w:noProof/>
                <w:webHidden/>
              </w:rPr>
              <w:instrText xml:space="preserve"> PAGEREF _Toc364417875 \h </w:instrText>
            </w:r>
            <w:r w:rsidR="006442C1">
              <w:rPr>
                <w:noProof/>
                <w:webHidden/>
              </w:rPr>
            </w:r>
            <w:r w:rsidR="006442C1">
              <w:rPr>
                <w:noProof/>
                <w:webHidden/>
              </w:rPr>
              <w:fldChar w:fldCharType="separate"/>
            </w:r>
            <w:r w:rsidR="006442C1">
              <w:rPr>
                <w:noProof/>
                <w:webHidden/>
              </w:rPr>
              <w:t>6</w:t>
            </w:r>
            <w:r w:rsidR="006442C1">
              <w:rPr>
                <w:noProof/>
                <w:webHidden/>
              </w:rPr>
              <w:fldChar w:fldCharType="end"/>
            </w:r>
          </w:hyperlink>
        </w:p>
        <w:p w:rsidR="006442C1" w:rsidRDefault="00333560">
          <w:pPr>
            <w:pStyle w:val="TOC1"/>
            <w:rPr>
              <w:rFonts w:asciiTheme="minorHAnsi" w:eastAsiaTheme="minorEastAsia" w:hAnsiTheme="minorHAnsi"/>
              <w:noProof/>
              <w:szCs w:val="22"/>
            </w:rPr>
          </w:pPr>
          <w:hyperlink w:anchor="_Toc364417876" w:history="1">
            <w:r w:rsidR="006442C1" w:rsidRPr="00530AA2">
              <w:rPr>
                <w:rStyle w:val="Hyperlink"/>
                <w:noProof/>
              </w:rPr>
              <w:t>2</w:t>
            </w:r>
            <w:r w:rsidR="006442C1">
              <w:rPr>
                <w:rFonts w:asciiTheme="minorHAnsi" w:eastAsiaTheme="minorEastAsia" w:hAnsiTheme="minorHAnsi"/>
                <w:noProof/>
                <w:szCs w:val="22"/>
              </w:rPr>
              <w:tab/>
            </w:r>
            <w:r w:rsidR="006442C1" w:rsidRPr="00530AA2">
              <w:rPr>
                <w:rStyle w:val="Hyperlink"/>
                <w:noProof/>
              </w:rPr>
              <w:t>GeoSciML-Portrayal Feature Types</w:t>
            </w:r>
            <w:r w:rsidR="006442C1">
              <w:rPr>
                <w:noProof/>
                <w:webHidden/>
              </w:rPr>
              <w:tab/>
            </w:r>
            <w:r w:rsidR="006442C1">
              <w:rPr>
                <w:noProof/>
                <w:webHidden/>
              </w:rPr>
              <w:fldChar w:fldCharType="begin"/>
            </w:r>
            <w:r w:rsidR="006442C1">
              <w:rPr>
                <w:noProof/>
                <w:webHidden/>
              </w:rPr>
              <w:instrText xml:space="preserve"> PAGEREF _Toc364417876 \h </w:instrText>
            </w:r>
            <w:r w:rsidR="006442C1">
              <w:rPr>
                <w:noProof/>
                <w:webHidden/>
              </w:rPr>
            </w:r>
            <w:r w:rsidR="006442C1">
              <w:rPr>
                <w:noProof/>
                <w:webHidden/>
              </w:rPr>
              <w:fldChar w:fldCharType="separate"/>
            </w:r>
            <w:r w:rsidR="006442C1">
              <w:rPr>
                <w:noProof/>
                <w:webHidden/>
              </w:rPr>
              <w:t>7</w:t>
            </w:r>
            <w:r w:rsidR="006442C1">
              <w:rPr>
                <w:noProof/>
                <w:webHidden/>
              </w:rPr>
              <w:fldChar w:fldCharType="end"/>
            </w:r>
          </w:hyperlink>
        </w:p>
        <w:p w:rsidR="006442C1" w:rsidRDefault="00333560">
          <w:pPr>
            <w:pStyle w:val="TOC2"/>
            <w:tabs>
              <w:tab w:val="left" w:pos="880"/>
            </w:tabs>
            <w:rPr>
              <w:rFonts w:asciiTheme="minorHAnsi" w:eastAsiaTheme="minorEastAsia" w:hAnsiTheme="minorHAnsi"/>
              <w:noProof/>
              <w:szCs w:val="22"/>
            </w:rPr>
          </w:pPr>
          <w:hyperlink w:anchor="_Toc364417877" w:history="1">
            <w:r w:rsidR="006442C1" w:rsidRPr="00530AA2">
              <w:rPr>
                <w:rStyle w:val="Hyperlink"/>
                <w:noProof/>
              </w:rPr>
              <w:t>2.1</w:t>
            </w:r>
            <w:r w:rsidR="006442C1">
              <w:rPr>
                <w:rFonts w:asciiTheme="minorHAnsi" w:eastAsiaTheme="minorEastAsia" w:hAnsiTheme="minorHAnsi"/>
                <w:noProof/>
                <w:szCs w:val="22"/>
              </w:rPr>
              <w:tab/>
            </w:r>
            <w:r w:rsidR="006442C1" w:rsidRPr="00530AA2">
              <w:rPr>
                <w:rStyle w:val="Hyperlink"/>
                <w:noProof/>
              </w:rPr>
              <w:t>ContactView Features</w:t>
            </w:r>
            <w:r w:rsidR="006442C1">
              <w:rPr>
                <w:noProof/>
                <w:webHidden/>
              </w:rPr>
              <w:tab/>
            </w:r>
            <w:r w:rsidR="006442C1">
              <w:rPr>
                <w:noProof/>
                <w:webHidden/>
              </w:rPr>
              <w:fldChar w:fldCharType="begin"/>
            </w:r>
            <w:r w:rsidR="006442C1">
              <w:rPr>
                <w:noProof/>
                <w:webHidden/>
              </w:rPr>
              <w:instrText xml:space="preserve"> PAGEREF _Toc364417877 \h </w:instrText>
            </w:r>
            <w:r w:rsidR="006442C1">
              <w:rPr>
                <w:noProof/>
                <w:webHidden/>
              </w:rPr>
            </w:r>
            <w:r w:rsidR="006442C1">
              <w:rPr>
                <w:noProof/>
                <w:webHidden/>
              </w:rPr>
              <w:fldChar w:fldCharType="separate"/>
            </w:r>
            <w:r w:rsidR="006442C1">
              <w:rPr>
                <w:noProof/>
                <w:webHidden/>
              </w:rPr>
              <w:t>7</w:t>
            </w:r>
            <w:r w:rsidR="006442C1">
              <w:rPr>
                <w:noProof/>
                <w:webHidden/>
              </w:rPr>
              <w:fldChar w:fldCharType="end"/>
            </w:r>
          </w:hyperlink>
        </w:p>
        <w:p w:rsidR="006442C1" w:rsidRDefault="00333560">
          <w:pPr>
            <w:pStyle w:val="TOC2"/>
            <w:tabs>
              <w:tab w:val="left" w:pos="880"/>
            </w:tabs>
            <w:rPr>
              <w:rFonts w:asciiTheme="minorHAnsi" w:eastAsiaTheme="minorEastAsia" w:hAnsiTheme="minorHAnsi"/>
              <w:noProof/>
              <w:szCs w:val="22"/>
            </w:rPr>
          </w:pPr>
          <w:hyperlink w:anchor="_Toc364417878" w:history="1">
            <w:r w:rsidR="006442C1" w:rsidRPr="00530AA2">
              <w:rPr>
                <w:rStyle w:val="Hyperlink"/>
                <w:noProof/>
              </w:rPr>
              <w:t>2.2</w:t>
            </w:r>
            <w:r w:rsidR="006442C1">
              <w:rPr>
                <w:rFonts w:asciiTheme="minorHAnsi" w:eastAsiaTheme="minorEastAsia" w:hAnsiTheme="minorHAnsi"/>
                <w:noProof/>
                <w:szCs w:val="22"/>
              </w:rPr>
              <w:tab/>
            </w:r>
            <w:r w:rsidR="006442C1" w:rsidRPr="00530AA2">
              <w:rPr>
                <w:rStyle w:val="Hyperlink"/>
                <w:noProof/>
              </w:rPr>
              <w:t>ShearDisplacementView Features</w:t>
            </w:r>
            <w:r w:rsidR="006442C1">
              <w:rPr>
                <w:noProof/>
                <w:webHidden/>
              </w:rPr>
              <w:tab/>
            </w:r>
            <w:r w:rsidR="006442C1">
              <w:rPr>
                <w:noProof/>
                <w:webHidden/>
              </w:rPr>
              <w:fldChar w:fldCharType="begin"/>
            </w:r>
            <w:r w:rsidR="006442C1">
              <w:rPr>
                <w:noProof/>
                <w:webHidden/>
              </w:rPr>
              <w:instrText xml:space="preserve"> PAGEREF _Toc364417878 \h </w:instrText>
            </w:r>
            <w:r w:rsidR="006442C1">
              <w:rPr>
                <w:noProof/>
                <w:webHidden/>
              </w:rPr>
            </w:r>
            <w:r w:rsidR="006442C1">
              <w:rPr>
                <w:noProof/>
                <w:webHidden/>
              </w:rPr>
              <w:fldChar w:fldCharType="separate"/>
            </w:r>
            <w:r w:rsidR="006442C1">
              <w:rPr>
                <w:noProof/>
                <w:webHidden/>
              </w:rPr>
              <w:t>9</w:t>
            </w:r>
            <w:r w:rsidR="006442C1">
              <w:rPr>
                <w:noProof/>
                <w:webHidden/>
              </w:rPr>
              <w:fldChar w:fldCharType="end"/>
            </w:r>
          </w:hyperlink>
        </w:p>
        <w:p w:rsidR="006442C1" w:rsidRDefault="00333560">
          <w:pPr>
            <w:pStyle w:val="TOC2"/>
            <w:tabs>
              <w:tab w:val="left" w:pos="880"/>
            </w:tabs>
            <w:rPr>
              <w:rFonts w:asciiTheme="minorHAnsi" w:eastAsiaTheme="minorEastAsia" w:hAnsiTheme="minorHAnsi"/>
              <w:noProof/>
              <w:szCs w:val="22"/>
            </w:rPr>
          </w:pPr>
          <w:hyperlink w:anchor="_Toc364417879" w:history="1">
            <w:r w:rsidR="006442C1" w:rsidRPr="00530AA2">
              <w:rPr>
                <w:rStyle w:val="Hyperlink"/>
                <w:noProof/>
              </w:rPr>
              <w:t>2.3</w:t>
            </w:r>
            <w:r w:rsidR="006442C1">
              <w:rPr>
                <w:rFonts w:asciiTheme="minorHAnsi" w:eastAsiaTheme="minorEastAsia" w:hAnsiTheme="minorHAnsi"/>
                <w:noProof/>
                <w:szCs w:val="22"/>
              </w:rPr>
              <w:tab/>
            </w:r>
            <w:r w:rsidR="006442C1" w:rsidRPr="00530AA2">
              <w:rPr>
                <w:rStyle w:val="Hyperlink"/>
                <w:noProof/>
              </w:rPr>
              <w:t>GeologicUnitView Features</w:t>
            </w:r>
            <w:r w:rsidR="006442C1">
              <w:rPr>
                <w:noProof/>
                <w:webHidden/>
              </w:rPr>
              <w:tab/>
            </w:r>
            <w:r w:rsidR="006442C1">
              <w:rPr>
                <w:noProof/>
                <w:webHidden/>
              </w:rPr>
              <w:fldChar w:fldCharType="begin"/>
            </w:r>
            <w:r w:rsidR="006442C1">
              <w:rPr>
                <w:noProof/>
                <w:webHidden/>
              </w:rPr>
              <w:instrText xml:space="preserve"> PAGEREF _Toc364417879 \h </w:instrText>
            </w:r>
            <w:r w:rsidR="006442C1">
              <w:rPr>
                <w:noProof/>
                <w:webHidden/>
              </w:rPr>
            </w:r>
            <w:r w:rsidR="006442C1">
              <w:rPr>
                <w:noProof/>
                <w:webHidden/>
              </w:rPr>
              <w:fldChar w:fldCharType="separate"/>
            </w:r>
            <w:r w:rsidR="006442C1">
              <w:rPr>
                <w:noProof/>
                <w:webHidden/>
              </w:rPr>
              <w:t>11</w:t>
            </w:r>
            <w:r w:rsidR="006442C1">
              <w:rPr>
                <w:noProof/>
                <w:webHidden/>
              </w:rPr>
              <w:fldChar w:fldCharType="end"/>
            </w:r>
          </w:hyperlink>
        </w:p>
        <w:p w:rsidR="006442C1" w:rsidRDefault="00333560">
          <w:pPr>
            <w:pStyle w:val="TOC1"/>
            <w:rPr>
              <w:rFonts w:asciiTheme="minorHAnsi" w:eastAsiaTheme="minorEastAsia" w:hAnsiTheme="minorHAnsi"/>
              <w:noProof/>
              <w:szCs w:val="22"/>
            </w:rPr>
          </w:pPr>
          <w:hyperlink w:anchor="_Toc364417880" w:history="1">
            <w:r w:rsidR="006442C1" w:rsidRPr="00530AA2">
              <w:rPr>
                <w:rStyle w:val="Hyperlink"/>
                <w:noProof/>
              </w:rPr>
              <w:t>3</w:t>
            </w:r>
            <w:r w:rsidR="006442C1">
              <w:rPr>
                <w:rFonts w:asciiTheme="minorHAnsi" w:eastAsiaTheme="minorEastAsia" w:hAnsiTheme="minorHAnsi"/>
                <w:noProof/>
                <w:szCs w:val="22"/>
              </w:rPr>
              <w:tab/>
            </w:r>
            <w:r w:rsidR="006442C1" w:rsidRPr="00530AA2">
              <w:rPr>
                <w:rStyle w:val="Hyperlink"/>
                <w:noProof/>
              </w:rPr>
              <w:t>Deployment Cookbook</w:t>
            </w:r>
            <w:r w:rsidR="006442C1">
              <w:rPr>
                <w:noProof/>
                <w:webHidden/>
              </w:rPr>
              <w:tab/>
            </w:r>
            <w:r w:rsidR="006442C1">
              <w:rPr>
                <w:noProof/>
                <w:webHidden/>
              </w:rPr>
              <w:fldChar w:fldCharType="begin"/>
            </w:r>
            <w:r w:rsidR="006442C1">
              <w:rPr>
                <w:noProof/>
                <w:webHidden/>
              </w:rPr>
              <w:instrText xml:space="preserve"> PAGEREF _Toc364417880 \h </w:instrText>
            </w:r>
            <w:r w:rsidR="006442C1">
              <w:rPr>
                <w:noProof/>
                <w:webHidden/>
              </w:rPr>
            </w:r>
            <w:r w:rsidR="006442C1">
              <w:rPr>
                <w:noProof/>
                <w:webHidden/>
              </w:rPr>
              <w:fldChar w:fldCharType="separate"/>
            </w:r>
            <w:r w:rsidR="006442C1">
              <w:rPr>
                <w:noProof/>
                <w:webHidden/>
              </w:rPr>
              <w:t>13</w:t>
            </w:r>
            <w:r w:rsidR="006442C1">
              <w:rPr>
                <w:noProof/>
                <w:webHidden/>
              </w:rPr>
              <w:fldChar w:fldCharType="end"/>
            </w:r>
          </w:hyperlink>
        </w:p>
        <w:p w:rsidR="006442C1" w:rsidRDefault="00333560">
          <w:pPr>
            <w:pStyle w:val="TOC2"/>
            <w:tabs>
              <w:tab w:val="left" w:pos="880"/>
            </w:tabs>
            <w:rPr>
              <w:rFonts w:asciiTheme="minorHAnsi" w:eastAsiaTheme="minorEastAsia" w:hAnsiTheme="minorHAnsi"/>
              <w:noProof/>
              <w:szCs w:val="22"/>
            </w:rPr>
          </w:pPr>
          <w:hyperlink w:anchor="_Toc364417881" w:history="1">
            <w:r w:rsidR="006442C1" w:rsidRPr="00530AA2">
              <w:rPr>
                <w:rStyle w:val="Hyperlink"/>
                <w:noProof/>
              </w:rPr>
              <w:t>3.1</w:t>
            </w:r>
            <w:r w:rsidR="006442C1">
              <w:rPr>
                <w:rFonts w:asciiTheme="minorHAnsi" w:eastAsiaTheme="minorEastAsia" w:hAnsiTheme="minorHAnsi"/>
                <w:noProof/>
                <w:szCs w:val="22"/>
              </w:rPr>
              <w:tab/>
            </w:r>
            <w:r w:rsidR="006442C1" w:rsidRPr="00530AA2">
              <w:rPr>
                <w:rStyle w:val="Hyperlink"/>
                <w:noProof/>
              </w:rPr>
              <w:t>Mapping from source data</w:t>
            </w:r>
            <w:r w:rsidR="006442C1">
              <w:rPr>
                <w:noProof/>
                <w:webHidden/>
              </w:rPr>
              <w:tab/>
            </w:r>
            <w:r w:rsidR="006442C1">
              <w:rPr>
                <w:noProof/>
                <w:webHidden/>
              </w:rPr>
              <w:fldChar w:fldCharType="begin"/>
            </w:r>
            <w:r w:rsidR="006442C1">
              <w:rPr>
                <w:noProof/>
                <w:webHidden/>
              </w:rPr>
              <w:instrText xml:space="preserve"> PAGEREF _Toc364417881 \h </w:instrText>
            </w:r>
            <w:r w:rsidR="006442C1">
              <w:rPr>
                <w:noProof/>
                <w:webHidden/>
              </w:rPr>
            </w:r>
            <w:r w:rsidR="006442C1">
              <w:rPr>
                <w:noProof/>
                <w:webHidden/>
              </w:rPr>
              <w:fldChar w:fldCharType="separate"/>
            </w:r>
            <w:r w:rsidR="006442C1">
              <w:rPr>
                <w:noProof/>
                <w:webHidden/>
              </w:rPr>
              <w:t>13</w:t>
            </w:r>
            <w:r w:rsidR="006442C1">
              <w:rPr>
                <w:noProof/>
                <w:webHidden/>
              </w:rPr>
              <w:fldChar w:fldCharType="end"/>
            </w:r>
          </w:hyperlink>
        </w:p>
        <w:p w:rsidR="006442C1" w:rsidRDefault="00333560">
          <w:pPr>
            <w:pStyle w:val="TOC3"/>
            <w:tabs>
              <w:tab w:val="left" w:pos="1320"/>
            </w:tabs>
            <w:rPr>
              <w:rFonts w:asciiTheme="minorHAnsi" w:eastAsiaTheme="minorEastAsia" w:hAnsiTheme="minorHAnsi"/>
              <w:noProof/>
              <w:szCs w:val="22"/>
            </w:rPr>
          </w:pPr>
          <w:hyperlink w:anchor="_Toc364417882" w:history="1">
            <w:r w:rsidR="006442C1" w:rsidRPr="00530AA2">
              <w:rPr>
                <w:rStyle w:val="Hyperlink"/>
                <w:b/>
                <w:noProof/>
              </w:rPr>
              <w:t>3.1.1</w:t>
            </w:r>
            <w:r w:rsidR="006442C1">
              <w:rPr>
                <w:rFonts w:asciiTheme="minorHAnsi" w:eastAsiaTheme="minorEastAsia" w:hAnsiTheme="minorHAnsi"/>
                <w:noProof/>
                <w:szCs w:val="22"/>
              </w:rPr>
              <w:tab/>
            </w:r>
            <w:r w:rsidR="006442C1" w:rsidRPr="00530AA2">
              <w:rPr>
                <w:rStyle w:val="Hyperlink"/>
                <w:noProof/>
              </w:rPr>
              <w:t>Interchange formats</w:t>
            </w:r>
            <w:r w:rsidR="006442C1">
              <w:rPr>
                <w:noProof/>
                <w:webHidden/>
              </w:rPr>
              <w:tab/>
            </w:r>
            <w:r w:rsidR="006442C1">
              <w:rPr>
                <w:noProof/>
                <w:webHidden/>
              </w:rPr>
              <w:fldChar w:fldCharType="begin"/>
            </w:r>
            <w:r w:rsidR="006442C1">
              <w:rPr>
                <w:noProof/>
                <w:webHidden/>
              </w:rPr>
              <w:instrText xml:space="preserve"> PAGEREF _Toc364417882 \h </w:instrText>
            </w:r>
            <w:r w:rsidR="006442C1">
              <w:rPr>
                <w:noProof/>
                <w:webHidden/>
              </w:rPr>
            </w:r>
            <w:r w:rsidR="006442C1">
              <w:rPr>
                <w:noProof/>
                <w:webHidden/>
              </w:rPr>
              <w:fldChar w:fldCharType="separate"/>
            </w:r>
            <w:r w:rsidR="006442C1">
              <w:rPr>
                <w:noProof/>
                <w:webHidden/>
              </w:rPr>
              <w:t>14</w:t>
            </w:r>
            <w:r w:rsidR="006442C1">
              <w:rPr>
                <w:noProof/>
                <w:webHidden/>
              </w:rPr>
              <w:fldChar w:fldCharType="end"/>
            </w:r>
          </w:hyperlink>
        </w:p>
        <w:p w:rsidR="006442C1" w:rsidRDefault="00333560">
          <w:pPr>
            <w:pStyle w:val="TOC3"/>
            <w:tabs>
              <w:tab w:val="left" w:pos="1320"/>
            </w:tabs>
            <w:rPr>
              <w:rFonts w:asciiTheme="minorHAnsi" w:eastAsiaTheme="minorEastAsia" w:hAnsiTheme="minorHAnsi"/>
              <w:noProof/>
              <w:szCs w:val="22"/>
            </w:rPr>
          </w:pPr>
          <w:hyperlink w:anchor="_Toc364417883" w:history="1">
            <w:r w:rsidR="006442C1" w:rsidRPr="00530AA2">
              <w:rPr>
                <w:rStyle w:val="Hyperlink"/>
                <w:b/>
                <w:noProof/>
              </w:rPr>
              <w:t>3.1.2</w:t>
            </w:r>
            <w:r w:rsidR="006442C1">
              <w:rPr>
                <w:rFonts w:asciiTheme="minorHAnsi" w:eastAsiaTheme="minorEastAsia" w:hAnsiTheme="minorHAnsi"/>
                <w:noProof/>
                <w:szCs w:val="22"/>
              </w:rPr>
              <w:tab/>
            </w:r>
            <w:r w:rsidR="006442C1" w:rsidRPr="00530AA2">
              <w:rPr>
                <w:rStyle w:val="Hyperlink"/>
                <w:noProof/>
              </w:rPr>
              <w:t>Schema mapping in ESRI ArcGIS</w:t>
            </w:r>
            <w:r w:rsidR="006442C1">
              <w:rPr>
                <w:noProof/>
                <w:webHidden/>
              </w:rPr>
              <w:tab/>
            </w:r>
            <w:r w:rsidR="006442C1">
              <w:rPr>
                <w:noProof/>
                <w:webHidden/>
              </w:rPr>
              <w:fldChar w:fldCharType="begin"/>
            </w:r>
            <w:r w:rsidR="006442C1">
              <w:rPr>
                <w:noProof/>
                <w:webHidden/>
              </w:rPr>
              <w:instrText xml:space="preserve"> PAGEREF _Toc364417883 \h </w:instrText>
            </w:r>
            <w:r w:rsidR="006442C1">
              <w:rPr>
                <w:noProof/>
                <w:webHidden/>
              </w:rPr>
            </w:r>
            <w:r w:rsidR="006442C1">
              <w:rPr>
                <w:noProof/>
                <w:webHidden/>
              </w:rPr>
              <w:fldChar w:fldCharType="separate"/>
            </w:r>
            <w:r w:rsidR="006442C1">
              <w:rPr>
                <w:noProof/>
                <w:webHidden/>
              </w:rPr>
              <w:t>15</w:t>
            </w:r>
            <w:r w:rsidR="006442C1">
              <w:rPr>
                <w:noProof/>
                <w:webHidden/>
              </w:rPr>
              <w:fldChar w:fldCharType="end"/>
            </w:r>
          </w:hyperlink>
        </w:p>
        <w:p w:rsidR="006442C1" w:rsidRDefault="00333560">
          <w:pPr>
            <w:pStyle w:val="TOC3"/>
            <w:tabs>
              <w:tab w:val="left" w:pos="1320"/>
            </w:tabs>
            <w:rPr>
              <w:rFonts w:asciiTheme="minorHAnsi" w:eastAsiaTheme="minorEastAsia" w:hAnsiTheme="minorHAnsi"/>
              <w:noProof/>
              <w:szCs w:val="22"/>
            </w:rPr>
          </w:pPr>
          <w:hyperlink w:anchor="_Toc364417884" w:history="1">
            <w:r w:rsidR="006442C1" w:rsidRPr="00530AA2">
              <w:rPr>
                <w:rStyle w:val="Hyperlink"/>
                <w:b/>
                <w:noProof/>
              </w:rPr>
              <w:t>3.1.3</w:t>
            </w:r>
            <w:r w:rsidR="006442C1">
              <w:rPr>
                <w:rFonts w:asciiTheme="minorHAnsi" w:eastAsiaTheme="minorEastAsia" w:hAnsiTheme="minorHAnsi"/>
                <w:noProof/>
                <w:szCs w:val="22"/>
              </w:rPr>
              <w:tab/>
            </w:r>
            <w:r w:rsidR="006442C1" w:rsidRPr="00530AA2">
              <w:rPr>
                <w:rStyle w:val="Hyperlink"/>
                <w:noProof/>
              </w:rPr>
              <w:t>Schema mapping in SQL</w:t>
            </w:r>
            <w:r w:rsidR="006442C1">
              <w:rPr>
                <w:noProof/>
                <w:webHidden/>
              </w:rPr>
              <w:tab/>
            </w:r>
            <w:r w:rsidR="006442C1">
              <w:rPr>
                <w:noProof/>
                <w:webHidden/>
              </w:rPr>
              <w:fldChar w:fldCharType="begin"/>
            </w:r>
            <w:r w:rsidR="006442C1">
              <w:rPr>
                <w:noProof/>
                <w:webHidden/>
              </w:rPr>
              <w:instrText xml:space="preserve"> PAGEREF _Toc364417884 \h </w:instrText>
            </w:r>
            <w:r w:rsidR="006442C1">
              <w:rPr>
                <w:noProof/>
                <w:webHidden/>
              </w:rPr>
            </w:r>
            <w:r w:rsidR="006442C1">
              <w:rPr>
                <w:noProof/>
                <w:webHidden/>
              </w:rPr>
              <w:fldChar w:fldCharType="separate"/>
            </w:r>
            <w:r w:rsidR="006442C1">
              <w:rPr>
                <w:noProof/>
                <w:webHidden/>
              </w:rPr>
              <w:t>17</w:t>
            </w:r>
            <w:r w:rsidR="006442C1">
              <w:rPr>
                <w:noProof/>
                <w:webHidden/>
              </w:rPr>
              <w:fldChar w:fldCharType="end"/>
            </w:r>
          </w:hyperlink>
        </w:p>
        <w:p w:rsidR="006442C1" w:rsidRDefault="00333560">
          <w:pPr>
            <w:pStyle w:val="TOC3"/>
            <w:tabs>
              <w:tab w:val="left" w:pos="1320"/>
            </w:tabs>
            <w:rPr>
              <w:rFonts w:asciiTheme="minorHAnsi" w:eastAsiaTheme="minorEastAsia" w:hAnsiTheme="minorHAnsi"/>
              <w:noProof/>
              <w:szCs w:val="22"/>
            </w:rPr>
          </w:pPr>
          <w:hyperlink w:anchor="_Toc364417885" w:history="1">
            <w:r w:rsidR="006442C1" w:rsidRPr="00530AA2">
              <w:rPr>
                <w:rStyle w:val="Hyperlink"/>
                <w:b/>
                <w:noProof/>
              </w:rPr>
              <w:t>3.1.4</w:t>
            </w:r>
            <w:r w:rsidR="006442C1">
              <w:rPr>
                <w:rFonts w:asciiTheme="minorHAnsi" w:eastAsiaTheme="minorEastAsia" w:hAnsiTheme="minorHAnsi"/>
                <w:noProof/>
                <w:szCs w:val="22"/>
              </w:rPr>
              <w:tab/>
            </w:r>
            <w:r w:rsidR="006442C1" w:rsidRPr="00530AA2">
              <w:rPr>
                <w:rStyle w:val="Hyperlink"/>
                <w:noProof/>
              </w:rPr>
              <w:t>Notes on schema mapping in SQL</w:t>
            </w:r>
            <w:r w:rsidR="006442C1">
              <w:rPr>
                <w:noProof/>
                <w:webHidden/>
              </w:rPr>
              <w:tab/>
            </w:r>
            <w:r w:rsidR="006442C1">
              <w:rPr>
                <w:noProof/>
                <w:webHidden/>
              </w:rPr>
              <w:fldChar w:fldCharType="begin"/>
            </w:r>
            <w:r w:rsidR="006442C1">
              <w:rPr>
                <w:noProof/>
                <w:webHidden/>
              </w:rPr>
              <w:instrText xml:space="preserve"> PAGEREF _Toc364417885 \h </w:instrText>
            </w:r>
            <w:r w:rsidR="006442C1">
              <w:rPr>
                <w:noProof/>
                <w:webHidden/>
              </w:rPr>
            </w:r>
            <w:r w:rsidR="006442C1">
              <w:rPr>
                <w:noProof/>
                <w:webHidden/>
              </w:rPr>
              <w:fldChar w:fldCharType="separate"/>
            </w:r>
            <w:r w:rsidR="006442C1">
              <w:rPr>
                <w:noProof/>
                <w:webHidden/>
              </w:rPr>
              <w:t>17</w:t>
            </w:r>
            <w:r w:rsidR="006442C1">
              <w:rPr>
                <w:noProof/>
                <w:webHidden/>
              </w:rPr>
              <w:fldChar w:fldCharType="end"/>
            </w:r>
          </w:hyperlink>
        </w:p>
        <w:p w:rsidR="006442C1" w:rsidRDefault="00333560">
          <w:pPr>
            <w:pStyle w:val="TOC2"/>
            <w:tabs>
              <w:tab w:val="left" w:pos="880"/>
            </w:tabs>
            <w:rPr>
              <w:rFonts w:asciiTheme="minorHAnsi" w:eastAsiaTheme="minorEastAsia" w:hAnsiTheme="minorHAnsi"/>
              <w:noProof/>
              <w:szCs w:val="22"/>
            </w:rPr>
          </w:pPr>
          <w:hyperlink w:anchor="_Toc364417886" w:history="1">
            <w:r w:rsidR="006442C1" w:rsidRPr="00530AA2">
              <w:rPr>
                <w:rStyle w:val="Hyperlink"/>
                <w:noProof/>
              </w:rPr>
              <w:t>3.2</w:t>
            </w:r>
            <w:r w:rsidR="006442C1">
              <w:rPr>
                <w:rFonts w:asciiTheme="minorHAnsi" w:eastAsiaTheme="minorEastAsia" w:hAnsiTheme="minorHAnsi"/>
                <w:noProof/>
                <w:szCs w:val="22"/>
              </w:rPr>
              <w:tab/>
            </w:r>
            <w:r w:rsidR="006442C1" w:rsidRPr="00530AA2">
              <w:rPr>
                <w:rStyle w:val="Hyperlink"/>
                <w:noProof/>
              </w:rPr>
              <w:t>Vocabulary mapping</w:t>
            </w:r>
            <w:r w:rsidR="006442C1">
              <w:rPr>
                <w:noProof/>
                <w:webHidden/>
              </w:rPr>
              <w:tab/>
            </w:r>
            <w:r w:rsidR="006442C1">
              <w:rPr>
                <w:noProof/>
                <w:webHidden/>
              </w:rPr>
              <w:fldChar w:fldCharType="begin"/>
            </w:r>
            <w:r w:rsidR="006442C1">
              <w:rPr>
                <w:noProof/>
                <w:webHidden/>
              </w:rPr>
              <w:instrText xml:space="preserve"> PAGEREF _Toc364417886 \h </w:instrText>
            </w:r>
            <w:r w:rsidR="006442C1">
              <w:rPr>
                <w:noProof/>
                <w:webHidden/>
              </w:rPr>
            </w:r>
            <w:r w:rsidR="006442C1">
              <w:rPr>
                <w:noProof/>
                <w:webHidden/>
              </w:rPr>
              <w:fldChar w:fldCharType="separate"/>
            </w:r>
            <w:r w:rsidR="006442C1">
              <w:rPr>
                <w:noProof/>
                <w:webHidden/>
              </w:rPr>
              <w:t>19</w:t>
            </w:r>
            <w:r w:rsidR="006442C1">
              <w:rPr>
                <w:noProof/>
                <w:webHidden/>
              </w:rPr>
              <w:fldChar w:fldCharType="end"/>
            </w:r>
          </w:hyperlink>
        </w:p>
        <w:p w:rsidR="006442C1" w:rsidRDefault="00333560">
          <w:pPr>
            <w:pStyle w:val="TOC2"/>
            <w:tabs>
              <w:tab w:val="left" w:pos="880"/>
            </w:tabs>
            <w:rPr>
              <w:rFonts w:asciiTheme="minorHAnsi" w:eastAsiaTheme="minorEastAsia" w:hAnsiTheme="minorHAnsi"/>
              <w:noProof/>
              <w:szCs w:val="22"/>
            </w:rPr>
          </w:pPr>
          <w:hyperlink w:anchor="_Toc364417887" w:history="1">
            <w:r w:rsidR="006442C1" w:rsidRPr="00530AA2">
              <w:rPr>
                <w:rStyle w:val="Hyperlink"/>
                <w:noProof/>
              </w:rPr>
              <w:t>3.3</w:t>
            </w:r>
            <w:r w:rsidR="006442C1">
              <w:rPr>
                <w:rFonts w:asciiTheme="minorHAnsi" w:eastAsiaTheme="minorEastAsia" w:hAnsiTheme="minorHAnsi"/>
                <w:noProof/>
                <w:szCs w:val="22"/>
              </w:rPr>
              <w:tab/>
            </w:r>
            <w:r w:rsidR="006442C1" w:rsidRPr="00530AA2">
              <w:rPr>
                <w:rStyle w:val="Hyperlink"/>
                <w:noProof/>
              </w:rPr>
              <w:t>Excel Workbook template</w:t>
            </w:r>
            <w:r w:rsidR="006442C1">
              <w:rPr>
                <w:noProof/>
                <w:webHidden/>
              </w:rPr>
              <w:tab/>
            </w:r>
            <w:r w:rsidR="006442C1">
              <w:rPr>
                <w:noProof/>
                <w:webHidden/>
              </w:rPr>
              <w:fldChar w:fldCharType="begin"/>
            </w:r>
            <w:r w:rsidR="006442C1">
              <w:rPr>
                <w:noProof/>
                <w:webHidden/>
              </w:rPr>
              <w:instrText xml:space="preserve"> PAGEREF _Toc364417887 \h </w:instrText>
            </w:r>
            <w:r w:rsidR="006442C1">
              <w:rPr>
                <w:noProof/>
                <w:webHidden/>
              </w:rPr>
            </w:r>
            <w:r w:rsidR="006442C1">
              <w:rPr>
                <w:noProof/>
                <w:webHidden/>
              </w:rPr>
              <w:fldChar w:fldCharType="separate"/>
            </w:r>
            <w:r w:rsidR="006442C1">
              <w:rPr>
                <w:noProof/>
                <w:webHidden/>
              </w:rPr>
              <w:t>20</w:t>
            </w:r>
            <w:r w:rsidR="006442C1">
              <w:rPr>
                <w:noProof/>
                <w:webHidden/>
              </w:rPr>
              <w:fldChar w:fldCharType="end"/>
            </w:r>
          </w:hyperlink>
        </w:p>
        <w:p w:rsidR="006442C1" w:rsidRDefault="00333560">
          <w:pPr>
            <w:pStyle w:val="TOC2"/>
            <w:tabs>
              <w:tab w:val="left" w:pos="880"/>
            </w:tabs>
            <w:rPr>
              <w:rFonts w:asciiTheme="minorHAnsi" w:eastAsiaTheme="minorEastAsia" w:hAnsiTheme="minorHAnsi"/>
              <w:noProof/>
              <w:szCs w:val="22"/>
            </w:rPr>
          </w:pPr>
          <w:hyperlink w:anchor="_Toc364417888" w:history="1">
            <w:r w:rsidR="006442C1" w:rsidRPr="00530AA2">
              <w:rPr>
                <w:rStyle w:val="Hyperlink"/>
                <w:noProof/>
              </w:rPr>
              <w:t>3.4</w:t>
            </w:r>
            <w:r w:rsidR="006442C1">
              <w:rPr>
                <w:rFonts w:asciiTheme="minorHAnsi" w:eastAsiaTheme="minorEastAsia" w:hAnsiTheme="minorHAnsi"/>
                <w:noProof/>
                <w:szCs w:val="22"/>
              </w:rPr>
              <w:tab/>
            </w:r>
            <w:r w:rsidR="006442C1" w:rsidRPr="00530AA2">
              <w:rPr>
                <w:rStyle w:val="Hyperlink"/>
                <w:noProof/>
              </w:rPr>
              <w:t>Configuring OGC services</w:t>
            </w:r>
            <w:r w:rsidR="006442C1">
              <w:rPr>
                <w:noProof/>
                <w:webHidden/>
              </w:rPr>
              <w:tab/>
            </w:r>
            <w:r w:rsidR="006442C1">
              <w:rPr>
                <w:noProof/>
                <w:webHidden/>
              </w:rPr>
              <w:fldChar w:fldCharType="begin"/>
            </w:r>
            <w:r w:rsidR="006442C1">
              <w:rPr>
                <w:noProof/>
                <w:webHidden/>
              </w:rPr>
              <w:instrText xml:space="preserve"> PAGEREF _Toc364417888 \h </w:instrText>
            </w:r>
            <w:r w:rsidR="006442C1">
              <w:rPr>
                <w:noProof/>
                <w:webHidden/>
              </w:rPr>
            </w:r>
            <w:r w:rsidR="006442C1">
              <w:rPr>
                <w:noProof/>
                <w:webHidden/>
              </w:rPr>
              <w:fldChar w:fldCharType="separate"/>
            </w:r>
            <w:r w:rsidR="006442C1">
              <w:rPr>
                <w:noProof/>
                <w:webHidden/>
              </w:rPr>
              <w:t>20</w:t>
            </w:r>
            <w:r w:rsidR="006442C1">
              <w:rPr>
                <w:noProof/>
                <w:webHidden/>
              </w:rPr>
              <w:fldChar w:fldCharType="end"/>
            </w:r>
          </w:hyperlink>
        </w:p>
        <w:p w:rsidR="006442C1" w:rsidRDefault="00333560">
          <w:pPr>
            <w:pStyle w:val="TOC1"/>
            <w:rPr>
              <w:rFonts w:asciiTheme="minorHAnsi" w:eastAsiaTheme="minorEastAsia" w:hAnsiTheme="minorHAnsi"/>
              <w:noProof/>
              <w:szCs w:val="22"/>
            </w:rPr>
          </w:pPr>
          <w:hyperlink w:anchor="_Toc364417889" w:history="1">
            <w:r w:rsidR="006442C1" w:rsidRPr="00530AA2">
              <w:rPr>
                <w:rStyle w:val="Hyperlink"/>
                <w:noProof/>
              </w:rPr>
              <w:t>4</w:t>
            </w:r>
            <w:r w:rsidR="006442C1">
              <w:rPr>
                <w:rFonts w:asciiTheme="minorHAnsi" w:eastAsiaTheme="minorEastAsia" w:hAnsiTheme="minorHAnsi"/>
                <w:noProof/>
                <w:szCs w:val="22"/>
              </w:rPr>
              <w:tab/>
            </w:r>
            <w:r w:rsidR="006442C1" w:rsidRPr="00530AA2">
              <w:rPr>
                <w:rStyle w:val="Hyperlink"/>
                <w:noProof/>
              </w:rPr>
              <w:t>Styling</w:t>
            </w:r>
            <w:r w:rsidR="006442C1">
              <w:rPr>
                <w:noProof/>
                <w:webHidden/>
              </w:rPr>
              <w:tab/>
            </w:r>
            <w:r w:rsidR="006442C1">
              <w:rPr>
                <w:noProof/>
                <w:webHidden/>
              </w:rPr>
              <w:fldChar w:fldCharType="begin"/>
            </w:r>
            <w:r w:rsidR="006442C1">
              <w:rPr>
                <w:noProof/>
                <w:webHidden/>
              </w:rPr>
              <w:instrText xml:space="preserve"> PAGEREF _Toc364417889 \h </w:instrText>
            </w:r>
            <w:r w:rsidR="006442C1">
              <w:rPr>
                <w:noProof/>
                <w:webHidden/>
              </w:rPr>
            </w:r>
            <w:r w:rsidR="006442C1">
              <w:rPr>
                <w:noProof/>
                <w:webHidden/>
              </w:rPr>
              <w:fldChar w:fldCharType="separate"/>
            </w:r>
            <w:r w:rsidR="006442C1">
              <w:rPr>
                <w:noProof/>
                <w:webHidden/>
              </w:rPr>
              <w:t>21</w:t>
            </w:r>
            <w:r w:rsidR="006442C1">
              <w:rPr>
                <w:noProof/>
                <w:webHidden/>
              </w:rPr>
              <w:fldChar w:fldCharType="end"/>
            </w:r>
          </w:hyperlink>
        </w:p>
        <w:p w:rsidR="006442C1" w:rsidRDefault="00333560">
          <w:pPr>
            <w:pStyle w:val="TOC2"/>
            <w:tabs>
              <w:tab w:val="left" w:pos="880"/>
            </w:tabs>
            <w:rPr>
              <w:rFonts w:asciiTheme="minorHAnsi" w:eastAsiaTheme="minorEastAsia" w:hAnsiTheme="minorHAnsi"/>
              <w:noProof/>
              <w:szCs w:val="22"/>
            </w:rPr>
          </w:pPr>
          <w:hyperlink w:anchor="_Toc364417890" w:history="1">
            <w:r w:rsidR="006442C1" w:rsidRPr="00530AA2">
              <w:rPr>
                <w:rStyle w:val="Hyperlink"/>
                <w:noProof/>
              </w:rPr>
              <w:t>4.1</w:t>
            </w:r>
            <w:r w:rsidR="006442C1">
              <w:rPr>
                <w:rFonts w:asciiTheme="minorHAnsi" w:eastAsiaTheme="minorEastAsia" w:hAnsiTheme="minorHAnsi"/>
                <w:noProof/>
                <w:szCs w:val="22"/>
              </w:rPr>
              <w:tab/>
            </w:r>
            <w:r w:rsidR="006442C1" w:rsidRPr="00530AA2">
              <w:rPr>
                <w:rStyle w:val="Hyperlink"/>
                <w:noProof/>
              </w:rPr>
              <w:t>How to Create a Styled Layer Descriptor (SLD) using Arc2Earth</w:t>
            </w:r>
            <w:r w:rsidR="006442C1">
              <w:rPr>
                <w:noProof/>
                <w:webHidden/>
              </w:rPr>
              <w:tab/>
            </w:r>
            <w:r w:rsidR="006442C1">
              <w:rPr>
                <w:noProof/>
                <w:webHidden/>
              </w:rPr>
              <w:fldChar w:fldCharType="begin"/>
            </w:r>
            <w:r w:rsidR="006442C1">
              <w:rPr>
                <w:noProof/>
                <w:webHidden/>
              </w:rPr>
              <w:instrText xml:space="preserve"> PAGEREF _Toc364417890 \h </w:instrText>
            </w:r>
            <w:r w:rsidR="006442C1">
              <w:rPr>
                <w:noProof/>
                <w:webHidden/>
              </w:rPr>
            </w:r>
            <w:r w:rsidR="006442C1">
              <w:rPr>
                <w:noProof/>
                <w:webHidden/>
              </w:rPr>
              <w:fldChar w:fldCharType="separate"/>
            </w:r>
            <w:r w:rsidR="006442C1">
              <w:rPr>
                <w:noProof/>
                <w:webHidden/>
              </w:rPr>
              <w:t>22</w:t>
            </w:r>
            <w:r w:rsidR="006442C1">
              <w:rPr>
                <w:noProof/>
                <w:webHidden/>
              </w:rPr>
              <w:fldChar w:fldCharType="end"/>
            </w:r>
          </w:hyperlink>
        </w:p>
        <w:p w:rsidR="006442C1" w:rsidRDefault="00333560">
          <w:pPr>
            <w:pStyle w:val="TOC1"/>
            <w:rPr>
              <w:rFonts w:asciiTheme="minorHAnsi" w:eastAsiaTheme="minorEastAsia" w:hAnsiTheme="minorHAnsi"/>
              <w:noProof/>
              <w:szCs w:val="22"/>
            </w:rPr>
          </w:pPr>
          <w:hyperlink w:anchor="_Toc364417891" w:history="1">
            <w:r w:rsidR="006442C1">
              <w:rPr>
                <w:noProof/>
                <w:webHidden/>
              </w:rPr>
              <w:tab/>
            </w:r>
            <w:r w:rsidR="006442C1">
              <w:rPr>
                <w:noProof/>
                <w:webHidden/>
              </w:rPr>
              <w:fldChar w:fldCharType="begin"/>
            </w:r>
            <w:r w:rsidR="006442C1">
              <w:rPr>
                <w:noProof/>
                <w:webHidden/>
              </w:rPr>
              <w:instrText xml:space="preserve"> PAGEREF _Toc364417891 \h </w:instrText>
            </w:r>
            <w:r w:rsidR="006442C1">
              <w:rPr>
                <w:noProof/>
                <w:webHidden/>
              </w:rPr>
            </w:r>
            <w:r w:rsidR="006442C1">
              <w:rPr>
                <w:noProof/>
                <w:webHidden/>
              </w:rPr>
              <w:fldChar w:fldCharType="separate"/>
            </w:r>
            <w:r w:rsidR="006442C1">
              <w:rPr>
                <w:noProof/>
                <w:webHidden/>
              </w:rPr>
              <w:t>23</w:t>
            </w:r>
            <w:r w:rsidR="006442C1">
              <w:rPr>
                <w:noProof/>
                <w:webHidden/>
              </w:rPr>
              <w:fldChar w:fldCharType="end"/>
            </w:r>
          </w:hyperlink>
        </w:p>
        <w:p w:rsidR="006442C1" w:rsidRDefault="00333560">
          <w:pPr>
            <w:pStyle w:val="TOC1"/>
            <w:rPr>
              <w:rFonts w:asciiTheme="minorHAnsi" w:eastAsiaTheme="minorEastAsia" w:hAnsiTheme="minorHAnsi"/>
              <w:noProof/>
              <w:szCs w:val="22"/>
            </w:rPr>
          </w:pPr>
          <w:hyperlink w:anchor="_Toc364417892" w:history="1">
            <w:r w:rsidR="006442C1" w:rsidRPr="00530AA2">
              <w:rPr>
                <w:rStyle w:val="Hyperlink"/>
                <w:noProof/>
              </w:rPr>
              <w:t>5</w:t>
            </w:r>
            <w:r w:rsidR="006442C1">
              <w:rPr>
                <w:rFonts w:asciiTheme="minorHAnsi" w:eastAsiaTheme="minorEastAsia" w:hAnsiTheme="minorHAnsi"/>
                <w:noProof/>
                <w:szCs w:val="22"/>
              </w:rPr>
              <w:tab/>
            </w:r>
            <w:r w:rsidR="006442C1" w:rsidRPr="00530AA2">
              <w:rPr>
                <w:rStyle w:val="Hyperlink"/>
                <w:noProof/>
              </w:rPr>
              <w:t>Deploying Your Web Service</w:t>
            </w:r>
            <w:r w:rsidR="006442C1">
              <w:rPr>
                <w:noProof/>
                <w:webHidden/>
              </w:rPr>
              <w:tab/>
            </w:r>
            <w:r w:rsidR="006442C1">
              <w:rPr>
                <w:noProof/>
                <w:webHidden/>
              </w:rPr>
              <w:fldChar w:fldCharType="begin"/>
            </w:r>
            <w:r w:rsidR="006442C1">
              <w:rPr>
                <w:noProof/>
                <w:webHidden/>
              </w:rPr>
              <w:instrText xml:space="preserve"> PAGEREF _Toc364417892 \h </w:instrText>
            </w:r>
            <w:r w:rsidR="006442C1">
              <w:rPr>
                <w:noProof/>
                <w:webHidden/>
              </w:rPr>
            </w:r>
            <w:r w:rsidR="006442C1">
              <w:rPr>
                <w:noProof/>
                <w:webHidden/>
              </w:rPr>
              <w:fldChar w:fldCharType="separate"/>
            </w:r>
            <w:r w:rsidR="006442C1">
              <w:rPr>
                <w:noProof/>
                <w:webHidden/>
              </w:rPr>
              <w:t>23</w:t>
            </w:r>
            <w:r w:rsidR="006442C1">
              <w:rPr>
                <w:noProof/>
                <w:webHidden/>
              </w:rPr>
              <w:fldChar w:fldCharType="end"/>
            </w:r>
          </w:hyperlink>
        </w:p>
        <w:p w:rsidR="006442C1" w:rsidRDefault="00333560">
          <w:pPr>
            <w:pStyle w:val="TOC1"/>
            <w:rPr>
              <w:rFonts w:asciiTheme="minorHAnsi" w:eastAsiaTheme="minorEastAsia" w:hAnsiTheme="minorHAnsi"/>
              <w:noProof/>
              <w:szCs w:val="22"/>
            </w:rPr>
          </w:pPr>
          <w:hyperlink w:anchor="_Toc364417893" w:history="1">
            <w:r w:rsidR="006442C1" w:rsidRPr="00530AA2">
              <w:rPr>
                <w:rStyle w:val="Hyperlink"/>
                <w:noProof/>
              </w:rPr>
              <w:t>6</w:t>
            </w:r>
            <w:r w:rsidR="006442C1">
              <w:rPr>
                <w:rFonts w:asciiTheme="minorHAnsi" w:eastAsiaTheme="minorEastAsia" w:hAnsiTheme="minorHAnsi"/>
                <w:noProof/>
                <w:szCs w:val="22"/>
              </w:rPr>
              <w:tab/>
            </w:r>
            <w:r w:rsidR="006442C1" w:rsidRPr="00530AA2">
              <w:rPr>
                <w:rStyle w:val="Hyperlink"/>
                <w:noProof/>
              </w:rPr>
              <w:t>Testing Your Web Service</w:t>
            </w:r>
            <w:r w:rsidR="006442C1">
              <w:rPr>
                <w:noProof/>
                <w:webHidden/>
              </w:rPr>
              <w:tab/>
            </w:r>
            <w:r w:rsidR="006442C1">
              <w:rPr>
                <w:noProof/>
                <w:webHidden/>
              </w:rPr>
              <w:fldChar w:fldCharType="begin"/>
            </w:r>
            <w:r w:rsidR="006442C1">
              <w:rPr>
                <w:noProof/>
                <w:webHidden/>
              </w:rPr>
              <w:instrText xml:space="preserve"> PAGEREF _Toc364417893 \h </w:instrText>
            </w:r>
            <w:r w:rsidR="006442C1">
              <w:rPr>
                <w:noProof/>
                <w:webHidden/>
              </w:rPr>
            </w:r>
            <w:r w:rsidR="006442C1">
              <w:rPr>
                <w:noProof/>
                <w:webHidden/>
              </w:rPr>
              <w:fldChar w:fldCharType="separate"/>
            </w:r>
            <w:r w:rsidR="006442C1">
              <w:rPr>
                <w:noProof/>
                <w:webHidden/>
              </w:rPr>
              <w:t>23</w:t>
            </w:r>
            <w:r w:rsidR="006442C1">
              <w:rPr>
                <w:noProof/>
                <w:webHidden/>
              </w:rPr>
              <w:fldChar w:fldCharType="end"/>
            </w:r>
          </w:hyperlink>
        </w:p>
        <w:p w:rsidR="006442C1" w:rsidRDefault="00333560">
          <w:pPr>
            <w:pStyle w:val="TOC2"/>
            <w:tabs>
              <w:tab w:val="left" w:pos="880"/>
            </w:tabs>
            <w:rPr>
              <w:rFonts w:asciiTheme="minorHAnsi" w:eastAsiaTheme="minorEastAsia" w:hAnsiTheme="minorHAnsi"/>
              <w:noProof/>
              <w:szCs w:val="22"/>
            </w:rPr>
          </w:pPr>
          <w:hyperlink w:anchor="_Toc364417894" w:history="1">
            <w:r w:rsidR="006442C1" w:rsidRPr="00530AA2">
              <w:rPr>
                <w:rStyle w:val="Hyperlink"/>
                <w:noProof/>
              </w:rPr>
              <w:t>6.1</w:t>
            </w:r>
            <w:r w:rsidR="006442C1">
              <w:rPr>
                <w:rFonts w:asciiTheme="minorHAnsi" w:eastAsiaTheme="minorEastAsia" w:hAnsiTheme="minorHAnsi"/>
                <w:noProof/>
                <w:szCs w:val="22"/>
              </w:rPr>
              <w:tab/>
            </w:r>
            <w:r w:rsidR="006442C1" w:rsidRPr="00530AA2">
              <w:rPr>
                <w:rStyle w:val="Hyperlink"/>
                <w:noProof/>
              </w:rPr>
              <w:t>Web Service Requests</w:t>
            </w:r>
            <w:r w:rsidR="006442C1">
              <w:rPr>
                <w:noProof/>
                <w:webHidden/>
              </w:rPr>
              <w:tab/>
            </w:r>
            <w:r w:rsidR="006442C1">
              <w:rPr>
                <w:noProof/>
                <w:webHidden/>
              </w:rPr>
              <w:fldChar w:fldCharType="begin"/>
            </w:r>
            <w:r w:rsidR="006442C1">
              <w:rPr>
                <w:noProof/>
                <w:webHidden/>
              </w:rPr>
              <w:instrText xml:space="preserve"> PAGEREF _Toc364417894 \h </w:instrText>
            </w:r>
            <w:r w:rsidR="006442C1">
              <w:rPr>
                <w:noProof/>
                <w:webHidden/>
              </w:rPr>
            </w:r>
            <w:r w:rsidR="006442C1">
              <w:rPr>
                <w:noProof/>
                <w:webHidden/>
              </w:rPr>
              <w:fldChar w:fldCharType="separate"/>
            </w:r>
            <w:r w:rsidR="006442C1">
              <w:rPr>
                <w:noProof/>
                <w:webHidden/>
              </w:rPr>
              <w:t>23</w:t>
            </w:r>
            <w:r w:rsidR="006442C1">
              <w:rPr>
                <w:noProof/>
                <w:webHidden/>
              </w:rPr>
              <w:fldChar w:fldCharType="end"/>
            </w:r>
          </w:hyperlink>
        </w:p>
        <w:p w:rsidR="006442C1" w:rsidRDefault="00333560">
          <w:pPr>
            <w:pStyle w:val="TOC2"/>
            <w:tabs>
              <w:tab w:val="left" w:pos="880"/>
            </w:tabs>
            <w:rPr>
              <w:rFonts w:asciiTheme="minorHAnsi" w:eastAsiaTheme="minorEastAsia" w:hAnsiTheme="minorHAnsi"/>
              <w:noProof/>
              <w:szCs w:val="22"/>
            </w:rPr>
          </w:pPr>
          <w:hyperlink w:anchor="_Toc364417895" w:history="1">
            <w:r w:rsidR="006442C1" w:rsidRPr="00530AA2">
              <w:rPr>
                <w:rStyle w:val="Hyperlink"/>
                <w:noProof/>
              </w:rPr>
              <w:t>6.2</w:t>
            </w:r>
            <w:r w:rsidR="006442C1">
              <w:rPr>
                <w:rFonts w:asciiTheme="minorHAnsi" w:eastAsiaTheme="minorEastAsia" w:hAnsiTheme="minorHAnsi"/>
                <w:noProof/>
                <w:szCs w:val="22"/>
              </w:rPr>
              <w:tab/>
            </w:r>
            <w:r w:rsidR="006442C1" w:rsidRPr="00530AA2">
              <w:rPr>
                <w:rStyle w:val="Hyperlink"/>
                <w:noProof/>
              </w:rPr>
              <w:t>Adding a Web Map Service in ArcCatalog</w:t>
            </w:r>
            <w:r w:rsidR="006442C1">
              <w:rPr>
                <w:noProof/>
                <w:webHidden/>
              </w:rPr>
              <w:tab/>
            </w:r>
            <w:r w:rsidR="006442C1">
              <w:rPr>
                <w:noProof/>
                <w:webHidden/>
              </w:rPr>
              <w:fldChar w:fldCharType="begin"/>
            </w:r>
            <w:r w:rsidR="006442C1">
              <w:rPr>
                <w:noProof/>
                <w:webHidden/>
              </w:rPr>
              <w:instrText xml:space="preserve"> PAGEREF _Toc364417895 \h </w:instrText>
            </w:r>
            <w:r w:rsidR="006442C1">
              <w:rPr>
                <w:noProof/>
                <w:webHidden/>
              </w:rPr>
            </w:r>
            <w:r w:rsidR="006442C1">
              <w:rPr>
                <w:noProof/>
                <w:webHidden/>
              </w:rPr>
              <w:fldChar w:fldCharType="separate"/>
            </w:r>
            <w:r w:rsidR="006442C1">
              <w:rPr>
                <w:noProof/>
                <w:webHidden/>
              </w:rPr>
              <w:t>24</w:t>
            </w:r>
            <w:r w:rsidR="006442C1">
              <w:rPr>
                <w:noProof/>
                <w:webHidden/>
              </w:rPr>
              <w:fldChar w:fldCharType="end"/>
            </w:r>
          </w:hyperlink>
        </w:p>
        <w:p w:rsidR="006442C1" w:rsidRDefault="00333560">
          <w:pPr>
            <w:pStyle w:val="TOC2"/>
            <w:tabs>
              <w:tab w:val="left" w:pos="880"/>
            </w:tabs>
            <w:rPr>
              <w:rFonts w:asciiTheme="minorHAnsi" w:eastAsiaTheme="minorEastAsia" w:hAnsiTheme="minorHAnsi"/>
              <w:noProof/>
              <w:szCs w:val="22"/>
            </w:rPr>
          </w:pPr>
          <w:hyperlink w:anchor="_Toc364417896" w:history="1">
            <w:r w:rsidR="006442C1" w:rsidRPr="00530AA2">
              <w:rPr>
                <w:rStyle w:val="Hyperlink"/>
                <w:noProof/>
              </w:rPr>
              <w:t>6.3</w:t>
            </w:r>
            <w:r w:rsidR="006442C1">
              <w:rPr>
                <w:rFonts w:asciiTheme="minorHAnsi" w:eastAsiaTheme="minorEastAsia" w:hAnsiTheme="minorHAnsi"/>
                <w:noProof/>
                <w:szCs w:val="22"/>
              </w:rPr>
              <w:tab/>
            </w:r>
            <w:r w:rsidR="006442C1" w:rsidRPr="00530AA2">
              <w:rPr>
                <w:rStyle w:val="Hyperlink"/>
                <w:noProof/>
              </w:rPr>
              <w:t>Adding a Web Service in uDig</w:t>
            </w:r>
            <w:r w:rsidR="006442C1">
              <w:rPr>
                <w:noProof/>
                <w:webHidden/>
              </w:rPr>
              <w:tab/>
            </w:r>
            <w:r w:rsidR="006442C1">
              <w:rPr>
                <w:noProof/>
                <w:webHidden/>
              </w:rPr>
              <w:fldChar w:fldCharType="begin"/>
            </w:r>
            <w:r w:rsidR="006442C1">
              <w:rPr>
                <w:noProof/>
                <w:webHidden/>
              </w:rPr>
              <w:instrText xml:space="preserve"> PAGEREF _Toc364417896 \h </w:instrText>
            </w:r>
            <w:r w:rsidR="006442C1">
              <w:rPr>
                <w:noProof/>
                <w:webHidden/>
              </w:rPr>
            </w:r>
            <w:r w:rsidR="006442C1">
              <w:rPr>
                <w:noProof/>
                <w:webHidden/>
              </w:rPr>
              <w:fldChar w:fldCharType="separate"/>
            </w:r>
            <w:r w:rsidR="006442C1">
              <w:rPr>
                <w:noProof/>
                <w:webHidden/>
              </w:rPr>
              <w:t>25</w:t>
            </w:r>
            <w:r w:rsidR="006442C1">
              <w:rPr>
                <w:noProof/>
                <w:webHidden/>
              </w:rPr>
              <w:fldChar w:fldCharType="end"/>
            </w:r>
          </w:hyperlink>
        </w:p>
        <w:p w:rsidR="006442C1" w:rsidRDefault="00333560">
          <w:pPr>
            <w:pStyle w:val="TOC1"/>
            <w:rPr>
              <w:rFonts w:asciiTheme="minorHAnsi" w:eastAsiaTheme="minorEastAsia" w:hAnsiTheme="minorHAnsi"/>
              <w:noProof/>
              <w:szCs w:val="22"/>
            </w:rPr>
          </w:pPr>
          <w:hyperlink w:anchor="_Toc364417897" w:history="1">
            <w:r w:rsidR="006442C1" w:rsidRPr="00530AA2">
              <w:rPr>
                <w:rStyle w:val="Hyperlink"/>
                <w:noProof/>
              </w:rPr>
              <w:t>7</w:t>
            </w:r>
            <w:r w:rsidR="006442C1">
              <w:rPr>
                <w:rFonts w:asciiTheme="minorHAnsi" w:eastAsiaTheme="minorEastAsia" w:hAnsiTheme="minorHAnsi"/>
                <w:noProof/>
                <w:szCs w:val="22"/>
              </w:rPr>
              <w:tab/>
            </w:r>
            <w:r w:rsidR="006442C1" w:rsidRPr="00530AA2">
              <w:rPr>
                <w:rStyle w:val="Hyperlink"/>
                <w:noProof/>
              </w:rPr>
              <w:t>Registering with OneGeology and Submitting your Service</w:t>
            </w:r>
            <w:r w:rsidR="006442C1">
              <w:rPr>
                <w:noProof/>
                <w:webHidden/>
              </w:rPr>
              <w:tab/>
            </w:r>
            <w:r w:rsidR="006442C1">
              <w:rPr>
                <w:noProof/>
                <w:webHidden/>
              </w:rPr>
              <w:fldChar w:fldCharType="begin"/>
            </w:r>
            <w:r w:rsidR="006442C1">
              <w:rPr>
                <w:noProof/>
                <w:webHidden/>
              </w:rPr>
              <w:instrText xml:space="preserve"> PAGEREF _Toc364417897 \h </w:instrText>
            </w:r>
            <w:r w:rsidR="006442C1">
              <w:rPr>
                <w:noProof/>
                <w:webHidden/>
              </w:rPr>
            </w:r>
            <w:r w:rsidR="006442C1">
              <w:rPr>
                <w:noProof/>
                <w:webHidden/>
              </w:rPr>
              <w:fldChar w:fldCharType="separate"/>
            </w:r>
            <w:r w:rsidR="006442C1">
              <w:rPr>
                <w:noProof/>
                <w:webHidden/>
              </w:rPr>
              <w:t>25</w:t>
            </w:r>
            <w:r w:rsidR="006442C1">
              <w:rPr>
                <w:noProof/>
                <w:webHidden/>
              </w:rPr>
              <w:fldChar w:fldCharType="end"/>
            </w:r>
          </w:hyperlink>
        </w:p>
        <w:p w:rsidR="006442C1" w:rsidRDefault="00333560">
          <w:pPr>
            <w:pStyle w:val="TOC1"/>
            <w:rPr>
              <w:rFonts w:asciiTheme="minorHAnsi" w:eastAsiaTheme="minorEastAsia" w:hAnsiTheme="minorHAnsi"/>
              <w:noProof/>
              <w:szCs w:val="22"/>
            </w:rPr>
          </w:pPr>
          <w:hyperlink w:anchor="_Toc364417898" w:history="1">
            <w:r w:rsidR="006442C1" w:rsidRPr="00530AA2">
              <w:rPr>
                <w:rStyle w:val="Hyperlink"/>
                <w:noProof/>
              </w:rPr>
              <w:t>Appendix A: Deploying GeoSciML-Portrayal Web Services in GeoServer</w:t>
            </w:r>
            <w:r w:rsidR="006442C1">
              <w:rPr>
                <w:noProof/>
                <w:webHidden/>
              </w:rPr>
              <w:tab/>
            </w:r>
            <w:r w:rsidR="006442C1">
              <w:rPr>
                <w:noProof/>
                <w:webHidden/>
              </w:rPr>
              <w:fldChar w:fldCharType="begin"/>
            </w:r>
            <w:r w:rsidR="006442C1">
              <w:rPr>
                <w:noProof/>
                <w:webHidden/>
              </w:rPr>
              <w:instrText xml:space="preserve"> PAGEREF _Toc364417898 \h </w:instrText>
            </w:r>
            <w:r w:rsidR="006442C1">
              <w:rPr>
                <w:noProof/>
                <w:webHidden/>
              </w:rPr>
            </w:r>
            <w:r w:rsidR="006442C1">
              <w:rPr>
                <w:noProof/>
                <w:webHidden/>
              </w:rPr>
              <w:fldChar w:fldCharType="separate"/>
            </w:r>
            <w:r w:rsidR="006442C1">
              <w:rPr>
                <w:noProof/>
                <w:webHidden/>
              </w:rPr>
              <w:t>25</w:t>
            </w:r>
            <w:r w:rsidR="006442C1">
              <w:rPr>
                <w:noProof/>
                <w:webHidden/>
              </w:rPr>
              <w:fldChar w:fldCharType="end"/>
            </w:r>
          </w:hyperlink>
        </w:p>
        <w:p w:rsidR="006442C1" w:rsidRDefault="00333560">
          <w:pPr>
            <w:pStyle w:val="TOC2"/>
            <w:tabs>
              <w:tab w:val="left" w:pos="880"/>
            </w:tabs>
            <w:rPr>
              <w:rFonts w:asciiTheme="minorHAnsi" w:eastAsiaTheme="minorEastAsia" w:hAnsiTheme="minorHAnsi"/>
              <w:noProof/>
              <w:szCs w:val="22"/>
            </w:rPr>
          </w:pPr>
          <w:hyperlink w:anchor="_Toc364417899" w:history="1">
            <w:r w:rsidR="006442C1" w:rsidRPr="00530AA2">
              <w:rPr>
                <w:rStyle w:val="Hyperlink"/>
                <w:noProof/>
              </w:rPr>
              <w:t>A.1.</w:t>
            </w:r>
            <w:r w:rsidR="006442C1">
              <w:rPr>
                <w:rFonts w:asciiTheme="minorHAnsi" w:eastAsiaTheme="minorEastAsia" w:hAnsiTheme="minorHAnsi"/>
                <w:noProof/>
                <w:szCs w:val="22"/>
              </w:rPr>
              <w:tab/>
            </w:r>
            <w:r w:rsidR="006442C1" w:rsidRPr="00530AA2">
              <w:rPr>
                <w:rStyle w:val="Hyperlink"/>
                <w:noProof/>
              </w:rPr>
              <w:t>Logging in</w:t>
            </w:r>
            <w:r w:rsidR="006442C1">
              <w:rPr>
                <w:noProof/>
                <w:webHidden/>
              </w:rPr>
              <w:tab/>
            </w:r>
            <w:r w:rsidR="006442C1">
              <w:rPr>
                <w:noProof/>
                <w:webHidden/>
              </w:rPr>
              <w:fldChar w:fldCharType="begin"/>
            </w:r>
            <w:r w:rsidR="006442C1">
              <w:rPr>
                <w:noProof/>
                <w:webHidden/>
              </w:rPr>
              <w:instrText xml:space="preserve"> PAGEREF _Toc364417899 \h </w:instrText>
            </w:r>
            <w:r w:rsidR="006442C1">
              <w:rPr>
                <w:noProof/>
                <w:webHidden/>
              </w:rPr>
            </w:r>
            <w:r w:rsidR="006442C1">
              <w:rPr>
                <w:noProof/>
                <w:webHidden/>
              </w:rPr>
              <w:fldChar w:fldCharType="separate"/>
            </w:r>
            <w:r w:rsidR="006442C1">
              <w:rPr>
                <w:noProof/>
                <w:webHidden/>
              </w:rPr>
              <w:t>25</w:t>
            </w:r>
            <w:r w:rsidR="006442C1">
              <w:rPr>
                <w:noProof/>
                <w:webHidden/>
              </w:rPr>
              <w:fldChar w:fldCharType="end"/>
            </w:r>
          </w:hyperlink>
        </w:p>
        <w:p w:rsidR="006442C1" w:rsidRDefault="00333560">
          <w:pPr>
            <w:pStyle w:val="TOC2"/>
            <w:tabs>
              <w:tab w:val="left" w:pos="880"/>
            </w:tabs>
            <w:rPr>
              <w:rFonts w:asciiTheme="minorHAnsi" w:eastAsiaTheme="minorEastAsia" w:hAnsiTheme="minorHAnsi"/>
              <w:noProof/>
              <w:szCs w:val="22"/>
            </w:rPr>
          </w:pPr>
          <w:hyperlink w:anchor="_Toc364417900" w:history="1">
            <w:r w:rsidR="006442C1" w:rsidRPr="00530AA2">
              <w:rPr>
                <w:rStyle w:val="Hyperlink"/>
                <w:noProof/>
              </w:rPr>
              <w:t>A.2.</w:t>
            </w:r>
            <w:r w:rsidR="006442C1">
              <w:rPr>
                <w:rFonts w:asciiTheme="minorHAnsi" w:eastAsiaTheme="minorEastAsia" w:hAnsiTheme="minorHAnsi"/>
                <w:noProof/>
                <w:szCs w:val="22"/>
              </w:rPr>
              <w:tab/>
            </w:r>
            <w:r w:rsidR="006442C1" w:rsidRPr="00530AA2">
              <w:rPr>
                <w:rStyle w:val="Hyperlink"/>
                <w:noProof/>
              </w:rPr>
              <w:t>Service-Level Metadata</w:t>
            </w:r>
            <w:r w:rsidR="006442C1">
              <w:rPr>
                <w:noProof/>
                <w:webHidden/>
              </w:rPr>
              <w:tab/>
            </w:r>
            <w:r w:rsidR="006442C1">
              <w:rPr>
                <w:noProof/>
                <w:webHidden/>
              </w:rPr>
              <w:fldChar w:fldCharType="begin"/>
            </w:r>
            <w:r w:rsidR="006442C1">
              <w:rPr>
                <w:noProof/>
                <w:webHidden/>
              </w:rPr>
              <w:instrText xml:space="preserve"> PAGEREF _Toc364417900 \h </w:instrText>
            </w:r>
            <w:r w:rsidR="006442C1">
              <w:rPr>
                <w:noProof/>
                <w:webHidden/>
              </w:rPr>
            </w:r>
            <w:r w:rsidR="006442C1">
              <w:rPr>
                <w:noProof/>
                <w:webHidden/>
              </w:rPr>
              <w:fldChar w:fldCharType="separate"/>
            </w:r>
            <w:r w:rsidR="006442C1">
              <w:rPr>
                <w:noProof/>
                <w:webHidden/>
              </w:rPr>
              <w:t>26</w:t>
            </w:r>
            <w:r w:rsidR="006442C1">
              <w:rPr>
                <w:noProof/>
                <w:webHidden/>
              </w:rPr>
              <w:fldChar w:fldCharType="end"/>
            </w:r>
          </w:hyperlink>
        </w:p>
        <w:p w:rsidR="006442C1" w:rsidRDefault="00333560">
          <w:pPr>
            <w:pStyle w:val="TOC2"/>
            <w:tabs>
              <w:tab w:val="left" w:pos="880"/>
            </w:tabs>
            <w:rPr>
              <w:rFonts w:asciiTheme="minorHAnsi" w:eastAsiaTheme="minorEastAsia" w:hAnsiTheme="minorHAnsi"/>
              <w:noProof/>
              <w:szCs w:val="22"/>
            </w:rPr>
          </w:pPr>
          <w:hyperlink w:anchor="_Toc364417901" w:history="1">
            <w:r w:rsidR="006442C1" w:rsidRPr="00530AA2">
              <w:rPr>
                <w:rStyle w:val="Hyperlink"/>
                <w:noProof/>
              </w:rPr>
              <w:t>A.3.</w:t>
            </w:r>
            <w:r w:rsidR="006442C1">
              <w:rPr>
                <w:rFonts w:asciiTheme="minorHAnsi" w:eastAsiaTheme="minorEastAsia" w:hAnsiTheme="minorHAnsi"/>
                <w:noProof/>
                <w:szCs w:val="22"/>
              </w:rPr>
              <w:tab/>
            </w:r>
            <w:r w:rsidR="006442C1" w:rsidRPr="00530AA2">
              <w:rPr>
                <w:rStyle w:val="Hyperlink"/>
                <w:noProof/>
              </w:rPr>
              <w:t>Creating a Workspace</w:t>
            </w:r>
            <w:r w:rsidR="006442C1">
              <w:rPr>
                <w:noProof/>
                <w:webHidden/>
              </w:rPr>
              <w:tab/>
            </w:r>
            <w:r w:rsidR="006442C1">
              <w:rPr>
                <w:noProof/>
                <w:webHidden/>
              </w:rPr>
              <w:fldChar w:fldCharType="begin"/>
            </w:r>
            <w:r w:rsidR="006442C1">
              <w:rPr>
                <w:noProof/>
                <w:webHidden/>
              </w:rPr>
              <w:instrText xml:space="preserve"> PAGEREF _Toc364417901 \h </w:instrText>
            </w:r>
            <w:r w:rsidR="006442C1">
              <w:rPr>
                <w:noProof/>
                <w:webHidden/>
              </w:rPr>
            </w:r>
            <w:r w:rsidR="006442C1">
              <w:rPr>
                <w:noProof/>
                <w:webHidden/>
              </w:rPr>
              <w:fldChar w:fldCharType="separate"/>
            </w:r>
            <w:r w:rsidR="006442C1">
              <w:rPr>
                <w:noProof/>
                <w:webHidden/>
              </w:rPr>
              <w:t>26</w:t>
            </w:r>
            <w:r w:rsidR="006442C1">
              <w:rPr>
                <w:noProof/>
                <w:webHidden/>
              </w:rPr>
              <w:fldChar w:fldCharType="end"/>
            </w:r>
          </w:hyperlink>
        </w:p>
        <w:p w:rsidR="006442C1" w:rsidRDefault="00333560">
          <w:pPr>
            <w:pStyle w:val="TOC2"/>
            <w:tabs>
              <w:tab w:val="left" w:pos="880"/>
            </w:tabs>
            <w:rPr>
              <w:rFonts w:asciiTheme="minorHAnsi" w:eastAsiaTheme="minorEastAsia" w:hAnsiTheme="minorHAnsi"/>
              <w:noProof/>
              <w:szCs w:val="22"/>
            </w:rPr>
          </w:pPr>
          <w:hyperlink w:anchor="_Toc364417902" w:history="1">
            <w:r w:rsidR="006442C1" w:rsidRPr="00530AA2">
              <w:rPr>
                <w:rStyle w:val="Hyperlink"/>
                <w:noProof/>
              </w:rPr>
              <w:t>A.4.</w:t>
            </w:r>
            <w:r w:rsidR="006442C1">
              <w:rPr>
                <w:rFonts w:asciiTheme="minorHAnsi" w:eastAsiaTheme="minorEastAsia" w:hAnsiTheme="minorHAnsi"/>
                <w:noProof/>
                <w:szCs w:val="22"/>
              </w:rPr>
              <w:tab/>
            </w:r>
            <w:r w:rsidR="006442C1" w:rsidRPr="00530AA2">
              <w:rPr>
                <w:rStyle w:val="Hyperlink"/>
                <w:noProof/>
              </w:rPr>
              <w:t>Connecting to your PostGIS Database</w:t>
            </w:r>
            <w:r w:rsidR="006442C1">
              <w:rPr>
                <w:noProof/>
                <w:webHidden/>
              </w:rPr>
              <w:tab/>
            </w:r>
            <w:r w:rsidR="006442C1">
              <w:rPr>
                <w:noProof/>
                <w:webHidden/>
              </w:rPr>
              <w:fldChar w:fldCharType="begin"/>
            </w:r>
            <w:r w:rsidR="006442C1">
              <w:rPr>
                <w:noProof/>
                <w:webHidden/>
              </w:rPr>
              <w:instrText xml:space="preserve"> PAGEREF _Toc364417902 \h </w:instrText>
            </w:r>
            <w:r w:rsidR="006442C1">
              <w:rPr>
                <w:noProof/>
                <w:webHidden/>
              </w:rPr>
            </w:r>
            <w:r w:rsidR="006442C1">
              <w:rPr>
                <w:noProof/>
                <w:webHidden/>
              </w:rPr>
              <w:fldChar w:fldCharType="separate"/>
            </w:r>
            <w:r w:rsidR="006442C1">
              <w:rPr>
                <w:noProof/>
                <w:webHidden/>
              </w:rPr>
              <w:t>26</w:t>
            </w:r>
            <w:r w:rsidR="006442C1">
              <w:rPr>
                <w:noProof/>
                <w:webHidden/>
              </w:rPr>
              <w:fldChar w:fldCharType="end"/>
            </w:r>
          </w:hyperlink>
        </w:p>
        <w:p w:rsidR="006442C1" w:rsidRDefault="00333560">
          <w:pPr>
            <w:pStyle w:val="TOC2"/>
            <w:tabs>
              <w:tab w:val="left" w:pos="880"/>
            </w:tabs>
            <w:rPr>
              <w:rFonts w:asciiTheme="minorHAnsi" w:eastAsiaTheme="minorEastAsia" w:hAnsiTheme="minorHAnsi"/>
              <w:noProof/>
              <w:szCs w:val="22"/>
            </w:rPr>
          </w:pPr>
          <w:hyperlink w:anchor="_Toc364417903" w:history="1">
            <w:r w:rsidR="006442C1" w:rsidRPr="00530AA2">
              <w:rPr>
                <w:rStyle w:val="Hyperlink"/>
                <w:noProof/>
              </w:rPr>
              <w:t>A.5.</w:t>
            </w:r>
            <w:r w:rsidR="006442C1">
              <w:rPr>
                <w:rFonts w:asciiTheme="minorHAnsi" w:eastAsiaTheme="minorEastAsia" w:hAnsiTheme="minorHAnsi"/>
                <w:noProof/>
                <w:szCs w:val="22"/>
              </w:rPr>
              <w:tab/>
            </w:r>
            <w:r w:rsidR="006442C1" w:rsidRPr="00530AA2">
              <w:rPr>
                <w:rStyle w:val="Hyperlink"/>
                <w:noProof/>
              </w:rPr>
              <w:t>Adding Layers to a Workspace</w:t>
            </w:r>
            <w:r w:rsidR="006442C1">
              <w:rPr>
                <w:noProof/>
                <w:webHidden/>
              </w:rPr>
              <w:tab/>
            </w:r>
            <w:r w:rsidR="006442C1">
              <w:rPr>
                <w:noProof/>
                <w:webHidden/>
              </w:rPr>
              <w:fldChar w:fldCharType="begin"/>
            </w:r>
            <w:r w:rsidR="006442C1">
              <w:rPr>
                <w:noProof/>
                <w:webHidden/>
              </w:rPr>
              <w:instrText xml:space="preserve"> PAGEREF _Toc364417903 \h </w:instrText>
            </w:r>
            <w:r w:rsidR="006442C1">
              <w:rPr>
                <w:noProof/>
                <w:webHidden/>
              </w:rPr>
            </w:r>
            <w:r w:rsidR="006442C1">
              <w:rPr>
                <w:noProof/>
                <w:webHidden/>
              </w:rPr>
              <w:fldChar w:fldCharType="separate"/>
            </w:r>
            <w:r w:rsidR="006442C1">
              <w:rPr>
                <w:noProof/>
                <w:webHidden/>
              </w:rPr>
              <w:t>27</w:t>
            </w:r>
            <w:r w:rsidR="006442C1">
              <w:rPr>
                <w:noProof/>
                <w:webHidden/>
              </w:rPr>
              <w:fldChar w:fldCharType="end"/>
            </w:r>
          </w:hyperlink>
        </w:p>
        <w:p w:rsidR="006442C1" w:rsidRDefault="00333560">
          <w:pPr>
            <w:pStyle w:val="TOC3"/>
            <w:tabs>
              <w:tab w:val="left" w:pos="1320"/>
            </w:tabs>
            <w:rPr>
              <w:rFonts w:asciiTheme="minorHAnsi" w:eastAsiaTheme="minorEastAsia" w:hAnsiTheme="minorHAnsi"/>
              <w:noProof/>
              <w:szCs w:val="22"/>
            </w:rPr>
          </w:pPr>
          <w:hyperlink w:anchor="_Toc364417909" w:history="1">
            <w:r w:rsidR="006442C1" w:rsidRPr="00530AA2">
              <w:rPr>
                <w:rStyle w:val="Hyperlink"/>
                <w:noProof/>
              </w:rPr>
              <w:t>A.4.1.</w:t>
            </w:r>
            <w:r w:rsidR="006442C1">
              <w:rPr>
                <w:rFonts w:asciiTheme="minorHAnsi" w:eastAsiaTheme="minorEastAsia" w:hAnsiTheme="minorHAnsi"/>
                <w:noProof/>
                <w:szCs w:val="22"/>
              </w:rPr>
              <w:tab/>
            </w:r>
            <w:r w:rsidR="006442C1" w:rsidRPr="00530AA2">
              <w:rPr>
                <w:rStyle w:val="Hyperlink"/>
                <w:noProof/>
              </w:rPr>
              <w:t>The Data tab of the Edit Layer page</w:t>
            </w:r>
            <w:r w:rsidR="006442C1">
              <w:rPr>
                <w:noProof/>
                <w:webHidden/>
              </w:rPr>
              <w:tab/>
            </w:r>
            <w:r w:rsidR="006442C1">
              <w:rPr>
                <w:noProof/>
                <w:webHidden/>
              </w:rPr>
              <w:fldChar w:fldCharType="begin"/>
            </w:r>
            <w:r w:rsidR="006442C1">
              <w:rPr>
                <w:noProof/>
                <w:webHidden/>
              </w:rPr>
              <w:instrText xml:space="preserve"> PAGEREF _Toc364417909 \h </w:instrText>
            </w:r>
            <w:r w:rsidR="006442C1">
              <w:rPr>
                <w:noProof/>
                <w:webHidden/>
              </w:rPr>
            </w:r>
            <w:r w:rsidR="006442C1">
              <w:rPr>
                <w:noProof/>
                <w:webHidden/>
              </w:rPr>
              <w:fldChar w:fldCharType="separate"/>
            </w:r>
            <w:r w:rsidR="006442C1">
              <w:rPr>
                <w:noProof/>
                <w:webHidden/>
              </w:rPr>
              <w:t>28</w:t>
            </w:r>
            <w:r w:rsidR="006442C1">
              <w:rPr>
                <w:noProof/>
                <w:webHidden/>
              </w:rPr>
              <w:fldChar w:fldCharType="end"/>
            </w:r>
          </w:hyperlink>
        </w:p>
        <w:p w:rsidR="006442C1" w:rsidRDefault="00333560">
          <w:pPr>
            <w:pStyle w:val="TOC3"/>
            <w:tabs>
              <w:tab w:val="left" w:pos="1320"/>
            </w:tabs>
            <w:rPr>
              <w:rFonts w:asciiTheme="minorHAnsi" w:eastAsiaTheme="minorEastAsia" w:hAnsiTheme="minorHAnsi"/>
              <w:noProof/>
              <w:szCs w:val="22"/>
            </w:rPr>
          </w:pPr>
          <w:hyperlink w:anchor="_Toc364417910" w:history="1">
            <w:r w:rsidR="006442C1" w:rsidRPr="00530AA2">
              <w:rPr>
                <w:rStyle w:val="Hyperlink"/>
                <w:noProof/>
              </w:rPr>
              <w:t>A.4.2.</w:t>
            </w:r>
            <w:r w:rsidR="006442C1">
              <w:rPr>
                <w:rFonts w:asciiTheme="minorHAnsi" w:eastAsiaTheme="minorEastAsia" w:hAnsiTheme="minorHAnsi"/>
                <w:noProof/>
                <w:szCs w:val="22"/>
              </w:rPr>
              <w:tab/>
            </w:r>
            <w:r w:rsidR="006442C1" w:rsidRPr="00530AA2">
              <w:rPr>
                <w:rStyle w:val="Hyperlink"/>
                <w:noProof/>
              </w:rPr>
              <w:t>The Publishing tab of the Edit Layer page</w:t>
            </w:r>
            <w:r w:rsidR="006442C1">
              <w:rPr>
                <w:noProof/>
                <w:webHidden/>
              </w:rPr>
              <w:tab/>
            </w:r>
            <w:r w:rsidR="006442C1">
              <w:rPr>
                <w:noProof/>
                <w:webHidden/>
              </w:rPr>
              <w:fldChar w:fldCharType="begin"/>
            </w:r>
            <w:r w:rsidR="006442C1">
              <w:rPr>
                <w:noProof/>
                <w:webHidden/>
              </w:rPr>
              <w:instrText xml:space="preserve"> PAGEREF _Toc364417910 \h </w:instrText>
            </w:r>
            <w:r w:rsidR="006442C1">
              <w:rPr>
                <w:noProof/>
                <w:webHidden/>
              </w:rPr>
            </w:r>
            <w:r w:rsidR="006442C1">
              <w:rPr>
                <w:noProof/>
                <w:webHidden/>
              </w:rPr>
              <w:fldChar w:fldCharType="separate"/>
            </w:r>
            <w:r w:rsidR="006442C1">
              <w:rPr>
                <w:noProof/>
                <w:webHidden/>
              </w:rPr>
              <w:t>28</w:t>
            </w:r>
            <w:r w:rsidR="006442C1">
              <w:rPr>
                <w:noProof/>
                <w:webHidden/>
              </w:rPr>
              <w:fldChar w:fldCharType="end"/>
            </w:r>
          </w:hyperlink>
        </w:p>
        <w:p w:rsidR="006442C1" w:rsidRDefault="00333560">
          <w:pPr>
            <w:pStyle w:val="TOC2"/>
            <w:tabs>
              <w:tab w:val="left" w:pos="880"/>
            </w:tabs>
            <w:rPr>
              <w:rFonts w:asciiTheme="minorHAnsi" w:eastAsiaTheme="minorEastAsia" w:hAnsiTheme="minorHAnsi"/>
              <w:noProof/>
              <w:szCs w:val="22"/>
            </w:rPr>
          </w:pPr>
          <w:hyperlink w:anchor="_Toc364417911" w:history="1">
            <w:r w:rsidR="006442C1" w:rsidRPr="00530AA2">
              <w:rPr>
                <w:rStyle w:val="Hyperlink"/>
                <w:noProof/>
              </w:rPr>
              <w:t>A.5.</w:t>
            </w:r>
            <w:r w:rsidR="006442C1">
              <w:rPr>
                <w:rFonts w:asciiTheme="minorHAnsi" w:eastAsiaTheme="minorEastAsia" w:hAnsiTheme="minorHAnsi"/>
                <w:noProof/>
                <w:szCs w:val="22"/>
              </w:rPr>
              <w:tab/>
            </w:r>
            <w:r w:rsidR="006442C1" w:rsidRPr="00530AA2">
              <w:rPr>
                <w:rStyle w:val="Hyperlink"/>
                <w:noProof/>
              </w:rPr>
              <w:t>Importing Layer Styles from an SLD File</w:t>
            </w:r>
            <w:r w:rsidR="006442C1">
              <w:rPr>
                <w:noProof/>
                <w:webHidden/>
              </w:rPr>
              <w:tab/>
            </w:r>
            <w:r w:rsidR="006442C1">
              <w:rPr>
                <w:noProof/>
                <w:webHidden/>
              </w:rPr>
              <w:fldChar w:fldCharType="begin"/>
            </w:r>
            <w:r w:rsidR="006442C1">
              <w:rPr>
                <w:noProof/>
                <w:webHidden/>
              </w:rPr>
              <w:instrText xml:space="preserve"> PAGEREF _Toc364417911 \h </w:instrText>
            </w:r>
            <w:r w:rsidR="006442C1">
              <w:rPr>
                <w:noProof/>
                <w:webHidden/>
              </w:rPr>
            </w:r>
            <w:r w:rsidR="006442C1">
              <w:rPr>
                <w:noProof/>
                <w:webHidden/>
              </w:rPr>
              <w:fldChar w:fldCharType="separate"/>
            </w:r>
            <w:r w:rsidR="006442C1">
              <w:rPr>
                <w:noProof/>
                <w:webHidden/>
              </w:rPr>
              <w:t>28</w:t>
            </w:r>
            <w:r w:rsidR="006442C1">
              <w:rPr>
                <w:noProof/>
                <w:webHidden/>
              </w:rPr>
              <w:fldChar w:fldCharType="end"/>
            </w:r>
          </w:hyperlink>
        </w:p>
        <w:p w:rsidR="006442C1" w:rsidRDefault="00333560">
          <w:pPr>
            <w:pStyle w:val="TOC2"/>
            <w:tabs>
              <w:tab w:val="left" w:pos="880"/>
            </w:tabs>
            <w:rPr>
              <w:rFonts w:asciiTheme="minorHAnsi" w:eastAsiaTheme="minorEastAsia" w:hAnsiTheme="minorHAnsi"/>
              <w:noProof/>
              <w:szCs w:val="22"/>
            </w:rPr>
          </w:pPr>
          <w:hyperlink w:anchor="_Toc364417912" w:history="1">
            <w:r w:rsidR="006442C1" w:rsidRPr="00530AA2">
              <w:rPr>
                <w:rStyle w:val="Hyperlink"/>
                <w:noProof/>
              </w:rPr>
              <w:t>A.6.</w:t>
            </w:r>
            <w:r w:rsidR="006442C1">
              <w:rPr>
                <w:rFonts w:asciiTheme="minorHAnsi" w:eastAsiaTheme="minorEastAsia" w:hAnsiTheme="minorHAnsi"/>
                <w:noProof/>
                <w:szCs w:val="22"/>
              </w:rPr>
              <w:tab/>
            </w:r>
            <w:r w:rsidR="006442C1" w:rsidRPr="00530AA2">
              <w:rPr>
                <w:rStyle w:val="Hyperlink"/>
                <w:noProof/>
              </w:rPr>
              <w:t>Finishing Up</w:t>
            </w:r>
            <w:r w:rsidR="006442C1">
              <w:rPr>
                <w:noProof/>
                <w:webHidden/>
              </w:rPr>
              <w:tab/>
            </w:r>
            <w:r w:rsidR="006442C1">
              <w:rPr>
                <w:noProof/>
                <w:webHidden/>
              </w:rPr>
              <w:fldChar w:fldCharType="begin"/>
            </w:r>
            <w:r w:rsidR="006442C1">
              <w:rPr>
                <w:noProof/>
                <w:webHidden/>
              </w:rPr>
              <w:instrText xml:space="preserve"> PAGEREF _Toc364417912 \h </w:instrText>
            </w:r>
            <w:r w:rsidR="006442C1">
              <w:rPr>
                <w:noProof/>
                <w:webHidden/>
              </w:rPr>
            </w:r>
            <w:r w:rsidR="006442C1">
              <w:rPr>
                <w:noProof/>
                <w:webHidden/>
              </w:rPr>
              <w:fldChar w:fldCharType="separate"/>
            </w:r>
            <w:r w:rsidR="006442C1">
              <w:rPr>
                <w:noProof/>
                <w:webHidden/>
              </w:rPr>
              <w:t>29</w:t>
            </w:r>
            <w:r w:rsidR="006442C1">
              <w:rPr>
                <w:noProof/>
                <w:webHidden/>
              </w:rPr>
              <w:fldChar w:fldCharType="end"/>
            </w:r>
          </w:hyperlink>
        </w:p>
        <w:p w:rsidR="006442C1" w:rsidRDefault="00333560">
          <w:pPr>
            <w:pStyle w:val="TOC2"/>
            <w:tabs>
              <w:tab w:val="left" w:pos="880"/>
            </w:tabs>
            <w:rPr>
              <w:rFonts w:asciiTheme="minorHAnsi" w:eastAsiaTheme="minorEastAsia" w:hAnsiTheme="minorHAnsi"/>
              <w:noProof/>
              <w:szCs w:val="22"/>
            </w:rPr>
          </w:pPr>
          <w:hyperlink w:anchor="_Toc364417913" w:history="1">
            <w:r w:rsidR="006442C1" w:rsidRPr="00530AA2">
              <w:rPr>
                <w:rStyle w:val="Hyperlink"/>
                <w:noProof/>
              </w:rPr>
              <w:t>A.7.</w:t>
            </w:r>
            <w:r w:rsidR="006442C1">
              <w:rPr>
                <w:rFonts w:asciiTheme="minorHAnsi" w:eastAsiaTheme="minorEastAsia" w:hAnsiTheme="minorHAnsi"/>
                <w:noProof/>
                <w:szCs w:val="22"/>
              </w:rPr>
              <w:tab/>
            </w:r>
            <w:r w:rsidR="006442C1" w:rsidRPr="00530AA2">
              <w:rPr>
                <w:rStyle w:val="Hyperlink"/>
                <w:noProof/>
              </w:rPr>
              <w:t>GeoServer Troubleshooting</w:t>
            </w:r>
            <w:r w:rsidR="006442C1">
              <w:rPr>
                <w:noProof/>
                <w:webHidden/>
              </w:rPr>
              <w:tab/>
            </w:r>
            <w:r w:rsidR="006442C1">
              <w:rPr>
                <w:noProof/>
                <w:webHidden/>
              </w:rPr>
              <w:fldChar w:fldCharType="begin"/>
            </w:r>
            <w:r w:rsidR="006442C1">
              <w:rPr>
                <w:noProof/>
                <w:webHidden/>
              </w:rPr>
              <w:instrText xml:space="preserve"> PAGEREF _Toc364417913 \h </w:instrText>
            </w:r>
            <w:r w:rsidR="006442C1">
              <w:rPr>
                <w:noProof/>
                <w:webHidden/>
              </w:rPr>
            </w:r>
            <w:r w:rsidR="006442C1">
              <w:rPr>
                <w:noProof/>
                <w:webHidden/>
              </w:rPr>
              <w:fldChar w:fldCharType="separate"/>
            </w:r>
            <w:r w:rsidR="006442C1">
              <w:rPr>
                <w:noProof/>
                <w:webHidden/>
              </w:rPr>
              <w:t>29</w:t>
            </w:r>
            <w:r w:rsidR="006442C1">
              <w:rPr>
                <w:noProof/>
                <w:webHidden/>
              </w:rPr>
              <w:fldChar w:fldCharType="end"/>
            </w:r>
          </w:hyperlink>
        </w:p>
        <w:p w:rsidR="006442C1" w:rsidRDefault="00333560">
          <w:pPr>
            <w:pStyle w:val="TOC1"/>
            <w:rPr>
              <w:rFonts w:asciiTheme="minorHAnsi" w:eastAsiaTheme="minorEastAsia" w:hAnsiTheme="minorHAnsi"/>
              <w:noProof/>
              <w:szCs w:val="22"/>
            </w:rPr>
          </w:pPr>
          <w:hyperlink w:anchor="_Toc364417914" w:history="1">
            <w:r w:rsidR="006442C1" w:rsidRPr="00530AA2">
              <w:rPr>
                <w:rStyle w:val="Hyperlink"/>
                <w:noProof/>
              </w:rPr>
              <w:t>Appendix B: Deploying GeoSciML-Portrayal Web Services in ArcGIS Server</w:t>
            </w:r>
            <w:r w:rsidR="006442C1">
              <w:rPr>
                <w:noProof/>
                <w:webHidden/>
              </w:rPr>
              <w:tab/>
            </w:r>
            <w:r w:rsidR="006442C1">
              <w:rPr>
                <w:noProof/>
                <w:webHidden/>
              </w:rPr>
              <w:fldChar w:fldCharType="begin"/>
            </w:r>
            <w:r w:rsidR="006442C1">
              <w:rPr>
                <w:noProof/>
                <w:webHidden/>
              </w:rPr>
              <w:instrText xml:space="preserve"> PAGEREF _Toc364417914 \h </w:instrText>
            </w:r>
            <w:r w:rsidR="006442C1">
              <w:rPr>
                <w:noProof/>
                <w:webHidden/>
              </w:rPr>
            </w:r>
            <w:r w:rsidR="006442C1">
              <w:rPr>
                <w:noProof/>
                <w:webHidden/>
              </w:rPr>
              <w:fldChar w:fldCharType="separate"/>
            </w:r>
            <w:r w:rsidR="006442C1">
              <w:rPr>
                <w:noProof/>
                <w:webHidden/>
              </w:rPr>
              <w:t>30</w:t>
            </w:r>
            <w:r w:rsidR="006442C1">
              <w:rPr>
                <w:noProof/>
                <w:webHidden/>
              </w:rPr>
              <w:fldChar w:fldCharType="end"/>
            </w:r>
          </w:hyperlink>
        </w:p>
        <w:p w:rsidR="006442C1" w:rsidRDefault="00333560">
          <w:pPr>
            <w:pStyle w:val="TOC2"/>
            <w:tabs>
              <w:tab w:val="left" w:pos="880"/>
            </w:tabs>
            <w:rPr>
              <w:rFonts w:asciiTheme="minorHAnsi" w:eastAsiaTheme="minorEastAsia" w:hAnsiTheme="minorHAnsi"/>
              <w:noProof/>
              <w:szCs w:val="22"/>
            </w:rPr>
          </w:pPr>
          <w:hyperlink w:anchor="_Toc364417915" w:history="1">
            <w:r w:rsidR="006442C1" w:rsidRPr="00530AA2">
              <w:rPr>
                <w:rStyle w:val="Hyperlink"/>
                <w:noProof/>
              </w:rPr>
              <w:t>B. 1</w:t>
            </w:r>
            <w:r w:rsidR="006442C1">
              <w:rPr>
                <w:rFonts w:asciiTheme="minorHAnsi" w:eastAsiaTheme="minorEastAsia" w:hAnsiTheme="minorHAnsi"/>
                <w:noProof/>
                <w:szCs w:val="22"/>
              </w:rPr>
              <w:tab/>
            </w:r>
            <w:r w:rsidR="006442C1" w:rsidRPr="00530AA2">
              <w:rPr>
                <w:rStyle w:val="Hyperlink"/>
                <w:noProof/>
              </w:rPr>
              <w:t>Connecting to your ArcGIS Server instance</w:t>
            </w:r>
            <w:r w:rsidR="006442C1">
              <w:rPr>
                <w:noProof/>
                <w:webHidden/>
              </w:rPr>
              <w:tab/>
            </w:r>
            <w:r w:rsidR="006442C1">
              <w:rPr>
                <w:noProof/>
                <w:webHidden/>
              </w:rPr>
              <w:fldChar w:fldCharType="begin"/>
            </w:r>
            <w:r w:rsidR="006442C1">
              <w:rPr>
                <w:noProof/>
                <w:webHidden/>
              </w:rPr>
              <w:instrText xml:space="preserve"> PAGEREF _Toc364417915 \h </w:instrText>
            </w:r>
            <w:r w:rsidR="006442C1">
              <w:rPr>
                <w:noProof/>
                <w:webHidden/>
              </w:rPr>
            </w:r>
            <w:r w:rsidR="006442C1">
              <w:rPr>
                <w:noProof/>
                <w:webHidden/>
              </w:rPr>
              <w:fldChar w:fldCharType="separate"/>
            </w:r>
            <w:r w:rsidR="006442C1">
              <w:rPr>
                <w:noProof/>
                <w:webHidden/>
              </w:rPr>
              <w:t>30</w:t>
            </w:r>
            <w:r w:rsidR="006442C1">
              <w:rPr>
                <w:noProof/>
                <w:webHidden/>
              </w:rPr>
              <w:fldChar w:fldCharType="end"/>
            </w:r>
          </w:hyperlink>
        </w:p>
        <w:p w:rsidR="006442C1" w:rsidRDefault="00333560">
          <w:pPr>
            <w:pStyle w:val="TOC2"/>
            <w:tabs>
              <w:tab w:val="left" w:pos="880"/>
            </w:tabs>
            <w:rPr>
              <w:rFonts w:asciiTheme="minorHAnsi" w:eastAsiaTheme="minorEastAsia" w:hAnsiTheme="minorHAnsi"/>
              <w:noProof/>
              <w:szCs w:val="22"/>
            </w:rPr>
          </w:pPr>
          <w:hyperlink w:anchor="_Toc364417916" w:history="1">
            <w:r w:rsidR="006442C1" w:rsidRPr="00530AA2">
              <w:rPr>
                <w:rStyle w:val="Hyperlink"/>
                <w:noProof/>
              </w:rPr>
              <w:t>B. 2</w:t>
            </w:r>
            <w:r w:rsidR="006442C1">
              <w:rPr>
                <w:rFonts w:asciiTheme="minorHAnsi" w:eastAsiaTheme="minorEastAsia" w:hAnsiTheme="minorHAnsi"/>
                <w:noProof/>
                <w:szCs w:val="22"/>
              </w:rPr>
              <w:tab/>
            </w:r>
            <w:r w:rsidR="006442C1" w:rsidRPr="00530AA2">
              <w:rPr>
                <w:rStyle w:val="Hyperlink"/>
                <w:noProof/>
              </w:rPr>
              <w:t>Create an ArcMap Project for your web service</w:t>
            </w:r>
            <w:r w:rsidR="006442C1">
              <w:rPr>
                <w:noProof/>
                <w:webHidden/>
              </w:rPr>
              <w:tab/>
            </w:r>
            <w:r w:rsidR="006442C1">
              <w:rPr>
                <w:noProof/>
                <w:webHidden/>
              </w:rPr>
              <w:fldChar w:fldCharType="begin"/>
            </w:r>
            <w:r w:rsidR="006442C1">
              <w:rPr>
                <w:noProof/>
                <w:webHidden/>
              </w:rPr>
              <w:instrText xml:space="preserve"> PAGEREF _Toc364417916 \h </w:instrText>
            </w:r>
            <w:r w:rsidR="006442C1">
              <w:rPr>
                <w:noProof/>
                <w:webHidden/>
              </w:rPr>
            </w:r>
            <w:r w:rsidR="006442C1">
              <w:rPr>
                <w:noProof/>
                <w:webHidden/>
              </w:rPr>
              <w:fldChar w:fldCharType="separate"/>
            </w:r>
            <w:r w:rsidR="006442C1">
              <w:rPr>
                <w:noProof/>
                <w:webHidden/>
              </w:rPr>
              <w:t>31</w:t>
            </w:r>
            <w:r w:rsidR="006442C1">
              <w:rPr>
                <w:noProof/>
                <w:webHidden/>
              </w:rPr>
              <w:fldChar w:fldCharType="end"/>
            </w:r>
          </w:hyperlink>
        </w:p>
        <w:p w:rsidR="006442C1" w:rsidRDefault="00333560">
          <w:pPr>
            <w:pStyle w:val="TOC2"/>
            <w:tabs>
              <w:tab w:val="left" w:pos="880"/>
            </w:tabs>
            <w:rPr>
              <w:rFonts w:asciiTheme="minorHAnsi" w:eastAsiaTheme="minorEastAsia" w:hAnsiTheme="minorHAnsi"/>
              <w:noProof/>
              <w:szCs w:val="22"/>
            </w:rPr>
          </w:pPr>
          <w:hyperlink w:anchor="_Toc364417917" w:history="1">
            <w:r w:rsidR="006442C1" w:rsidRPr="00530AA2">
              <w:rPr>
                <w:rStyle w:val="Hyperlink"/>
                <w:noProof/>
              </w:rPr>
              <w:t>B. 3</w:t>
            </w:r>
            <w:r w:rsidR="006442C1">
              <w:rPr>
                <w:rFonts w:asciiTheme="minorHAnsi" w:eastAsiaTheme="minorEastAsia" w:hAnsiTheme="minorHAnsi"/>
                <w:noProof/>
                <w:szCs w:val="22"/>
              </w:rPr>
              <w:tab/>
            </w:r>
            <w:r w:rsidR="006442C1" w:rsidRPr="00530AA2">
              <w:rPr>
                <w:rStyle w:val="Hyperlink"/>
                <w:noProof/>
              </w:rPr>
              <w:t>Publishing on ArcGIS Server</w:t>
            </w:r>
            <w:r w:rsidR="006442C1">
              <w:rPr>
                <w:noProof/>
                <w:webHidden/>
              </w:rPr>
              <w:tab/>
            </w:r>
            <w:r w:rsidR="006442C1">
              <w:rPr>
                <w:noProof/>
                <w:webHidden/>
              </w:rPr>
              <w:fldChar w:fldCharType="begin"/>
            </w:r>
            <w:r w:rsidR="006442C1">
              <w:rPr>
                <w:noProof/>
                <w:webHidden/>
              </w:rPr>
              <w:instrText xml:space="preserve"> PAGEREF _Toc364417917 \h </w:instrText>
            </w:r>
            <w:r w:rsidR="006442C1">
              <w:rPr>
                <w:noProof/>
                <w:webHidden/>
              </w:rPr>
            </w:r>
            <w:r w:rsidR="006442C1">
              <w:rPr>
                <w:noProof/>
                <w:webHidden/>
              </w:rPr>
              <w:fldChar w:fldCharType="separate"/>
            </w:r>
            <w:r w:rsidR="006442C1">
              <w:rPr>
                <w:noProof/>
                <w:webHidden/>
              </w:rPr>
              <w:t>31</w:t>
            </w:r>
            <w:r w:rsidR="006442C1">
              <w:rPr>
                <w:noProof/>
                <w:webHidden/>
              </w:rPr>
              <w:fldChar w:fldCharType="end"/>
            </w:r>
          </w:hyperlink>
        </w:p>
        <w:p w:rsidR="006442C1" w:rsidRDefault="00333560">
          <w:pPr>
            <w:pStyle w:val="TOC2"/>
            <w:tabs>
              <w:tab w:val="left" w:pos="880"/>
            </w:tabs>
            <w:rPr>
              <w:rFonts w:asciiTheme="minorHAnsi" w:eastAsiaTheme="minorEastAsia" w:hAnsiTheme="minorHAnsi"/>
              <w:noProof/>
              <w:szCs w:val="22"/>
            </w:rPr>
          </w:pPr>
          <w:hyperlink w:anchor="_Toc364417918" w:history="1">
            <w:r w:rsidR="006442C1" w:rsidRPr="00530AA2">
              <w:rPr>
                <w:rStyle w:val="Hyperlink"/>
                <w:noProof/>
              </w:rPr>
              <w:t>B. 4</w:t>
            </w:r>
            <w:r w:rsidR="006442C1">
              <w:rPr>
                <w:rFonts w:asciiTheme="minorHAnsi" w:eastAsiaTheme="minorEastAsia" w:hAnsiTheme="minorHAnsi"/>
                <w:noProof/>
                <w:szCs w:val="22"/>
              </w:rPr>
              <w:tab/>
            </w:r>
            <w:r w:rsidR="006442C1" w:rsidRPr="00530AA2">
              <w:rPr>
                <w:rStyle w:val="Hyperlink"/>
                <w:noProof/>
              </w:rPr>
              <w:t>Troubleshooting ArcGIS Server</w:t>
            </w:r>
            <w:r w:rsidR="006442C1">
              <w:rPr>
                <w:noProof/>
                <w:webHidden/>
              </w:rPr>
              <w:tab/>
            </w:r>
            <w:r w:rsidR="006442C1">
              <w:rPr>
                <w:noProof/>
                <w:webHidden/>
              </w:rPr>
              <w:fldChar w:fldCharType="begin"/>
            </w:r>
            <w:r w:rsidR="006442C1">
              <w:rPr>
                <w:noProof/>
                <w:webHidden/>
              </w:rPr>
              <w:instrText xml:space="preserve"> PAGEREF _Toc364417918 \h </w:instrText>
            </w:r>
            <w:r w:rsidR="006442C1">
              <w:rPr>
                <w:noProof/>
                <w:webHidden/>
              </w:rPr>
            </w:r>
            <w:r w:rsidR="006442C1">
              <w:rPr>
                <w:noProof/>
                <w:webHidden/>
              </w:rPr>
              <w:fldChar w:fldCharType="separate"/>
            </w:r>
            <w:r w:rsidR="006442C1">
              <w:rPr>
                <w:noProof/>
                <w:webHidden/>
              </w:rPr>
              <w:t>32</w:t>
            </w:r>
            <w:r w:rsidR="006442C1">
              <w:rPr>
                <w:noProof/>
                <w:webHidden/>
              </w:rPr>
              <w:fldChar w:fldCharType="end"/>
            </w:r>
          </w:hyperlink>
        </w:p>
        <w:p w:rsidR="006442C1" w:rsidRDefault="00333560">
          <w:pPr>
            <w:pStyle w:val="TOC1"/>
            <w:rPr>
              <w:rFonts w:asciiTheme="minorHAnsi" w:eastAsiaTheme="minorEastAsia" w:hAnsiTheme="minorHAnsi"/>
              <w:noProof/>
              <w:szCs w:val="22"/>
            </w:rPr>
          </w:pPr>
          <w:hyperlink w:anchor="_Toc364417919" w:history="1">
            <w:r w:rsidR="006442C1" w:rsidRPr="00530AA2">
              <w:rPr>
                <w:rStyle w:val="Hyperlink"/>
                <w:noProof/>
              </w:rPr>
              <w:t>Appendix C: OneGeology Web Service Requirements</w:t>
            </w:r>
            <w:r w:rsidR="006442C1">
              <w:rPr>
                <w:noProof/>
                <w:webHidden/>
              </w:rPr>
              <w:tab/>
            </w:r>
            <w:r w:rsidR="006442C1">
              <w:rPr>
                <w:noProof/>
                <w:webHidden/>
              </w:rPr>
              <w:fldChar w:fldCharType="begin"/>
            </w:r>
            <w:r w:rsidR="006442C1">
              <w:rPr>
                <w:noProof/>
                <w:webHidden/>
              </w:rPr>
              <w:instrText xml:space="preserve"> PAGEREF _Toc364417919 \h </w:instrText>
            </w:r>
            <w:r w:rsidR="006442C1">
              <w:rPr>
                <w:noProof/>
                <w:webHidden/>
              </w:rPr>
            </w:r>
            <w:r w:rsidR="006442C1">
              <w:rPr>
                <w:noProof/>
                <w:webHidden/>
              </w:rPr>
              <w:fldChar w:fldCharType="separate"/>
            </w:r>
            <w:r w:rsidR="006442C1">
              <w:rPr>
                <w:noProof/>
                <w:webHidden/>
              </w:rPr>
              <w:t>33</w:t>
            </w:r>
            <w:r w:rsidR="006442C1">
              <w:rPr>
                <w:noProof/>
                <w:webHidden/>
              </w:rPr>
              <w:fldChar w:fldCharType="end"/>
            </w:r>
          </w:hyperlink>
        </w:p>
        <w:p w:rsidR="006442C1" w:rsidRDefault="00333560">
          <w:pPr>
            <w:pStyle w:val="TOC2"/>
            <w:tabs>
              <w:tab w:val="left" w:pos="880"/>
            </w:tabs>
            <w:rPr>
              <w:rFonts w:asciiTheme="minorHAnsi" w:eastAsiaTheme="minorEastAsia" w:hAnsiTheme="minorHAnsi"/>
              <w:noProof/>
              <w:szCs w:val="22"/>
            </w:rPr>
          </w:pPr>
          <w:hyperlink w:anchor="_Toc364417920" w:history="1">
            <w:r w:rsidR="006442C1" w:rsidRPr="00530AA2">
              <w:rPr>
                <w:rStyle w:val="Hyperlink"/>
                <w:noProof/>
              </w:rPr>
              <w:t>C. 1</w:t>
            </w:r>
            <w:r w:rsidR="006442C1">
              <w:rPr>
                <w:rFonts w:asciiTheme="minorHAnsi" w:eastAsiaTheme="minorEastAsia" w:hAnsiTheme="minorHAnsi"/>
                <w:noProof/>
                <w:szCs w:val="22"/>
              </w:rPr>
              <w:tab/>
            </w:r>
            <w:r w:rsidR="006442C1" w:rsidRPr="00530AA2">
              <w:rPr>
                <w:rStyle w:val="Hyperlink"/>
                <w:noProof/>
              </w:rPr>
              <w:t>Service-Level Metadata Requirements</w:t>
            </w:r>
            <w:r w:rsidR="006442C1">
              <w:rPr>
                <w:noProof/>
                <w:webHidden/>
              </w:rPr>
              <w:tab/>
            </w:r>
            <w:r w:rsidR="006442C1">
              <w:rPr>
                <w:noProof/>
                <w:webHidden/>
              </w:rPr>
              <w:fldChar w:fldCharType="begin"/>
            </w:r>
            <w:r w:rsidR="006442C1">
              <w:rPr>
                <w:noProof/>
                <w:webHidden/>
              </w:rPr>
              <w:instrText xml:space="preserve"> PAGEREF _Toc364417920 \h </w:instrText>
            </w:r>
            <w:r w:rsidR="006442C1">
              <w:rPr>
                <w:noProof/>
                <w:webHidden/>
              </w:rPr>
            </w:r>
            <w:r w:rsidR="006442C1">
              <w:rPr>
                <w:noProof/>
                <w:webHidden/>
              </w:rPr>
              <w:fldChar w:fldCharType="separate"/>
            </w:r>
            <w:r w:rsidR="006442C1">
              <w:rPr>
                <w:noProof/>
                <w:webHidden/>
              </w:rPr>
              <w:t>33</w:t>
            </w:r>
            <w:r w:rsidR="006442C1">
              <w:rPr>
                <w:noProof/>
                <w:webHidden/>
              </w:rPr>
              <w:fldChar w:fldCharType="end"/>
            </w:r>
          </w:hyperlink>
        </w:p>
        <w:p w:rsidR="006442C1" w:rsidRDefault="00333560">
          <w:pPr>
            <w:pStyle w:val="TOC2"/>
            <w:tabs>
              <w:tab w:val="left" w:pos="880"/>
            </w:tabs>
            <w:rPr>
              <w:rFonts w:asciiTheme="minorHAnsi" w:eastAsiaTheme="minorEastAsia" w:hAnsiTheme="minorHAnsi"/>
              <w:noProof/>
              <w:szCs w:val="22"/>
            </w:rPr>
          </w:pPr>
          <w:hyperlink w:anchor="_Toc364417921" w:history="1">
            <w:r w:rsidR="006442C1" w:rsidRPr="00530AA2">
              <w:rPr>
                <w:rStyle w:val="Hyperlink"/>
                <w:noProof/>
              </w:rPr>
              <w:t>C. 2</w:t>
            </w:r>
            <w:r w:rsidR="006442C1">
              <w:rPr>
                <w:rFonts w:asciiTheme="minorHAnsi" w:eastAsiaTheme="minorEastAsia" w:hAnsiTheme="minorHAnsi"/>
                <w:noProof/>
                <w:szCs w:val="22"/>
              </w:rPr>
              <w:tab/>
            </w:r>
            <w:r w:rsidR="006442C1" w:rsidRPr="00530AA2">
              <w:rPr>
                <w:rStyle w:val="Hyperlink"/>
                <w:noProof/>
              </w:rPr>
              <w:t>WMS Service Title and Service Name Requirements</w:t>
            </w:r>
            <w:r w:rsidR="006442C1">
              <w:rPr>
                <w:noProof/>
                <w:webHidden/>
              </w:rPr>
              <w:tab/>
            </w:r>
            <w:r w:rsidR="006442C1">
              <w:rPr>
                <w:noProof/>
                <w:webHidden/>
              </w:rPr>
              <w:fldChar w:fldCharType="begin"/>
            </w:r>
            <w:r w:rsidR="006442C1">
              <w:rPr>
                <w:noProof/>
                <w:webHidden/>
              </w:rPr>
              <w:instrText xml:space="preserve"> PAGEREF _Toc364417921 \h </w:instrText>
            </w:r>
            <w:r w:rsidR="006442C1">
              <w:rPr>
                <w:noProof/>
                <w:webHidden/>
              </w:rPr>
            </w:r>
            <w:r w:rsidR="006442C1">
              <w:rPr>
                <w:noProof/>
                <w:webHidden/>
              </w:rPr>
              <w:fldChar w:fldCharType="separate"/>
            </w:r>
            <w:r w:rsidR="006442C1">
              <w:rPr>
                <w:noProof/>
                <w:webHidden/>
              </w:rPr>
              <w:t>33</w:t>
            </w:r>
            <w:r w:rsidR="006442C1">
              <w:rPr>
                <w:noProof/>
                <w:webHidden/>
              </w:rPr>
              <w:fldChar w:fldCharType="end"/>
            </w:r>
          </w:hyperlink>
        </w:p>
        <w:p w:rsidR="006442C1" w:rsidRDefault="00333560">
          <w:pPr>
            <w:pStyle w:val="TOC3"/>
            <w:rPr>
              <w:rFonts w:asciiTheme="minorHAnsi" w:eastAsiaTheme="minorEastAsia" w:hAnsiTheme="minorHAnsi"/>
              <w:noProof/>
              <w:szCs w:val="22"/>
            </w:rPr>
          </w:pPr>
          <w:hyperlink w:anchor="_Toc364417922" w:history="1">
            <w:r w:rsidR="006442C1" w:rsidRPr="00530AA2">
              <w:rPr>
                <w:rStyle w:val="Hyperlink"/>
                <w:noProof/>
              </w:rPr>
              <w:t>OneGeology Service Title Examples:</w:t>
            </w:r>
            <w:r w:rsidR="006442C1">
              <w:rPr>
                <w:noProof/>
                <w:webHidden/>
              </w:rPr>
              <w:tab/>
            </w:r>
            <w:r w:rsidR="006442C1">
              <w:rPr>
                <w:noProof/>
                <w:webHidden/>
              </w:rPr>
              <w:fldChar w:fldCharType="begin"/>
            </w:r>
            <w:r w:rsidR="006442C1">
              <w:rPr>
                <w:noProof/>
                <w:webHidden/>
              </w:rPr>
              <w:instrText xml:space="preserve"> PAGEREF _Toc364417922 \h </w:instrText>
            </w:r>
            <w:r w:rsidR="006442C1">
              <w:rPr>
                <w:noProof/>
                <w:webHidden/>
              </w:rPr>
            </w:r>
            <w:r w:rsidR="006442C1">
              <w:rPr>
                <w:noProof/>
                <w:webHidden/>
              </w:rPr>
              <w:fldChar w:fldCharType="separate"/>
            </w:r>
            <w:r w:rsidR="006442C1">
              <w:rPr>
                <w:noProof/>
                <w:webHidden/>
              </w:rPr>
              <w:t>34</w:t>
            </w:r>
            <w:r w:rsidR="006442C1">
              <w:rPr>
                <w:noProof/>
                <w:webHidden/>
              </w:rPr>
              <w:fldChar w:fldCharType="end"/>
            </w:r>
          </w:hyperlink>
        </w:p>
        <w:p w:rsidR="006442C1" w:rsidRDefault="00333560">
          <w:pPr>
            <w:pStyle w:val="TOC2"/>
            <w:tabs>
              <w:tab w:val="left" w:pos="880"/>
            </w:tabs>
            <w:rPr>
              <w:rFonts w:asciiTheme="minorHAnsi" w:eastAsiaTheme="minorEastAsia" w:hAnsiTheme="minorHAnsi"/>
              <w:noProof/>
              <w:szCs w:val="22"/>
            </w:rPr>
          </w:pPr>
          <w:hyperlink w:anchor="_Toc364417923" w:history="1">
            <w:r w:rsidR="006442C1" w:rsidRPr="00530AA2">
              <w:rPr>
                <w:rStyle w:val="Hyperlink"/>
                <w:noProof/>
              </w:rPr>
              <w:t>C. 3</w:t>
            </w:r>
            <w:r w:rsidR="006442C1">
              <w:rPr>
                <w:rFonts w:asciiTheme="minorHAnsi" w:eastAsiaTheme="minorEastAsia" w:hAnsiTheme="minorHAnsi"/>
                <w:noProof/>
                <w:szCs w:val="22"/>
              </w:rPr>
              <w:tab/>
            </w:r>
            <w:r w:rsidR="006442C1" w:rsidRPr="00530AA2">
              <w:rPr>
                <w:rStyle w:val="Hyperlink"/>
                <w:noProof/>
              </w:rPr>
              <w:t>WMS Layer Naming and Title Conventions</w:t>
            </w:r>
            <w:r w:rsidR="006442C1">
              <w:rPr>
                <w:noProof/>
                <w:webHidden/>
              </w:rPr>
              <w:tab/>
            </w:r>
            <w:r w:rsidR="006442C1">
              <w:rPr>
                <w:noProof/>
                <w:webHidden/>
              </w:rPr>
              <w:fldChar w:fldCharType="begin"/>
            </w:r>
            <w:r w:rsidR="006442C1">
              <w:rPr>
                <w:noProof/>
                <w:webHidden/>
              </w:rPr>
              <w:instrText xml:space="preserve"> PAGEREF _Toc364417923 \h </w:instrText>
            </w:r>
            <w:r w:rsidR="006442C1">
              <w:rPr>
                <w:noProof/>
                <w:webHidden/>
              </w:rPr>
            </w:r>
            <w:r w:rsidR="006442C1">
              <w:rPr>
                <w:noProof/>
                <w:webHidden/>
              </w:rPr>
              <w:fldChar w:fldCharType="separate"/>
            </w:r>
            <w:r w:rsidR="006442C1">
              <w:rPr>
                <w:noProof/>
                <w:webHidden/>
              </w:rPr>
              <w:t>34</w:t>
            </w:r>
            <w:r w:rsidR="006442C1">
              <w:rPr>
                <w:noProof/>
                <w:webHidden/>
              </w:rPr>
              <w:fldChar w:fldCharType="end"/>
            </w:r>
          </w:hyperlink>
        </w:p>
        <w:p w:rsidR="006442C1" w:rsidRDefault="00333560">
          <w:pPr>
            <w:pStyle w:val="TOC3"/>
            <w:rPr>
              <w:rFonts w:asciiTheme="minorHAnsi" w:eastAsiaTheme="minorEastAsia" w:hAnsiTheme="minorHAnsi"/>
              <w:noProof/>
              <w:szCs w:val="22"/>
            </w:rPr>
          </w:pPr>
          <w:hyperlink w:anchor="_Toc364417924" w:history="1">
            <w:r w:rsidR="006442C1" w:rsidRPr="00530AA2">
              <w:rPr>
                <w:rStyle w:val="Hyperlink"/>
                <w:noProof/>
              </w:rPr>
              <w:t>Layer Title Examples (as indicated in the layer metadata; in the WMS Custom Capabilities)</w:t>
            </w:r>
            <w:r w:rsidR="006442C1">
              <w:rPr>
                <w:noProof/>
                <w:webHidden/>
              </w:rPr>
              <w:tab/>
            </w:r>
            <w:r w:rsidR="006442C1">
              <w:rPr>
                <w:noProof/>
                <w:webHidden/>
              </w:rPr>
              <w:fldChar w:fldCharType="begin"/>
            </w:r>
            <w:r w:rsidR="006442C1">
              <w:rPr>
                <w:noProof/>
                <w:webHidden/>
              </w:rPr>
              <w:instrText xml:space="preserve"> PAGEREF _Toc364417924 \h </w:instrText>
            </w:r>
            <w:r w:rsidR="006442C1">
              <w:rPr>
                <w:noProof/>
                <w:webHidden/>
              </w:rPr>
            </w:r>
            <w:r w:rsidR="006442C1">
              <w:rPr>
                <w:noProof/>
                <w:webHidden/>
              </w:rPr>
              <w:fldChar w:fldCharType="separate"/>
            </w:r>
            <w:r w:rsidR="006442C1">
              <w:rPr>
                <w:noProof/>
                <w:webHidden/>
              </w:rPr>
              <w:t>35</w:t>
            </w:r>
            <w:r w:rsidR="006442C1">
              <w:rPr>
                <w:noProof/>
                <w:webHidden/>
              </w:rPr>
              <w:fldChar w:fldCharType="end"/>
            </w:r>
          </w:hyperlink>
        </w:p>
        <w:p w:rsidR="006442C1" w:rsidRDefault="00333560">
          <w:pPr>
            <w:pStyle w:val="TOC3"/>
            <w:rPr>
              <w:rFonts w:asciiTheme="minorHAnsi" w:eastAsiaTheme="minorEastAsia" w:hAnsiTheme="minorHAnsi"/>
              <w:noProof/>
              <w:szCs w:val="22"/>
            </w:rPr>
          </w:pPr>
          <w:hyperlink w:anchor="_Toc364417925" w:history="1">
            <w:r w:rsidR="006442C1" w:rsidRPr="00530AA2">
              <w:rPr>
                <w:rStyle w:val="Hyperlink"/>
                <w:noProof/>
              </w:rPr>
              <w:t>Layer Name Examples</w:t>
            </w:r>
            <w:r w:rsidR="006442C1">
              <w:rPr>
                <w:noProof/>
                <w:webHidden/>
              </w:rPr>
              <w:tab/>
            </w:r>
            <w:r w:rsidR="006442C1">
              <w:rPr>
                <w:noProof/>
                <w:webHidden/>
              </w:rPr>
              <w:fldChar w:fldCharType="begin"/>
            </w:r>
            <w:r w:rsidR="006442C1">
              <w:rPr>
                <w:noProof/>
                <w:webHidden/>
              </w:rPr>
              <w:instrText xml:space="preserve"> PAGEREF _Toc364417925 \h </w:instrText>
            </w:r>
            <w:r w:rsidR="006442C1">
              <w:rPr>
                <w:noProof/>
                <w:webHidden/>
              </w:rPr>
            </w:r>
            <w:r w:rsidR="006442C1">
              <w:rPr>
                <w:noProof/>
                <w:webHidden/>
              </w:rPr>
              <w:fldChar w:fldCharType="separate"/>
            </w:r>
            <w:r w:rsidR="006442C1">
              <w:rPr>
                <w:noProof/>
                <w:webHidden/>
              </w:rPr>
              <w:t>35</w:t>
            </w:r>
            <w:r w:rsidR="006442C1">
              <w:rPr>
                <w:noProof/>
                <w:webHidden/>
              </w:rPr>
              <w:fldChar w:fldCharType="end"/>
            </w:r>
          </w:hyperlink>
        </w:p>
        <w:p w:rsidR="006442C1" w:rsidRDefault="00333560">
          <w:pPr>
            <w:pStyle w:val="TOC2"/>
            <w:rPr>
              <w:rFonts w:asciiTheme="minorHAnsi" w:eastAsiaTheme="minorEastAsia" w:hAnsiTheme="minorHAnsi"/>
              <w:noProof/>
              <w:szCs w:val="22"/>
            </w:rPr>
          </w:pPr>
          <w:hyperlink w:anchor="_Toc364417926" w:history="1">
            <w:r w:rsidR="006442C1" w:rsidRPr="00530AA2">
              <w:rPr>
                <w:rStyle w:val="Hyperlink"/>
                <w:noProof/>
              </w:rPr>
              <w:t>C.4 WFS Service and Layer Naming Conventions</w:t>
            </w:r>
            <w:r w:rsidR="006442C1">
              <w:rPr>
                <w:noProof/>
                <w:webHidden/>
              </w:rPr>
              <w:tab/>
            </w:r>
            <w:r w:rsidR="006442C1">
              <w:rPr>
                <w:noProof/>
                <w:webHidden/>
              </w:rPr>
              <w:fldChar w:fldCharType="begin"/>
            </w:r>
            <w:r w:rsidR="006442C1">
              <w:rPr>
                <w:noProof/>
                <w:webHidden/>
              </w:rPr>
              <w:instrText xml:space="preserve"> PAGEREF _Toc364417926 \h </w:instrText>
            </w:r>
            <w:r w:rsidR="006442C1">
              <w:rPr>
                <w:noProof/>
                <w:webHidden/>
              </w:rPr>
            </w:r>
            <w:r w:rsidR="006442C1">
              <w:rPr>
                <w:noProof/>
                <w:webHidden/>
              </w:rPr>
              <w:fldChar w:fldCharType="separate"/>
            </w:r>
            <w:r w:rsidR="006442C1">
              <w:rPr>
                <w:noProof/>
                <w:webHidden/>
              </w:rPr>
              <w:t>35</w:t>
            </w:r>
            <w:r w:rsidR="006442C1">
              <w:rPr>
                <w:noProof/>
                <w:webHidden/>
              </w:rPr>
              <w:fldChar w:fldCharType="end"/>
            </w:r>
          </w:hyperlink>
        </w:p>
        <w:p w:rsidR="006442C1" w:rsidRDefault="00333560">
          <w:pPr>
            <w:pStyle w:val="TOC2"/>
            <w:tabs>
              <w:tab w:val="left" w:pos="880"/>
            </w:tabs>
            <w:rPr>
              <w:rFonts w:asciiTheme="minorHAnsi" w:eastAsiaTheme="minorEastAsia" w:hAnsiTheme="minorHAnsi"/>
              <w:noProof/>
              <w:szCs w:val="22"/>
            </w:rPr>
          </w:pPr>
          <w:hyperlink w:anchor="_Toc364417927" w:history="1">
            <w:r w:rsidR="006442C1" w:rsidRPr="00530AA2">
              <w:rPr>
                <w:rStyle w:val="Hyperlink"/>
                <w:noProof/>
              </w:rPr>
              <w:t>C. 5</w:t>
            </w:r>
            <w:r w:rsidR="006442C1">
              <w:rPr>
                <w:rFonts w:asciiTheme="minorHAnsi" w:eastAsiaTheme="minorEastAsia" w:hAnsiTheme="minorHAnsi"/>
                <w:noProof/>
                <w:szCs w:val="22"/>
              </w:rPr>
              <w:tab/>
            </w:r>
            <w:r w:rsidR="006442C1" w:rsidRPr="00530AA2">
              <w:rPr>
                <w:rStyle w:val="Hyperlink"/>
                <w:noProof/>
              </w:rPr>
              <w:t>Additional Layer-level Metadata Requirements</w:t>
            </w:r>
            <w:r w:rsidR="006442C1">
              <w:rPr>
                <w:noProof/>
                <w:webHidden/>
              </w:rPr>
              <w:tab/>
            </w:r>
            <w:r w:rsidR="006442C1">
              <w:rPr>
                <w:noProof/>
                <w:webHidden/>
              </w:rPr>
              <w:fldChar w:fldCharType="begin"/>
            </w:r>
            <w:r w:rsidR="006442C1">
              <w:rPr>
                <w:noProof/>
                <w:webHidden/>
              </w:rPr>
              <w:instrText xml:space="preserve"> PAGEREF _Toc364417927 \h </w:instrText>
            </w:r>
            <w:r w:rsidR="006442C1">
              <w:rPr>
                <w:noProof/>
                <w:webHidden/>
              </w:rPr>
            </w:r>
            <w:r w:rsidR="006442C1">
              <w:rPr>
                <w:noProof/>
                <w:webHidden/>
              </w:rPr>
              <w:fldChar w:fldCharType="separate"/>
            </w:r>
            <w:r w:rsidR="006442C1">
              <w:rPr>
                <w:noProof/>
                <w:webHidden/>
              </w:rPr>
              <w:t>36</w:t>
            </w:r>
            <w:r w:rsidR="006442C1">
              <w:rPr>
                <w:noProof/>
                <w:webHidden/>
              </w:rPr>
              <w:fldChar w:fldCharType="end"/>
            </w:r>
          </w:hyperlink>
        </w:p>
        <w:p w:rsidR="006442C1" w:rsidRDefault="00333560">
          <w:pPr>
            <w:pStyle w:val="TOC1"/>
            <w:rPr>
              <w:rFonts w:asciiTheme="minorHAnsi" w:eastAsiaTheme="minorEastAsia" w:hAnsiTheme="minorHAnsi"/>
              <w:noProof/>
              <w:szCs w:val="22"/>
            </w:rPr>
          </w:pPr>
          <w:hyperlink w:anchor="_Toc364417928" w:history="1">
            <w:r w:rsidR="006442C1" w:rsidRPr="00530AA2">
              <w:rPr>
                <w:rStyle w:val="Hyperlink"/>
                <w:noProof/>
              </w:rPr>
              <w:t>8</w:t>
            </w:r>
            <w:r w:rsidR="006442C1">
              <w:rPr>
                <w:rFonts w:asciiTheme="minorHAnsi" w:eastAsiaTheme="minorEastAsia" w:hAnsiTheme="minorHAnsi"/>
                <w:noProof/>
                <w:szCs w:val="22"/>
              </w:rPr>
              <w:tab/>
            </w:r>
            <w:r w:rsidR="006442C1" w:rsidRPr="00530AA2">
              <w:rPr>
                <w:rStyle w:val="Hyperlink"/>
                <w:noProof/>
              </w:rPr>
              <w:t>Glossary</w:t>
            </w:r>
            <w:r w:rsidR="006442C1">
              <w:rPr>
                <w:noProof/>
                <w:webHidden/>
              </w:rPr>
              <w:tab/>
            </w:r>
            <w:r w:rsidR="006442C1">
              <w:rPr>
                <w:noProof/>
                <w:webHidden/>
              </w:rPr>
              <w:fldChar w:fldCharType="begin"/>
            </w:r>
            <w:r w:rsidR="006442C1">
              <w:rPr>
                <w:noProof/>
                <w:webHidden/>
              </w:rPr>
              <w:instrText xml:space="preserve"> PAGEREF _Toc364417928 \h </w:instrText>
            </w:r>
            <w:r w:rsidR="006442C1">
              <w:rPr>
                <w:noProof/>
                <w:webHidden/>
              </w:rPr>
            </w:r>
            <w:r w:rsidR="006442C1">
              <w:rPr>
                <w:noProof/>
                <w:webHidden/>
              </w:rPr>
              <w:fldChar w:fldCharType="separate"/>
            </w:r>
            <w:r w:rsidR="006442C1">
              <w:rPr>
                <w:noProof/>
                <w:webHidden/>
              </w:rPr>
              <w:t>37</w:t>
            </w:r>
            <w:r w:rsidR="006442C1">
              <w:rPr>
                <w:noProof/>
                <w:webHidden/>
              </w:rPr>
              <w:fldChar w:fldCharType="end"/>
            </w:r>
          </w:hyperlink>
        </w:p>
        <w:p w:rsidR="006A0679" w:rsidRDefault="006A0679">
          <w:r>
            <w:rPr>
              <w:b/>
              <w:bCs/>
              <w:noProof/>
            </w:rPr>
            <w:fldChar w:fldCharType="end"/>
          </w:r>
        </w:p>
      </w:sdtContent>
    </w:sdt>
    <w:p w:rsidR="00333560" w:rsidRDefault="00333560">
      <w:pPr>
        <w:rPr>
          <w:ins w:id="5" w:author="Christy Caudill" w:date="2013-08-16T12:13:00Z"/>
          <w:noProof/>
        </w:rPr>
        <w:pPrChange w:id="6" w:author="Christy Caudill" w:date="2013-08-16T11:28:00Z">
          <w:pPr>
            <w:pStyle w:val="Heading1"/>
            <w:pageBreakBefore/>
            <w:numPr>
              <w:numId w:val="0"/>
            </w:numPr>
            <w:tabs>
              <w:tab w:val="clear" w:pos="432"/>
            </w:tabs>
            <w:ind w:left="0" w:firstLine="0"/>
          </w:pPr>
        </w:pPrChange>
      </w:pPr>
    </w:p>
    <w:p w:rsidR="00333560" w:rsidRDefault="00333560">
      <w:pPr>
        <w:rPr>
          <w:ins w:id="7" w:author="Christy Caudill" w:date="2013-08-16T12:13:00Z"/>
          <w:noProof/>
        </w:rPr>
        <w:pPrChange w:id="8" w:author="Christy Caudill" w:date="2013-08-16T11:28:00Z">
          <w:pPr>
            <w:pStyle w:val="Heading1"/>
            <w:pageBreakBefore/>
            <w:numPr>
              <w:numId w:val="0"/>
            </w:numPr>
            <w:tabs>
              <w:tab w:val="clear" w:pos="432"/>
            </w:tabs>
            <w:ind w:left="0" w:firstLine="0"/>
          </w:pPr>
        </w:pPrChange>
      </w:pPr>
    </w:p>
    <w:p w:rsidR="00333560" w:rsidRDefault="00333560">
      <w:pPr>
        <w:rPr>
          <w:ins w:id="9" w:author="Christy Caudill" w:date="2013-08-16T12:13:00Z"/>
          <w:noProof/>
        </w:rPr>
        <w:pPrChange w:id="10" w:author="Christy Caudill" w:date="2013-08-16T11:28:00Z">
          <w:pPr>
            <w:pStyle w:val="Heading1"/>
            <w:pageBreakBefore/>
            <w:numPr>
              <w:numId w:val="0"/>
            </w:numPr>
            <w:tabs>
              <w:tab w:val="clear" w:pos="432"/>
            </w:tabs>
            <w:ind w:left="0" w:firstLine="0"/>
          </w:pPr>
        </w:pPrChange>
      </w:pPr>
    </w:p>
    <w:p w:rsidR="008C1A92" w:rsidRDefault="008C1A92">
      <w:pPr>
        <w:rPr>
          <w:noProof/>
        </w:rPr>
        <w:pPrChange w:id="11" w:author="Christy Caudill" w:date="2013-08-16T11:28:00Z">
          <w:pPr>
            <w:pStyle w:val="Heading1"/>
            <w:pageBreakBefore/>
            <w:numPr>
              <w:numId w:val="0"/>
            </w:numPr>
            <w:tabs>
              <w:tab w:val="clear" w:pos="432"/>
            </w:tabs>
            <w:ind w:left="0" w:firstLine="0"/>
          </w:pPr>
        </w:pPrChange>
      </w:pPr>
      <w:r>
        <w:rPr>
          <w:noProof/>
        </w:rPr>
        <w:t>Revision History</w:t>
      </w:r>
    </w:p>
    <w:tbl>
      <w:tblPr>
        <w:tblW w:w="102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008"/>
        <w:gridCol w:w="1080"/>
        <w:gridCol w:w="6120"/>
        <w:gridCol w:w="2076"/>
      </w:tblGrid>
      <w:tr w:rsidR="008C1A92" w:rsidRPr="00CB2F1D" w:rsidTr="008C1A92">
        <w:trPr>
          <w:cantSplit/>
          <w:tblHeader/>
        </w:trPr>
        <w:tc>
          <w:tcPr>
            <w:tcW w:w="1008" w:type="dxa"/>
          </w:tcPr>
          <w:p w:rsidR="008C1A92" w:rsidRPr="00CB2F1D" w:rsidRDefault="008C1A92">
            <w:pPr>
              <w:rPr>
                <w:b/>
              </w:rPr>
              <w:pPrChange w:id="12" w:author="Christy Caudill" w:date="2013-08-16T11:28:00Z">
                <w:pPr>
                  <w:jc w:val="center"/>
                </w:pPr>
              </w:pPrChange>
            </w:pPr>
            <w:r w:rsidRPr="00CB2F1D">
              <w:rPr>
                <w:b/>
              </w:rPr>
              <w:t>Version</w:t>
            </w:r>
          </w:p>
        </w:tc>
        <w:tc>
          <w:tcPr>
            <w:tcW w:w="1080" w:type="dxa"/>
          </w:tcPr>
          <w:p w:rsidR="008C1A92" w:rsidRPr="00CB2F1D" w:rsidRDefault="008C1A92">
            <w:pPr>
              <w:rPr>
                <w:b/>
              </w:rPr>
              <w:pPrChange w:id="13" w:author="Christy Caudill" w:date="2013-08-16T11:28:00Z">
                <w:pPr>
                  <w:jc w:val="center"/>
                </w:pPr>
              </w:pPrChange>
            </w:pPr>
            <w:r w:rsidRPr="00CB2F1D">
              <w:rPr>
                <w:b/>
              </w:rPr>
              <w:t>Date</w:t>
            </w:r>
          </w:p>
        </w:tc>
        <w:tc>
          <w:tcPr>
            <w:tcW w:w="6120" w:type="dxa"/>
          </w:tcPr>
          <w:p w:rsidR="008C1A92" w:rsidRPr="00CB2F1D" w:rsidRDefault="008C1A92">
            <w:pPr>
              <w:rPr>
                <w:b/>
              </w:rPr>
              <w:pPrChange w:id="14" w:author="Christy Caudill" w:date="2013-08-16T11:28:00Z">
                <w:pPr>
                  <w:jc w:val="center"/>
                </w:pPr>
              </w:pPrChange>
            </w:pPr>
            <w:r w:rsidRPr="00CB2F1D">
              <w:rPr>
                <w:b/>
              </w:rPr>
              <w:t xml:space="preserve">Comments </w:t>
            </w:r>
          </w:p>
        </w:tc>
        <w:tc>
          <w:tcPr>
            <w:tcW w:w="2076" w:type="dxa"/>
          </w:tcPr>
          <w:p w:rsidR="008C1A92" w:rsidRPr="00CB2F1D" w:rsidRDefault="008C1A92" w:rsidP="003234AB">
            <w:pPr>
              <w:rPr>
                <w:b/>
              </w:rPr>
            </w:pPr>
            <w:r w:rsidRPr="00CB2F1D">
              <w:rPr>
                <w:b/>
              </w:rPr>
              <w:t>By</w:t>
            </w:r>
          </w:p>
        </w:tc>
      </w:tr>
      <w:tr w:rsidR="008C1A92" w:rsidRPr="00CB2F1D" w:rsidTr="008C1A92">
        <w:tc>
          <w:tcPr>
            <w:tcW w:w="1008" w:type="dxa"/>
          </w:tcPr>
          <w:p w:rsidR="008C1A92" w:rsidRPr="008C1A92" w:rsidRDefault="008C1A92">
            <w:pPr>
              <w:pPrChange w:id="15" w:author="Christy Caudill" w:date="2013-08-16T11:28:00Z">
                <w:pPr>
                  <w:spacing w:after="0" w:line="240" w:lineRule="auto"/>
                </w:pPr>
              </w:pPrChange>
            </w:pPr>
          </w:p>
        </w:tc>
        <w:tc>
          <w:tcPr>
            <w:tcW w:w="1080" w:type="dxa"/>
          </w:tcPr>
          <w:p w:rsidR="008C1A92" w:rsidRPr="008C1A92" w:rsidRDefault="008C1A92">
            <w:pPr>
              <w:pPrChange w:id="16" w:author="Christy Caudill" w:date="2013-08-16T11:28:00Z">
                <w:pPr>
                  <w:spacing w:after="0" w:line="240" w:lineRule="auto"/>
                </w:pPr>
              </w:pPrChange>
            </w:pPr>
            <w:r w:rsidRPr="008C1A92">
              <w:t>2012-05-17</w:t>
            </w:r>
          </w:p>
        </w:tc>
        <w:tc>
          <w:tcPr>
            <w:tcW w:w="6120" w:type="dxa"/>
          </w:tcPr>
          <w:p w:rsidR="008C1A92" w:rsidRPr="008C1A92" w:rsidRDefault="008C1A92">
            <w:pPr>
              <w:pPrChange w:id="17" w:author="Christy Caudill" w:date="2013-08-16T11:28:00Z">
                <w:pPr>
                  <w:spacing w:after="0" w:line="240" w:lineRule="auto"/>
                </w:pPr>
              </w:pPrChange>
            </w:pPr>
            <w:r w:rsidRPr="008C1A92">
              <w:t>save date before GeoSciML portrayal workshop in Denver 05/2012</w:t>
            </w:r>
          </w:p>
        </w:tc>
        <w:tc>
          <w:tcPr>
            <w:tcW w:w="2076" w:type="dxa"/>
          </w:tcPr>
          <w:p w:rsidR="008C1A92" w:rsidRPr="008C1A92" w:rsidRDefault="008C1A92">
            <w:pPr>
              <w:pPrChange w:id="18" w:author="Christy Caudill" w:date="2013-08-16T11:28:00Z">
                <w:pPr>
                  <w:spacing w:after="0" w:line="240" w:lineRule="auto"/>
                </w:pPr>
              </w:pPrChange>
            </w:pPr>
            <w:r w:rsidRPr="008C1A92">
              <w:t>Jordan Matti, Stephen Richard, Celia Coleman, Christy Caudill</w:t>
            </w:r>
          </w:p>
        </w:tc>
      </w:tr>
      <w:tr w:rsidR="008C1A92" w:rsidRPr="00CB2F1D" w:rsidTr="008C1A92">
        <w:tc>
          <w:tcPr>
            <w:tcW w:w="1008" w:type="dxa"/>
          </w:tcPr>
          <w:p w:rsidR="008C1A92" w:rsidRPr="008C1A92" w:rsidRDefault="008C1A92">
            <w:pPr>
              <w:pPrChange w:id="19" w:author="Christy Caudill" w:date="2013-08-16T11:28:00Z">
                <w:pPr>
                  <w:spacing w:after="0" w:line="240" w:lineRule="auto"/>
                </w:pPr>
              </w:pPrChange>
            </w:pPr>
          </w:p>
        </w:tc>
        <w:tc>
          <w:tcPr>
            <w:tcW w:w="1080" w:type="dxa"/>
          </w:tcPr>
          <w:p w:rsidR="008C1A92" w:rsidRPr="008C1A92" w:rsidRDefault="008C1A92">
            <w:pPr>
              <w:pPrChange w:id="20" w:author="Christy Caudill" w:date="2013-08-16T11:28:00Z">
                <w:pPr>
                  <w:spacing w:after="0" w:line="240" w:lineRule="auto"/>
                </w:pPr>
              </w:pPrChange>
            </w:pPr>
            <w:r w:rsidRPr="008C1A92">
              <w:t>2013-05-28</w:t>
            </w:r>
          </w:p>
        </w:tc>
        <w:tc>
          <w:tcPr>
            <w:tcW w:w="6120" w:type="dxa"/>
          </w:tcPr>
          <w:p w:rsidR="008C1A92" w:rsidRPr="008C1A92" w:rsidRDefault="008C1A92">
            <w:pPr>
              <w:pPrChange w:id="21" w:author="Christy Caudill" w:date="2013-08-16T11:28:00Z">
                <w:pPr>
                  <w:spacing w:after="0" w:line="240" w:lineRule="auto"/>
                </w:pPr>
              </w:pPrChange>
            </w:pPr>
            <w:r w:rsidRPr="008C1A92">
              <w:t xml:space="preserve">mark section on OneGeology naming conventions as needing update; not consistent with OG rules at </w:t>
            </w:r>
            <w:r w:rsidR="00F476F4">
              <w:fldChar w:fldCharType="begin"/>
            </w:r>
            <w:r w:rsidR="00F476F4">
              <w:instrText xml:space="preserve"> HYPERLINK "http://www.onegeology.org/wmscookbook/2_2.html" </w:instrText>
            </w:r>
            <w:r w:rsidR="00F476F4">
              <w:fldChar w:fldCharType="separate"/>
            </w:r>
            <w:r w:rsidRPr="008C1A92">
              <w:t>http://www.onegeology.org/wmscookbook/2_2.html</w:t>
            </w:r>
            <w:r w:rsidR="00F476F4">
              <w:fldChar w:fldCharType="end"/>
            </w:r>
          </w:p>
        </w:tc>
        <w:tc>
          <w:tcPr>
            <w:tcW w:w="2076" w:type="dxa"/>
          </w:tcPr>
          <w:p w:rsidR="008C1A92" w:rsidRPr="008C1A92" w:rsidRDefault="00F86444">
            <w:pPr>
              <w:pPrChange w:id="22" w:author="Christy Caudill" w:date="2013-08-16T11:28:00Z">
                <w:pPr>
                  <w:spacing w:after="0" w:line="240" w:lineRule="auto"/>
                </w:pPr>
              </w:pPrChange>
            </w:pPr>
            <w:r>
              <w:t>Stephen Richard</w:t>
            </w:r>
          </w:p>
        </w:tc>
      </w:tr>
      <w:tr w:rsidR="008C1A92" w:rsidRPr="00CB2F1D" w:rsidTr="008C1A92">
        <w:tc>
          <w:tcPr>
            <w:tcW w:w="1008" w:type="dxa"/>
          </w:tcPr>
          <w:p w:rsidR="008C1A92" w:rsidRPr="000E528C" w:rsidRDefault="008C1A92">
            <w:pPr>
              <w:rPr>
                <w:sz w:val="16"/>
                <w:szCs w:val="16"/>
                <w:lang w:eastAsia="ja-JP"/>
              </w:rPr>
              <w:pPrChange w:id="23" w:author="Christy Caudill" w:date="2013-08-16T11:28:00Z">
                <w:pPr>
                  <w:spacing w:after="0" w:line="240" w:lineRule="auto"/>
                </w:pPr>
              </w:pPrChange>
            </w:pPr>
          </w:p>
        </w:tc>
        <w:tc>
          <w:tcPr>
            <w:tcW w:w="1080" w:type="dxa"/>
          </w:tcPr>
          <w:p w:rsidR="008C1A92" w:rsidRPr="000E528C" w:rsidRDefault="00333560">
            <w:pPr>
              <w:rPr>
                <w:sz w:val="16"/>
                <w:szCs w:val="16"/>
                <w:lang w:eastAsia="ja-JP"/>
              </w:rPr>
              <w:pPrChange w:id="24" w:author="Christy Caudill" w:date="2013-08-16T11:28:00Z">
                <w:pPr>
                  <w:spacing w:after="0" w:line="240" w:lineRule="auto"/>
                </w:pPr>
              </w:pPrChange>
            </w:pPr>
            <w:ins w:id="25" w:author="Christy Caudill" w:date="2013-08-16T12:13:00Z">
              <w:r>
                <w:rPr>
                  <w:sz w:val="16"/>
                  <w:szCs w:val="16"/>
                  <w:lang w:eastAsia="ja-JP"/>
                </w:rPr>
                <w:t>2013-08-16</w:t>
              </w:r>
            </w:ins>
          </w:p>
        </w:tc>
        <w:tc>
          <w:tcPr>
            <w:tcW w:w="6120" w:type="dxa"/>
          </w:tcPr>
          <w:p w:rsidR="008C1A92" w:rsidRPr="000E528C" w:rsidRDefault="00333560">
            <w:pPr>
              <w:rPr>
                <w:sz w:val="16"/>
                <w:szCs w:val="16"/>
                <w:lang w:eastAsia="ja-JP"/>
              </w:rPr>
              <w:pPrChange w:id="26" w:author="Christy Caudill" w:date="2013-08-16T11:28:00Z">
                <w:pPr>
                  <w:spacing w:after="0" w:line="240" w:lineRule="auto"/>
                </w:pPr>
              </w:pPrChange>
            </w:pPr>
            <w:ins w:id="27" w:author="Christy Caudill" w:date="2013-08-16T12:13:00Z">
              <w:r>
                <w:rPr>
                  <w:sz w:val="16"/>
                  <w:szCs w:val="16"/>
                  <w:lang w:eastAsia="ja-JP"/>
                </w:rPr>
                <w:t xml:space="preserve">Edited  naming conventions sections, made text more clear for WFS/WMS considerations. Added text to </w:t>
              </w:r>
            </w:ins>
            <w:ins w:id="28" w:author="Christy Caudill" w:date="2013-08-16T12:14:00Z">
              <w:r>
                <w:rPr>
                  <w:sz w:val="16"/>
                  <w:szCs w:val="16"/>
                  <w:lang w:eastAsia="ja-JP"/>
                </w:rPr>
                <w:t>Section 1.4 regarding naming of WFS and WMS.</w:t>
              </w:r>
            </w:ins>
          </w:p>
        </w:tc>
        <w:tc>
          <w:tcPr>
            <w:tcW w:w="2076" w:type="dxa"/>
          </w:tcPr>
          <w:p w:rsidR="008C1A92" w:rsidRPr="000E528C" w:rsidRDefault="00333560">
            <w:pPr>
              <w:rPr>
                <w:sz w:val="16"/>
                <w:szCs w:val="16"/>
                <w:lang w:eastAsia="ja-JP"/>
              </w:rPr>
              <w:pPrChange w:id="29" w:author="Christy Caudill" w:date="2013-08-16T11:28:00Z">
                <w:pPr>
                  <w:spacing w:after="0" w:line="240" w:lineRule="auto"/>
                </w:pPr>
              </w:pPrChange>
            </w:pPr>
            <w:ins w:id="30" w:author="Christy Caudill" w:date="2013-08-16T12:14:00Z">
              <w:r>
                <w:rPr>
                  <w:sz w:val="16"/>
                  <w:szCs w:val="16"/>
                  <w:lang w:eastAsia="ja-JP"/>
                </w:rPr>
                <w:t>Christy Caudill</w:t>
              </w:r>
            </w:ins>
            <w:bookmarkStart w:id="31" w:name="_GoBack"/>
            <w:bookmarkEnd w:id="31"/>
          </w:p>
        </w:tc>
      </w:tr>
      <w:tr w:rsidR="008C1A92" w:rsidRPr="00CB2F1D" w:rsidTr="008C1A92">
        <w:tc>
          <w:tcPr>
            <w:tcW w:w="1008" w:type="dxa"/>
          </w:tcPr>
          <w:p w:rsidR="008C1A92" w:rsidRPr="000E528C" w:rsidRDefault="008C1A92">
            <w:pPr>
              <w:rPr>
                <w:sz w:val="16"/>
                <w:szCs w:val="16"/>
                <w:lang w:eastAsia="ja-JP"/>
              </w:rPr>
              <w:pPrChange w:id="32" w:author="Christy Caudill" w:date="2013-08-16T11:28:00Z">
                <w:pPr>
                  <w:spacing w:after="0" w:line="240" w:lineRule="auto"/>
                </w:pPr>
              </w:pPrChange>
            </w:pPr>
          </w:p>
        </w:tc>
        <w:tc>
          <w:tcPr>
            <w:tcW w:w="1080" w:type="dxa"/>
          </w:tcPr>
          <w:p w:rsidR="008C1A92" w:rsidRPr="000E528C" w:rsidRDefault="008C1A92">
            <w:pPr>
              <w:rPr>
                <w:sz w:val="16"/>
                <w:szCs w:val="16"/>
                <w:lang w:eastAsia="ja-JP"/>
              </w:rPr>
              <w:pPrChange w:id="33" w:author="Christy Caudill" w:date="2013-08-16T11:28:00Z">
                <w:pPr>
                  <w:spacing w:after="0" w:line="240" w:lineRule="auto"/>
                </w:pPr>
              </w:pPrChange>
            </w:pPr>
          </w:p>
        </w:tc>
        <w:tc>
          <w:tcPr>
            <w:tcW w:w="6120" w:type="dxa"/>
          </w:tcPr>
          <w:p w:rsidR="008C1A92" w:rsidRPr="000E528C" w:rsidRDefault="008C1A92">
            <w:pPr>
              <w:rPr>
                <w:sz w:val="16"/>
                <w:szCs w:val="16"/>
                <w:lang w:eastAsia="ja-JP"/>
              </w:rPr>
              <w:pPrChange w:id="34" w:author="Christy Caudill" w:date="2013-08-16T11:28:00Z">
                <w:pPr>
                  <w:tabs>
                    <w:tab w:val="left" w:pos="2064"/>
                  </w:tabs>
                  <w:spacing w:after="0" w:line="240" w:lineRule="auto"/>
                </w:pPr>
              </w:pPrChange>
            </w:pPr>
          </w:p>
        </w:tc>
        <w:tc>
          <w:tcPr>
            <w:tcW w:w="2076" w:type="dxa"/>
          </w:tcPr>
          <w:p w:rsidR="008C1A92" w:rsidRPr="000E528C" w:rsidRDefault="008C1A92">
            <w:pPr>
              <w:rPr>
                <w:sz w:val="16"/>
                <w:szCs w:val="16"/>
                <w:lang w:eastAsia="ja-JP"/>
              </w:rPr>
              <w:pPrChange w:id="35" w:author="Christy Caudill" w:date="2013-08-16T11:28:00Z">
                <w:pPr>
                  <w:spacing w:after="0" w:line="240" w:lineRule="auto"/>
                </w:pPr>
              </w:pPrChange>
            </w:pPr>
          </w:p>
        </w:tc>
      </w:tr>
    </w:tbl>
    <w:p w:rsidR="008C1A92" w:rsidRPr="008C1A92" w:rsidRDefault="008C1A92" w:rsidP="003234AB"/>
    <w:p w:rsidR="00BF5E7C" w:rsidRPr="002A5DE2" w:rsidRDefault="00F476F4" w:rsidP="00F476F4">
      <w:pPr>
        <w:pStyle w:val="Heading1"/>
        <w:pageBreakBefore/>
        <w:numPr>
          <w:ilvl w:val="0"/>
          <w:numId w:val="0"/>
        </w:numPr>
        <w:rPr>
          <w:rFonts w:ascii="Century" w:hAnsi="Century"/>
          <w:noProof/>
        </w:rPr>
      </w:pPr>
      <w:bookmarkStart w:id="36" w:name="_Toc364417871"/>
      <w:r>
        <w:rPr>
          <w:noProof/>
        </w:rPr>
        <w:lastRenderedPageBreak/>
        <w:t>1</w:t>
      </w:r>
      <w:r>
        <w:rPr>
          <w:noProof/>
        </w:rPr>
        <w:tab/>
      </w:r>
      <w:r w:rsidR="002A5DE2">
        <w:rPr>
          <w:noProof/>
        </w:rPr>
        <w:t>Int</w:t>
      </w:r>
      <w:r w:rsidR="00BF5E7C" w:rsidRPr="00283E2D">
        <w:t>roduction</w:t>
      </w:r>
      <w:bookmarkEnd w:id="3"/>
      <w:bookmarkEnd w:id="4"/>
      <w:bookmarkEnd w:id="36"/>
      <w:bookmarkEnd w:id="0"/>
    </w:p>
    <w:p w:rsidR="00AF6464" w:rsidRDefault="00AF6464" w:rsidP="002A5DE2">
      <w:r w:rsidRPr="00AF6464">
        <w:t xml:space="preserve">The key to interoperable </w:t>
      </w:r>
      <w:r w:rsidR="00DC2DCF">
        <w:t xml:space="preserve">geologic </w:t>
      </w:r>
      <w:r w:rsidRPr="00AF6464">
        <w:t xml:space="preserve">map services is the ability to portray adjacent maps using the same symbolization scheme such that when the maps are displayed, the visual discontinuity at the boundary is minimized. Because of the discrepancies in mapping interpretation and intention, there are commonly differences in the definition of map units between geologic maps produced by different authors or at different times. Resolving such differences is a compilation process that often requires additional field work; this is outside the scope of service deployment. What can be avoided is visual discontinuity due to portrayal schemes that assign different colors to similar units on adjacent maps. </w:t>
      </w:r>
    </w:p>
    <w:p w:rsidR="00A90258" w:rsidRPr="00283E2D" w:rsidRDefault="00AF6464" w:rsidP="002A5DE2">
      <w:r w:rsidRPr="00AF6464">
        <w:t xml:space="preserve">GeoSciML-portrayal addresses this issue by requesting that </w:t>
      </w:r>
      <w:r w:rsidR="00DC2DCF">
        <w:t xml:space="preserve">polygons representing </w:t>
      </w:r>
      <w:r w:rsidRPr="00AF6464">
        <w:t xml:space="preserve">geologic unit </w:t>
      </w:r>
      <w:r w:rsidR="00DC2DCF">
        <w:t xml:space="preserve">outcrops </w:t>
      </w:r>
      <w:r w:rsidRPr="00AF6464">
        <w:t>be categorized using</w:t>
      </w:r>
      <w:r>
        <w:t xml:space="preserve"> identifiers from</w:t>
      </w:r>
      <w:r w:rsidRPr="00AF6464">
        <w:t xml:space="preserve"> the CGI Simple Litho</w:t>
      </w:r>
      <w:r>
        <w:t>logy vocabulary</w:t>
      </w:r>
      <w:r w:rsidRPr="00AF6464">
        <w:t xml:space="preserve"> and the ICS stratigraph</w:t>
      </w:r>
      <w:r>
        <w:t>ic time scale</w:t>
      </w:r>
      <w:r w:rsidRPr="00AF6464">
        <w:t xml:space="preserve">. The use of </w:t>
      </w:r>
      <w:r w:rsidR="00F71B8C">
        <w:t xml:space="preserve">a shared map legend based on </w:t>
      </w:r>
      <w:r w:rsidRPr="00AF6464">
        <w:t xml:space="preserve">these categorization schemes provides first order lithologic and age harmonization between maps provided by different services. </w:t>
      </w:r>
      <w:r w:rsidR="00F71B8C">
        <w:t xml:space="preserve">Map services from OneGeology Europe provide an example of this approach (see </w:t>
      </w:r>
      <w:hyperlink r:id="rId14" w:history="1">
        <w:r w:rsidR="00F71B8C" w:rsidRPr="00046BFF">
          <w:rPr>
            <w:rStyle w:val="Hyperlink"/>
          </w:rPr>
          <w:t>http://onegeology-europe.brgm.fr/geoportal/viewer.jsp</w:t>
        </w:r>
      </w:hyperlink>
      <w:r w:rsidR="00F71B8C">
        <w:t>). The GeoSciML-portrayal schema provides a</w:t>
      </w:r>
      <w:r w:rsidR="00DC2DCF" w:rsidRPr="00AF6464">
        <w:t>n</w:t>
      </w:r>
      <w:r>
        <w:t xml:space="preserve"> additional symbol-</w:t>
      </w:r>
      <w:r w:rsidR="00DC2DCF">
        <w:t xml:space="preserve">identification </w:t>
      </w:r>
      <w:r w:rsidR="00DC2DCF" w:rsidRPr="00AF6464">
        <w:t>property</w:t>
      </w:r>
      <w:r w:rsidRPr="00AF6464">
        <w:t xml:space="preserve"> to enable preservation of the legend units and portrayal from the </w:t>
      </w:r>
      <w:r w:rsidR="00F71B8C">
        <w:t xml:space="preserve">original </w:t>
      </w:r>
      <w:r w:rsidRPr="00AF6464">
        <w:t xml:space="preserve">source </w:t>
      </w:r>
      <w:r w:rsidR="00DC2DCF" w:rsidRPr="00AF6464">
        <w:t>map.</w:t>
      </w:r>
      <w:r w:rsidR="00DC2DCF" w:rsidRPr="00283E2D">
        <w:t xml:space="preserve"> This</w:t>
      </w:r>
      <w:r w:rsidR="00A90258" w:rsidRPr="00283E2D">
        <w:t xml:space="preserve"> document is designed to facilitate the deployment and maintenance of geoscience information as </w:t>
      </w:r>
      <w:hyperlink w:anchor="Interoperability" w:history="1">
        <w:r w:rsidR="00A90258" w:rsidRPr="00283E2D">
          <w:rPr>
            <w:rStyle w:val="Hyperlink"/>
          </w:rPr>
          <w:t>interoperable</w:t>
        </w:r>
      </w:hyperlink>
      <w:r w:rsidR="00A90258" w:rsidRPr="00283E2D">
        <w:t xml:space="preserve">, publicly available OGC </w:t>
      </w:r>
      <w:hyperlink w:anchor="Web_Service" w:history="1">
        <w:r w:rsidR="00A90258" w:rsidRPr="00283E2D">
          <w:rPr>
            <w:rStyle w:val="Hyperlink"/>
          </w:rPr>
          <w:t>web services</w:t>
        </w:r>
      </w:hyperlink>
      <w:r w:rsidR="00A90258" w:rsidRPr="00283E2D">
        <w:t xml:space="preserve"> in accordance with USGIN and OneGeology specifications.</w:t>
      </w:r>
    </w:p>
    <w:p w:rsidR="00681B88" w:rsidRDefault="00681B88" w:rsidP="00A833BC">
      <w:pPr>
        <w:pStyle w:val="Heading2"/>
      </w:pPr>
      <w:bookmarkStart w:id="37" w:name="_Toc364417872"/>
      <w:r>
        <w:t>What is USGIN?</w:t>
      </w:r>
      <w:bookmarkEnd w:id="37"/>
    </w:p>
    <w:p w:rsidR="00681B88" w:rsidRDefault="00681B88" w:rsidP="00681B88">
      <w:r>
        <w:t>The United States Geoscience Information Network (USGIN) is a distributed data-sharing network that uses open-source software and existing World Wide Web infrastructure and browsers. The USGIN initiative is the product of a partnership between the Association of American State Geologists (AASG) and the United States Geological Survey (USGS) created to facilitate discovery of, and access to, geoscience information provided by state and federal geological surveys of the United States.</w:t>
      </w:r>
    </w:p>
    <w:p w:rsidR="00681B88" w:rsidRDefault="00681B88" w:rsidP="00681B88">
      <w:r>
        <w:t>USGIN is:</w:t>
      </w:r>
    </w:p>
    <w:p w:rsidR="00681B88" w:rsidRPr="002E44F4" w:rsidRDefault="00681B88" w:rsidP="0087247F">
      <w:pPr>
        <w:pStyle w:val="NoSpacing"/>
        <w:tabs>
          <w:tab w:val="left" w:pos="540"/>
        </w:tabs>
        <w:ind w:left="990" w:hanging="630"/>
        <w:rPr>
          <w:szCs w:val="22"/>
        </w:rPr>
      </w:pPr>
      <w:r w:rsidRPr="0087247F">
        <w:rPr>
          <w:sz w:val="22"/>
          <w:szCs w:val="22"/>
        </w:rPr>
        <w:t>•</w:t>
      </w:r>
      <w:r w:rsidRPr="0087247F">
        <w:rPr>
          <w:sz w:val="22"/>
          <w:szCs w:val="22"/>
        </w:rPr>
        <w:tab/>
        <w:t>conceptual framework for sharing geoscience data</w:t>
      </w:r>
    </w:p>
    <w:p w:rsidR="00681B88" w:rsidRPr="002E44F4" w:rsidRDefault="00681B88" w:rsidP="0087247F">
      <w:pPr>
        <w:pStyle w:val="NoSpacing"/>
        <w:tabs>
          <w:tab w:val="left" w:pos="540"/>
        </w:tabs>
        <w:ind w:left="990" w:hanging="630"/>
        <w:rPr>
          <w:szCs w:val="22"/>
        </w:rPr>
      </w:pPr>
      <w:r w:rsidRPr="0087247F">
        <w:rPr>
          <w:sz w:val="22"/>
          <w:szCs w:val="22"/>
        </w:rPr>
        <w:t>•</w:t>
      </w:r>
      <w:r w:rsidRPr="0087247F">
        <w:rPr>
          <w:sz w:val="22"/>
          <w:szCs w:val="22"/>
        </w:rPr>
        <w:tab/>
        <w:t>a distributed data-sharing network</w:t>
      </w:r>
    </w:p>
    <w:p w:rsidR="00681B88" w:rsidRPr="002E44F4" w:rsidRDefault="00681B88" w:rsidP="0087247F">
      <w:pPr>
        <w:pStyle w:val="NoSpacing"/>
        <w:tabs>
          <w:tab w:val="left" w:pos="540"/>
        </w:tabs>
        <w:ind w:left="990" w:hanging="630"/>
        <w:rPr>
          <w:szCs w:val="22"/>
        </w:rPr>
      </w:pPr>
      <w:r w:rsidRPr="0087247F">
        <w:rPr>
          <w:sz w:val="22"/>
          <w:szCs w:val="22"/>
        </w:rPr>
        <w:t>•</w:t>
      </w:r>
      <w:r w:rsidRPr="0087247F">
        <w:rPr>
          <w:sz w:val="22"/>
          <w:szCs w:val="22"/>
        </w:rPr>
        <w:tab/>
        <w:t>a collection of open-source applications, standards, procedures, and protocols for sharing geoscience data</w:t>
      </w:r>
    </w:p>
    <w:p w:rsidR="00681B88" w:rsidRPr="00640EB5" w:rsidRDefault="00681B88" w:rsidP="00681B88">
      <w:pPr>
        <w:tabs>
          <w:tab w:val="left" w:pos="540"/>
        </w:tabs>
        <w:ind w:left="990" w:hanging="630"/>
        <w:rPr>
          <w:szCs w:val="22"/>
        </w:rPr>
      </w:pPr>
      <w:r w:rsidRPr="00640EB5">
        <w:rPr>
          <w:szCs w:val="22"/>
        </w:rPr>
        <w:t>•</w:t>
      </w:r>
      <w:r w:rsidRPr="00640EB5">
        <w:rPr>
          <w:szCs w:val="22"/>
        </w:rPr>
        <w:tab/>
        <w:t>web-based, distributed, open-source, and interoperable</w:t>
      </w:r>
    </w:p>
    <w:p w:rsidR="00E20F45" w:rsidRPr="00283E2D" w:rsidRDefault="00681B88" w:rsidP="00681B88">
      <w:r>
        <w:t>Anyone can access the data shared via USGIN, and any data that is shared according to USGIN specifications is automatically a part of the network. For more information, see the USGIN website (</w:t>
      </w:r>
      <w:hyperlink r:id="rId15" w:history="1">
        <w:r w:rsidRPr="00046BFF">
          <w:rPr>
            <w:rStyle w:val="Hyperlink"/>
          </w:rPr>
          <w:t>http://usgin.org/</w:t>
        </w:r>
      </w:hyperlink>
      <w:r>
        <w:t xml:space="preserve">). </w:t>
      </w:r>
    </w:p>
    <w:p w:rsidR="00E20F45" w:rsidRPr="002A5DE2" w:rsidRDefault="00F71B8C" w:rsidP="002A5DE2">
      <w:pPr>
        <w:pStyle w:val="Heading2"/>
      </w:pPr>
      <w:bookmarkStart w:id="38" w:name="_GeoSciML-Portrayal_and_GeoSciML"/>
      <w:bookmarkStart w:id="39" w:name="_Toc321148885"/>
      <w:bookmarkStart w:id="40" w:name="_Toc364417873"/>
      <w:bookmarkEnd w:id="38"/>
      <w:r w:rsidRPr="002A5DE2">
        <w:lastRenderedPageBreak/>
        <w:t>GeoSciML-Portrayal</w:t>
      </w:r>
      <w:bookmarkEnd w:id="39"/>
      <w:r w:rsidR="00874D61">
        <w:t xml:space="preserve"> and GeoSciML</w:t>
      </w:r>
      <w:bookmarkEnd w:id="40"/>
    </w:p>
    <w:p w:rsidR="00033AE1" w:rsidRPr="00283E2D" w:rsidRDefault="00033AE1" w:rsidP="002A5DE2">
      <w:r w:rsidRPr="00283E2D">
        <w:t xml:space="preserve">GeoSciML-portrayal is a simplified </w:t>
      </w:r>
      <w:r w:rsidRPr="00283E2D">
        <w:rPr>
          <w:b/>
        </w:rPr>
        <w:t>view</w:t>
      </w:r>
      <w:r w:rsidRPr="00283E2D">
        <w:rPr>
          <w:i/>
        </w:rPr>
        <w:t xml:space="preserve"> </w:t>
      </w:r>
      <w:r w:rsidRPr="00283E2D">
        <w:t xml:space="preserve">of GeoSciML </w:t>
      </w:r>
      <w:r w:rsidR="00F71B8C">
        <w:t>(</w:t>
      </w:r>
      <w:r w:rsidR="00F71B8C" w:rsidRPr="00283E2D">
        <w:t xml:space="preserve">Geoscience </w:t>
      </w:r>
      <w:hyperlink w:anchor="Markup_Language" w:history="1">
        <w:r w:rsidR="00F71B8C" w:rsidRPr="00283E2D">
          <w:rPr>
            <w:rStyle w:val="Hyperlink"/>
          </w:rPr>
          <w:t>Markup Language</w:t>
        </w:r>
      </w:hyperlink>
      <w:r w:rsidR="00C85CA4">
        <w:t xml:space="preserve">, see </w:t>
      </w:r>
      <w:hyperlink r:id="rId16" w:history="1">
        <w:r w:rsidR="00C85CA4" w:rsidRPr="00C85CA4">
          <w:rPr>
            <w:rStyle w:val="Hyperlink"/>
          </w:rPr>
          <w:t>Richard and CGI Interoperability Working Group, 2007</w:t>
        </w:r>
      </w:hyperlink>
      <w:r w:rsidR="00C85CA4">
        <w:rPr>
          <w:rStyle w:val="FootnoteReference"/>
        </w:rPr>
        <w:footnoteReference w:id="1"/>
      </w:r>
      <w:r w:rsidR="00F71B8C" w:rsidRPr="00253365">
        <w:t>)</w:t>
      </w:r>
      <w:r w:rsidR="00F71B8C">
        <w:t xml:space="preserve">, which is </w:t>
      </w:r>
      <w:r w:rsidR="00F71B8C" w:rsidRPr="00283E2D">
        <w:t>a specialized</w:t>
      </w:r>
      <w:r w:rsidR="00F71B8C">
        <w:t xml:space="preserve"> XML</w:t>
      </w:r>
      <w:r w:rsidR="00F71B8C" w:rsidRPr="00283E2D">
        <w:t xml:space="preserve"> </w:t>
      </w:r>
      <w:hyperlink w:anchor="Markup_Language" w:history="1">
        <w:r w:rsidR="00F71B8C" w:rsidRPr="00283E2D">
          <w:rPr>
            <w:rStyle w:val="Hyperlink"/>
          </w:rPr>
          <w:t>markup language</w:t>
        </w:r>
      </w:hyperlink>
      <w:r w:rsidR="00F71B8C" w:rsidRPr="00283E2D">
        <w:t xml:space="preserve"> </w:t>
      </w:r>
      <w:r w:rsidR="00F71B8C">
        <w:t>designed for sharing</w:t>
      </w:r>
      <w:r w:rsidR="00F71B8C" w:rsidRPr="00283E2D">
        <w:t xml:space="preserve"> g</w:t>
      </w:r>
      <w:r w:rsidR="00F71B8C">
        <w:t>eoscience data between different computer systems</w:t>
      </w:r>
      <w:r w:rsidR="00F71B8C" w:rsidRPr="00283E2D">
        <w:t xml:space="preserve"> </w:t>
      </w:r>
      <w:r w:rsidRPr="00283E2D">
        <w:t>(Figure 1).</w:t>
      </w:r>
      <w:r w:rsidR="00C73FF1" w:rsidRPr="00283E2D">
        <w:t xml:space="preserve"> </w:t>
      </w:r>
      <w:r w:rsidR="00F71B8C" w:rsidRPr="00283E2D">
        <w:t xml:space="preserve">GeoSciML </w:t>
      </w:r>
      <w:r w:rsidR="00F71B8C">
        <w:t xml:space="preserve">is based on a </w:t>
      </w:r>
      <w:hyperlink r:id="rId17" w:history="1">
        <w:r w:rsidR="00F71B8C" w:rsidRPr="00C85CA4">
          <w:rPr>
            <w:rStyle w:val="Hyperlink"/>
          </w:rPr>
          <w:t xml:space="preserve">complex information model </w:t>
        </w:r>
      </w:hyperlink>
      <w:r w:rsidR="00F71B8C" w:rsidRPr="00283E2D">
        <w:t>developed to support</w:t>
      </w:r>
      <w:r w:rsidR="00C85CA4">
        <w:t xml:space="preserve"> interchange of a wide variety of detailed geologic information. GeoSciML-portrayal is an XML markup language that implements a small subset of the GeoSciML information model specifically for</w:t>
      </w:r>
      <w:r w:rsidR="00F71B8C" w:rsidRPr="00283E2D">
        <w:t xml:space="preserve"> </w:t>
      </w:r>
      <w:hyperlink w:anchor="Interoperability" w:history="1">
        <w:r w:rsidR="00F71B8C" w:rsidRPr="00283E2D">
          <w:rPr>
            <w:rStyle w:val="Hyperlink"/>
          </w:rPr>
          <w:t>interoperable</w:t>
        </w:r>
      </w:hyperlink>
      <w:r w:rsidR="00F71B8C" w:rsidRPr="00283E2D">
        <w:t xml:space="preserve"> map </w:t>
      </w:r>
      <w:hyperlink w:anchor="Web_Service" w:history="1">
        <w:r w:rsidR="00F71B8C" w:rsidRPr="00283E2D">
          <w:rPr>
            <w:rStyle w:val="Hyperlink"/>
          </w:rPr>
          <w:t>services</w:t>
        </w:r>
      </w:hyperlink>
      <w:r w:rsidR="00F71B8C" w:rsidRPr="00283E2D">
        <w:t xml:space="preserve"> delivering geologic map unit, contact, and shear displacement structure (fault and ductile shear zone) </w:t>
      </w:r>
      <w:r w:rsidR="00C85CA4">
        <w:t>features</w:t>
      </w:r>
      <w:r w:rsidR="00F71B8C" w:rsidRPr="00283E2D">
        <w:t>.</w:t>
      </w:r>
      <w:r w:rsidR="00C85CA4">
        <w:t xml:space="preserve"> The </w:t>
      </w:r>
      <w:r w:rsidR="00F71B8C" w:rsidRPr="00283E2D">
        <w:t>use of standard vocabular</w:t>
      </w:r>
      <w:r w:rsidR="00C85CA4">
        <w:t>ies with this schema</w:t>
      </w:r>
      <w:r w:rsidR="00F71B8C" w:rsidRPr="00283E2D">
        <w:t xml:space="preserve"> enables map portrayal using shared legends to achieve basic visual harmonization of maps, even when these maps are provided by different services.</w:t>
      </w:r>
    </w:p>
    <w:p w:rsidR="00033AE1" w:rsidRPr="00283E2D" w:rsidRDefault="007569F0" w:rsidP="002A5DE2">
      <w:r w:rsidRPr="00283E2D">
        <w:rPr>
          <w:b/>
        </w:rPr>
        <w:t>GeoSciML-portrayal</w:t>
      </w:r>
      <w:r w:rsidRPr="00283E2D">
        <w:t xml:space="preserve"> </w:t>
      </w:r>
      <w:r>
        <w:t>is considered</w:t>
      </w:r>
      <w:r w:rsidRPr="00283E2D">
        <w:t xml:space="preserve"> a </w:t>
      </w:r>
      <w:r w:rsidRPr="00283E2D">
        <w:rPr>
          <w:b/>
        </w:rPr>
        <w:t>view</w:t>
      </w:r>
      <w:r w:rsidRPr="00283E2D">
        <w:t xml:space="preserve"> of the GeoSciML </w:t>
      </w:r>
      <w:r>
        <w:t>information model</w:t>
      </w:r>
      <w:r w:rsidRPr="00283E2D">
        <w:t>.</w:t>
      </w:r>
      <w:r w:rsidR="00F71B8C" w:rsidRPr="00283E2D">
        <w:rPr>
          <w:noProof/>
        </w:rPr>
        <mc:AlternateContent>
          <mc:Choice Requires="wpg">
            <w:drawing>
              <wp:anchor distT="0" distB="0" distL="114300" distR="114300" simplePos="0" relativeHeight="251687936" behindDoc="0" locked="0" layoutInCell="1" allowOverlap="1" wp14:anchorId="7526253A" wp14:editId="536F1BAE">
                <wp:simplePos x="0" y="0"/>
                <wp:positionH relativeFrom="column">
                  <wp:posOffset>886460</wp:posOffset>
                </wp:positionH>
                <wp:positionV relativeFrom="paragraph">
                  <wp:posOffset>59690</wp:posOffset>
                </wp:positionV>
                <wp:extent cx="5032375" cy="2152650"/>
                <wp:effectExtent l="0" t="0" r="0" b="0"/>
                <wp:wrapTopAndBottom/>
                <wp:docPr id="26" name="Group 26"/>
                <wp:cNvGraphicFramePr/>
                <a:graphic xmlns:a="http://schemas.openxmlformats.org/drawingml/2006/main">
                  <a:graphicData uri="http://schemas.microsoft.com/office/word/2010/wordprocessingGroup">
                    <wpg:wgp>
                      <wpg:cNvGrpSpPr/>
                      <wpg:grpSpPr>
                        <a:xfrm>
                          <a:off x="0" y="0"/>
                          <a:ext cx="5032375" cy="2152650"/>
                          <a:chOff x="0" y="0"/>
                          <a:chExt cx="5032857" cy="2152650"/>
                        </a:xfrm>
                      </wpg:grpSpPr>
                      <pic:pic xmlns:pic="http://schemas.openxmlformats.org/drawingml/2006/picture">
                        <pic:nvPicPr>
                          <pic:cNvPr id="5" name="Picture 5"/>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032857" cy="1631290"/>
                          </a:xfrm>
                          <a:prstGeom prst="rect">
                            <a:avLst/>
                          </a:prstGeom>
                        </pic:spPr>
                      </pic:pic>
                      <wps:wsp>
                        <wps:cNvPr id="1" name="Text Box 1"/>
                        <wps:cNvSpPr txBox="1"/>
                        <wps:spPr>
                          <a:xfrm>
                            <a:off x="0" y="1689735"/>
                            <a:ext cx="5027777" cy="462915"/>
                          </a:xfrm>
                          <a:prstGeom prst="rect">
                            <a:avLst/>
                          </a:prstGeom>
                          <a:solidFill>
                            <a:prstClr val="white"/>
                          </a:solidFill>
                          <a:ln>
                            <a:noFill/>
                          </a:ln>
                          <a:effectLst/>
                        </wps:spPr>
                        <wps:txbx>
                          <w:txbxContent>
                            <w:p w:rsidR="006442C1" w:rsidRPr="00264795" w:rsidRDefault="006442C1" w:rsidP="002A5DE2">
                              <w:pPr>
                                <w:pStyle w:val="Caption"/>
                                <w:rPr>
                                  <w:noProof/>
                                </w:rPr>
                              </w:pPr>
                              <w:r>
                                <w:t xml:space="preserve">Figure </w:t>
                              </w:r>
                              <w:fldSimple w:instr=" SEQ Figure \* ARABIC ">
                                <w:r>
                                  <w:rPr>
                                    <w:noProof/>
                                  </w:rPr>
                                  <w:t>1</w:t>
                                </w:r>
                              </w:fldSimple>
                              <w:r>
                                <w:t xml:space="preserve">: </w:t>
                              </w:r>
                              <w:r w:rsidRPr="002B3FFC">
                                <w:t>A visual representation of the relationship between GeoSciML and GeoSciML-Portrayal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26" o:spid="_x0000_s1028" style="position:absolute;margin-left:69.8pt;margin-top:4.7pt;width:396.25pt;height:169.5pt;z-index:251687936" coordsize="50328,215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29" type="#_x0000_t75" style="position:absolute;width:50328;height:163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GJHkvBAAAA2gAAAA8AAABkcnMvZG93bnJldi54bWxEj8FuwjAQRO+V+g/WVuJWbBC0kGJQQULi&#10;2KblvsTbJCJep7ZJwt/XSEg9jmbmjWa1GWwjOvKhdqxhMlYgiAtnai41fH/tnxcgQkQ22DgmDVcK&#10;sFk/PqwwM67nT+ryWIoE4ZChhirGNpMyFBVZDGPXEifvx3mLMUlfSuOxT3DbyKlSL9JizWmhwpZ2&#10;FRXn/GI1LF+x63+3BxXDXB1n/qMeTi7XevQ0vL+BiDTE//C9fTAa5nC7km6AXP8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MGJHkvBAAAA2gAAAA8AAAAAAAAAAAAAAAAAnwIA&#10;AGRycy9kb3ducmV2LnhtbFBLBQYAAAAABAAEAPcAAACNAwAAAAA=&#10;">
                  <v:imagedata r:id="rId19" o:title=""/>
                  <v:path arrowok="t"/>
                </v:shape>
                <v:shape id="Text Box 1" o:spid="_x0000_s1030" type="#_x0000_t202" style="position:absolute;top:16897;width:50277;height:46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bEpMIA&#10;AADaAAAADwAAAGRycy9kb3ducmV2LnhtbERPTWsCMRC9C/0PYQq9SM1WRcpqFJEKbS/i6sXbsBk3&#10;224mS5LV7b83QsHT8Hifs1j1thEX8qF2rOBtlIEgLp2uuVJwPGxf30GEiKyxcUwK/ijAavk0WGCu&#10;3ZX3dCliJVIIhxwVmBjbXMpQGrIYRq4lTtzZeYsxQV9J7fGawm0jx1k2kxZrTg0GW9oYKn+LzirY&#10;TU87M+zOH9/r6cR/HbvN7KcqlHp57tdzEJH6+BD/uz91mg/3V+5XLm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1sSkwgAAANoAAAAPAAAAAAAAAAAAAAAAAJgCAABkcnMvZG93&#10;bnJldi54bWxQSwUGAAAAAAQABAD1AAAAhwMAAAAA&#10;" stroked="f">
                  <v:textbox style="mso-fit-shape-to-text:t" inset="0,0,0,0">
                    <w:txbxContent>
                      <w:p w:rsidR="006442C1" w:rsidRPr="00264795" w:rsidRDefault="006442C1" w:rsidP="002A5DE2">
                        <w:pPr>
                          <w:pStyle w:val="Caption"/>
                          <w:rPr>
                            <w:noProof/>
                          </w:rPr>
                        </w:pPr>
                        <w:r>
                          <w:t xml:space="preserve">Figure </w:t>
                        </w:r>
                        <w:r>
                          <w:fldChar w:fldCharType="begin"/>
                        </w:r>
                        <w:r>
                          <w:instrText xml:space="preserve"> SEQ Figure \* ARABIC </w:instrText>
                        </w:r>
                        <w:r>
                          <w:fldChar w:fldCharType="separate"/>
                        </w:r>
                        <w:r>
                          <w:rPr>
                            <w:noProof/>
                          </w:rPr>
                          <w:t>1</w:t>
                        </w:r>
                        <w:r>
                          <w:rPr>
                            <w:noProof/>
                          </w:rPr>
                          <w:fldChar w:fldCharType="end"/>
                        </w:r>
                        <w:r>
                          <w:t xml:space="preserve">: </w:t>
                        </w:r>
                        <w:r w:rsidRPr="002B3FFC">
                          <w:t>A visual representation of the relationship between GeoSciML and GeoSciML-Portrayal</w:t>
                        </w:r>
                      </w:p>
                    </w:txbxContent>
                  </v:textbox>
                </v:shape>
                <w10:wrap type="topAndBottom"/>
              </v:group>
            </w:pict>
          </mc:Fallback>
        </mc:AlternateContent>
      </w:r>
      <w:r>
        <w:t xml:space="preserve"> </w:t>
      </w:r>
      <w:r w:rsidR="00033AE1" w:rsidRPr="00283E2D">
        <w:t xml:space="preserve">In the context of a </w:t>
      </w:r>
      <w:hyperlink w:anchor="Database" w:history="1">
        <w:r w:rsidR="00033AE1" w:rsidRPr="00283E2D">
          <w:rPr>
            <w:rStyle w:val="Hyperlink"/>
          </w:rPr>
          <w:t>database</w:t>
        </w:r>
      </w:hyperlink>
      <w:r w:rsidR="00033AE1" w:rsidRPr="00283E2D">
        <w:t xml:space="preserve">, a </w:t>
      </w:r>
      <w:r w:rsidR="00033AE1" w:rsidRPr="00283E2D">
        <w:rPr>
          <w:b/>
        </w:rPr>
        <w:t>view</w:t>
      </w:r>
      <w:r w:rsidR="00033AE1" w:rsidRPr="00283E2D">
        <w:t xml:space="preserve"> is a selection of </w:t>
      </w:r>
      <w:hyperlink w:anchor="Database_Field" w:history="1">
        <w:r w:rsidR="00033AE1" w:rsidRPr="00283E2D">
          <w:rPr>
            <w:rStyle w:val="Hyperlink"/>
          </w:rPr>
          <w:t>fields</w:t>
        </w:r>
      </w:hyperlink>
      <w:r w:rsidR="00033AE1" w:rsidRPr="00283E2D">
        <w:t>. For example</w:t>
      </w:r>
      <w:r>
        <w:t>,</w:t>
      </w:r>
      <w:r w:rsidR="00033AE1" w:rsidRPr="00283E2D">
        <w:t xml:space="preserve"> given a database with twelve </w:t>
      </w:r>
      <w:hyperlink w:anchor="Database_Field" w:history="1">
        <w:r w:rsidR="00033AE1" w:rsidRPr="00283E2D">
          <w:rPr>
            <w:rStyle w:val="Hyperlink"/>
          </w:rPr>
          <w:t>fields</w:t>
        </w:r>
      </w:hyperlink>
      <w:r w:rsidR="00033AE1" w:rsidRPr="00283E2D">
        <w:t xml:space="preserve">, an arbitrary grouping of four such fields would constitute a </w:t>
      </w:r>
      <w:r w:rsidR="00033AE1" w:rsidRPr="00283E2D">
        <w:rPr>
          <w:b/>
        </w:rPr>
        <w:t>view</w:t>
      </w:r>
      <w:r w:rsidR="00033AE1" w:rsidRPr="00283E2D">
        <w:t xml:space="preserve"> of the database. A more concrete example is a card catalog: if one chose to look </w:t>
      </w:r>
      <w:r w:rsidR="00033AE1" w:rsidRPr="00283E2D">
        <w:rPr>
          <w:i/>
        </w:rPr>
        <w:t xml:space="preserve">only </w:t>
      </w:r>
      <w:r w:rsidR="00033AE1" w:rsidRPr="00283E2D">
        <w:t xml:space="preserve">at the </w:t>
      </w:r>
      <w:r w:rsidR="00033AE1" w:rsidRPr="00283E2D">
        <w:rPr>
          <w:b/>
        </w:rPr>
        <w:t>Title</w:t>
      </w:r>
      <w:r w:rsidR="00033AE1" w:rsidRPr="00283E2D">
        <w:t xml:space="preserve"> field of each card in the catalog, this choice would constitute a discrete </w:t>
      </w:r>
      <w:r w:rsidR="00033AE1" w:rsidRPr="00283E2D">
        <w:rPr>
          <w:b/>
        </w:rPr>
        <w:t xml:space="preserve">view </w:t>
      </w:r>
      <w:r w:rsidR="00033AE1" w:rsidRPr="00283E2D">
        <w:t>of the catalog.</w:t>
      </w:r>
      <w:r>
        <w:t xml:space="preserve"> In XML </w:t>
      </w:r>
      <w:hyperlink w:anchor="Markup_Language" w:history="1">
        <w:r>
          <w:rPr>
            <w:rStyle w:val="Hyperlink"/>
          </w:rPr>
          <w:t>m</w:t>
        </w:r>
        <w:r w:rsidR="00033AE1" w:rsidRPr="00283E2D">
          <w:rPr>
            <w:rStyle w:val="Hyperlink"/>
          </w:rPr>
          <w:t>arkup languages</w:t>
        </w:r>
      </w:hyperlink>
      <w:r w:rsidR="00033AE1" w:rsidRPr="00283E2D">
        <w:t xml:space="preserve"> </w:t>
      </w:r>
      <w:r>
        <w:t>element</w:t>
      </w:r>
      <w:r w:rsidR="00033AE1" w:rsidRPr="00283E2D">
        <w:t xml:space="preserve"> tags are analogous to </w:t>
      </w:r>
      <w:hyperlink w:anchor="Database_Field" w:history="1">
        <w:r w:rsidR="00033AE1" w:rsidRPr="00283E2D">
          <w:rPr>
            <w:rStyle w:val="Hyperlink"/>
          </w:rPr>
          <w:t>database fields</w:t>
        </w:r>
      </w:hyperlink>
      <w:r w:rsidR="00033AE1" w:rsidRPr="00283E2D">
        <w:t xml:space="preserve">. </w:t>
      </w:r>
      <w:r>
        <w:t>The structure of</w:t>
      </w:r>
      <w:r w:rsidR="00033AE1" w:rsidRPr="00283E2D">
        <w:t xml:space="preserve"> GeoSciML-portrayal </w:t>
      </w:r>
      <w:r>
        <w:t>documents is specified by an XML</w:t>
      </w:r>
      <w:r w:rsidR="00033AE1" w:rsidRPr="00283E2D">
        <w:t xml:space="preserve"> </w:t>
      </w:r>
      <w:hyperlink w:anchor="Schema" w:history="1">
        <w:r w:rsidR="00033AE1" w:rsidRPr="00283E2D">
          <w:rPr>
            <w:rStyle w:val="Hyperlink"/>
          </w:rPr>
          <w:t>schema</w:t>
        </w:r>
      </w:hyperlink>
      <w:r w:rsidR="00033AE1" w:rsidRPr="00283E2D">
        <w:t xml:space="preserve">. </w:t>
      </w:r>
      <w:r>
        <w:t xml:space="preserve">This document </w:t>
      </w:r>
      <w:r w:rsidR="00033AE1" w:rsidRPr="00283E2D">
        <w:t>describe</w:t>
      </w:r>
      <w:r>
        <w:t>s</w:t>
      </w:r>
      <w:r w:rsidR="00033AE1" w:rsidRPr="00283E2D">
        <w:t xml:space="preserve"> the GeoSciML-portrayal schema that structures documents written using the GeoSciML-portrayal markup language.</w:t>
      </w:r>
    </w:p>
    <w:p w:rsidR="00033AE1" w:rsidRPr="00283E2D" w:rsidRDefault="00033AE1" w:rsidP="002A5DE2">
      <w:r w:rsidRPr="00283E2D">
        <w:t xml:space="preserve">GeoSciML is </w:t>
      </w:r>
      <w:r w:rsidR="00874D61">
        <w:t>an</w:t>
      </w:r>
      <w:r w:rsidRPr="00283E2D">
        <w:t xml:space="preserve"> </w:t>
      </w:r>
      <w:hyperlink w:anchor="XML" w:history="1">
        <w:r w:rsidRPr="00283E2D">
          <w:rPr>
            <w:rStyle w:val="Hyperlink"/>
          </w:rPr>
          <w:t>XML</w:t>
        </w:r>
      </w:hyperlink>
      <w:r w:rsidRPr="00283E2D">
        <w:t xml:space="preserve"> </w:t>
      </w:r>
      <w:r w:rsidR="00874D61">
        <w:t>markup language</w:t>
      </w:r>
      <w:r w:rsidR="00874D61" w:rsidRPr="00283E2D">
        <w:t xml:space="preserve"> </w:t>
      </w:r>
      <w:r w:rsidRPr="00283E2D">
        <w:t>developed as a</w:t>
      </w:r>
      <w:r w:rsidR="00874D61">
        <w:t xml:space="preserve">n OpenGeospatial Consortium (OGC) </w:t>
      </w:r>
      <w:hyperlink r:id="rId20" w:history="1">
        <w:r w:rsidR="00874D61" w:rsidRPr="00874D61">
          <w:rPr>
            <w:rStyle w:val="Hyperlink"/>
          </w:rPr>
          <w:t xml:space="preserve">Geography Markup Language </w:t>
        </w:r>
      </w:hyperlink>
      <w:r w:rsidR="00874D61">
        <w:t>(</w:t>
      </w:r>
      <w:hyperlink r:id="rId21" w:history="1">
        <w:r w:rsidR="00874D61" w:rsidRPr="00106770">
          <w:rPr>
            <w:rStyle w:val="Hyperlink"/>
          </w:rPr>
          <w:t>GML</w:t>
        </w:r>
        <w:r w:rsidR="00874D61">
          <w:rPr>
            <w:rStyle w:val="Hyperlink"/>
          </w:rPr>
          <w:t>) v3.2</w:t>
        </w:r>
        <w:r w:rsidR="00874D61" w:rsidRPr="00106770">
          <w:rPr>
            <w:rStyle w:val="Hyperlink"/>
          </w:rPr>
          <w:t xml:space="preserve"> application </w:t>
        </w:r>
      </w:hyperlink>
      <w:r w:rsidRPr="00283E2D">
        <w:t xml:space="preserve"> for encoding a wide variety of geoscientific information (</w:t>
      </w:r>
      <w:hyperlink r:id="rId22" w:history="1">
        <w:r w:rsidRPr="00283E2D">
          <w:rPr>
            <w:rStyle w:val="Hyperlink"/>
          </w:rPr>
          <w:t>Richard et al., 2007</w:t>
        </w:r>
      </w:hyperlink>
      <w:r w:rsidRPr="00283E2D">
        <w:t xml:space="preserve">); GeoSciML defines a collection of complex GML </w:t>
      </w:r>
      <w:hyperlink w:anchor="Feature" w:history="1">
        <w:r w:rsidRPr="00283E2D">
          <w:rPr>
            <w:rStyle w:val="Hyperlink"/>
          </w:rPr>
          <w:t>features</w:t>
        </w:r>
      </w:hyperlink>
      <w:r w:rsidRPr="00283E2D">
        <w:t xml:space="preserve"> for describing geoscience entities. </w:t>
      </w:r>
      <w:r w:rsidR="00874D61">
        <w:t xml:space="preserve">The </w:t>
      </w:r>
      <w:r w:rsidR="00874D61" w:rsidRPr="0036689D">
        <w:t>G</w:t>
      </w:r>
      <w:r w:rsidR="00874D61">
        <w:t>eo</w:t>
      </w:r>
      <w:r w:rsidR="00874D61">
        <w:softHyphen/>
        <w:t xml:space="preserve">SciML-portrayal </w:t>
      </w:r>
      <w:r w:rsidR="00874D61" w:rsidRPr="0036689D">
        <w:t xml:space="preserve">schema </w:t>
      </w:r>
      <w:r w:rsidR="00874D61">
        <w:t xml:space="preserve">simplifies </w:t>
      </w:r>
      <w:r w:rsidR="00874D61" w:rsidRPr="0036689D">
        <w:t xml:space="preserve">GeoSciML </w:t>
      </w:r>
      <w:r w:rsidR="00681B88">
        <w:t>by</w:t>
      </w:r>
      <w:r w:rsidR="00874D61" w:rsidRPr="0036689D">
        <w:t xml:space="preserve"> </w:t>
      </w:r>
      <w:r w:rsidR="00874D61">
        <w:t>merg</w:t>
      </w:r>
      <w:r w:rsidR="00681B88">
        <w:t xml:space="preserve">ing </w:t>
      </w:r>
      <w:r w:rsidR="00874D61" w:rsidRPr="0036689D">
        <w:t xml:space="preserve">complex property values into single, human-readable </w:t>
      </w:r>
      <w:r w:rsidR="00874D61">
        <w:t>text</w:t>
      </w:r>
      <w:r w:rsidR="00681B88">
        <w:t xml:space="preserve"> fields</w:t>
      </w:r>
      <w:r w:rsidR="00874D61" w:rsidRPr="0036689D">
        <w:t xml:space="preserve"> and </w:t>
      </w:r>
      <w:r w:rsidR="00681B88">
        <w:t>assigning</w:t>
      </w:r>
      <w:r w:rsidR="00874D61" w:rsidRPr="0036689D">
        <w:t xml:space="preserve"> single, representative</w:t>
      </w:r>
      <w:r w:rsidR="00874D61">
        <w:t xml:space="preserve"> identifiers</w:t>
      </w:r>
      <w:r w:rsidR="00874D61" w:rsidRPr="0036689D">
        <w:t xml:space="preserve"> from controlled vocabularies </w:t>
      </w:r>
      <w:r w:rsidR="00874D61">
        <w:t xml:space="preserve">for lithology and age </w:t>
      </w:r>
      <w:r w:rsidR="00874D61" w:rsidRPr="0036689D">
        <w:t xml:space="preserve">that can be used </w:t>
      </w:r>
      <w:r w:rsidR="00874D61">
        <w:t xml:space="preserve">for </w:t>
      </w:r>
      <w:r w:rsidR="00874D61">
        <w:lastRenderedPageBreak/>
        <w:t xml:space="preserve">standardized map legends. </w:t>
      </w:r>
      <w:r w:rsidRPr="00283E2D">
        <w:t xml:space="preserve">Use of standard vocabulary enables map portrayal using shared legends </w:t>
      </w:r>
      <w:r w:rsidR="00681B88">
        <w:t>for</w:t>
      </w:r>
      <w:r w:rsidRPr="00283E2D">
        <w:t xml:space="preserve"> maps provided by different services. In addition the scheme includes text information for human users when browsing a geologic map, a link to a full GeoSciML feature </w:t>
      </w:r>
      <w:hyperlink w:anchor="Element" w:history="1">
        <w:r w:rsidRPr="00283E2D">
          <w:rPr>
            <w:rStyle w:val="Hyperlink"/>
          </w:rPr>
          <w:t>element</w:t>
        </w:r>
      </w:hyperlink>
      <w:r w:rsidRPr="00283E2D">
        <w:t xml:space="preserve"> if available, and a symbol identifier field to enable a user-defined symbolization scheme in each map service. Most </w:t>
      </w:r>
      <w:hyperlink w:anchor="WMS" w:history="1">
        <w:r w:rsidRPr="00283E2D">
          <w:rPr>
            <w:rStyle w:val="Hyperlink"/>
          </w:rPr>
          <w:t>WMS</w:t>
        </w:r>
      </w:hyperlink>
      <w:r w:rsidRPr="00283E2D">
        <w:t xml:space="preserve"> implementations</w:t>
      </w:r>
      <w:r w:rsidR="00C73FF1" w:rsidRPr="00283E2D">
        <w:t xml:space="preserve"> </w:t>
      </w:r>
      <w:r w:rsidRPr="00283E2D">
        <w:t xml:space="preserve">simplify deployment of </w:t>
      </w:r>
      <w:hyperlink w:anchor="WFS" w:history="1">
        <w:r w:rsidRPr="00283E2D">
          <w:rPr>
            <w:rStyle w:val="Hyperlink"/>
          </w:rPr>
          <w:t>WFS</w:t>
        </w:r>
      </w:hyperlink>
      <w:r w:rsidRPr="00283E2D">
        <w:t xml:space="preserve"> </w:t>
      </w:r>
      <w:hyperlink w:anchor="Web_Service" w:history="1">
        <w:r w:rsidRPr="00283E2D">
          <w:rPr>
            <w:rStyle w:val="Hyperlink"/>
          </w:rPr>
          <w:t>service</w:t>
        </w:r>
      </w:hyperlink>
      <w:r w:rsidR="00681B88">
        <w:t xml:space="preserve"> presenting features using</w:t>
      </w:r>
      <w:r w:rsidRPr="00283E2D">
        <w:t xml:space="preserve"> the same </w:t>
      </w:r>
      <w:hyperlink w:anchor="Schema" w:history="1">
        <w:r w:rsidRPr="00283E2D">
          <w:rPr>
            <w:rStyle w:val="Hyperlink"/>
          </w:rPr>
          <w:t>schema</w:t>
        </w:r>
      </w:hyperlink>
      <w:r w:rsidRPr="00283E2D">
        <w:t>. Linking the simple</w:t>
      </w:r>
      <w:r w:rsidR="00681B88">
        <w:t>-</w:t>
      </w:r>
      <w:r w:rsidRPr="00283E2D">
        <w:t>feature WMS and WFS allows clients to acquire basic text geologic feature descriptions that can be used in web-mapping applications to construct custom legends. Linking to full GeoSciML features allows the portrayal scheme to be used in a map browsing and query interface to identify and select features for further processing that can be acquired as highly structured, information-rich, complex GML features.</w:t>
      </w:r>
    </w:p>
    <w:p w:rsidR="00033AE1" w:rsidRPr="00283E2D" w:rsidRDefault="00033AE1" w:rsidP="002A5DE2">
      <w:r w:rsidRPr="00283E2D">
        <w:t>GeoSciML-portrayal conforms to the level 0 of the Simple Features Profile for GML (</w:t>
      </w:r>
      <w:hyperlink r:id="rId23" w:history="1">
        <w:r w:rsidRPr="00283E2D">
          <w:rPr>
            <w:rStyle w:val="Hyperlink"/>
          </w:rPr>
          <w:t>OGC 10-100r3</w:t>
        </w:r>
      </w:hyperlink>
      <w:r w:rsidRPr="00283E2D">
        <w:t xml:space="preserve"> - van den Brink et al., 2011; OGC 06-049). The simple features profile supports only a limited subset of possible GML geometry types that may be used to describe feature geographic location and shape. For the purposes of GeoSciML simple features, these include gml:Point, gml:LineString, gml:Curve, gml:Polygon, gml:Surface, gml:MultiPoint, gml:MultiCurve, gml:MultiSurface and multi-geometry types consisting of collections of these base types.</w:t>
      </w:r>
      <w:r w:rsidR="00C73FF1" w:rsidRPr="00283E2D">
        <w:t xml:space="preserve"> </w:t>
      </w:r>
      <w:r w:rsidRPr="00283E2D">
        <w:t xml:space="preserve">For a useful discussion of GML simple vs. complex features, see </w:t>
      </w:r>
      <w:hyperlink r:id="rId24" w:history="1">
        <w:r w:rsidRPr="00283E2D">
          <w:rPr>
            <w:rStyle w:val="Hyperlink"/>
          </w:rPr>
          <w:t>this Geoserver documentation page</w:t>
        </w:r>
      </w:hyperlink>
      <w:r w:rsidRPr="00283E2D">
        <w:t>.</w:t>
      </w:r>
    </w:p>
    <w:p w:rsidR="00033AE1" w:rsidRPr="00283E2D" w:rsidRDefault="00033AE1" w:rsidP="002A5DE2">
      <w:r w:rsidRPr="00283E2D">
        <w:t>GeoSciML-</w:t>
      </w:r>
      <w:r w:rsidR="00681B88">
        <w:t>p</w:t>
      </w:r>
      <w:r w:rsidR="00681B88" w:rsidRPr="00283E2D">
        <w:t xml:space="preserve">ortrayal </w:t>
      </w:r>
      <w:r w:rsidRPr="00283E2D">
        <w:t xml:space="preserve">features are analogous to GeoSciML </w:t>
      </w:r>
      <w:hyperlink r:id="rId25" w:history="1">
        <w:r w:rsidRPr="00283E2D">
          <w:rPr>
            <w:rStyle w:val="Hyperlink"/>
          </w:rPr>
          <w:t>mapped features</w:t>
        </w:r>
      </w:hyperlink>
      <w:r w:rsidRPr="00283E2D">
        <w:t xml:space="preserve"> with additional text </w:t>
      </w:r>
      <w:hyperlink w:anchor="Attribute" w:history="1">
        <w:r w:rsidRPr="00283E2D">
          <w:rPr>
            <w:rStyle w:val="Hyperlink"/>
          </w:rPr>
          <w:t>attributes</w:t>
        </w:r>
      </w:hyperlink>
      <w:r w:rsidRPr="00283E2D">
        <w:t xml:space="preserve"> for human consumption, a flatted-relation view of the age, and assignment to a single lithology. The portrayal scheme consists of 'free-text' </w:t>
      </w:r>
      <w:hyperlink w:anchor="Database_Field" w:history="1">
        <w:r w:rsidRPr="00283E2D">
          <w:rPr>
            <w:rStyle w:val="Hyperlink"/>
          </w:rPr>
          <w:t>fields</w:t>
        </w:r>
      </w:hyperlink>
      <w:r w:rsidRPr="00283E2D">
        <w:t xml:space="preserve"> and identifier fields. In robust services the free-text fields will contain well-structured summaries of complex GeoSciML data in a format suitable for reading by the intended users. Identifier fields should contain identifiers for concepts in a controlled vocabulary (for example </w:t>
      </w:r>
      <w:hyperlink r:id="rId26" w:history="1">
        <w:r w:rsidRPr="00283E2D">
          <w:rPr>
            <w:rStyle w:val="Hyperlink"/>
          </w:rPr>
          <w:t>CGI Simple Lithology</w:t>
        </w:r>
      </w:hyperlink>
      <w:r w:rsidRPr="00283E2D">
        <w:t xml:space="preserve">) that specify representative thematic properties. Inclusion of these standardized identifiers enables </w:t>
      </w:r>
      <w:hyperlink w:anchor="Interoperability" w:history="1">
        <w:r w:rsidRPr="00283E2D">
          <w:rPr>
            <w:rStyle w:val="Hyperlink"/>
          </w:rPr>
          <w:t>interoperability</w:t>
        </w:r>
      </w:hyperlink>
      <w:r w:rsidRPr="00283E2D">
        <w:t xml:space="preserve"> across services. Ideally these should be </w:t>
      </w:r>
      <w:hyperlink w:anchor="URI" w:history="1">
        <w:r w:rsidRPr="00283E2D">
          <w:rPr>
            <w:rStyle w:val="Hyperlink"/>
          </w:rPr>
          <w:t>URIs</w:t>
        </w:r>
      </w:hyperlink>
      <w:r w:rsidRPr="00283E2D">
        <w:t xml:space="preserve"> that can be dereferenced to obtain machine-processable or human-readable representations of the identified concepts. </w:t>
      </w:r>
    </w:p>
    <w:p w:rsidR="00033AE1" w:rsidRPr="00283E2D" w:rsidRDefault="00033AE1" w:rsidP="002A5DE2">
      <w:r w:rsidRPr="00283E2D">
        <w:t>In addition, each GeoSciML-portrayal feature includes an (optional) identifier for a specification, which is a resource containing a description of that particular feature. In many cases, the descriptions will be the same for all polygons assigned to the same map unit or classified as the same kind of contact or structure. If more complete information is available, different descriptions may be associated with subsets of features of the same type that are portrayed with the same symbol. In the most extreme case, each feature might have a unique description that captures the full spatial variability of a geologic unit or structure. Following the standard patterns of web architecture, the specification_uri should be dereferenceable to obtain one or more representations of that description. For maximum interoperability, one of these representations should be a GeoSciM</w:t>
      </w:r>
      <w:r w:rsidR="00681B88">
        <w:t>L-</w:t>
      </w:r>
      <w:r w:rsidRPr="00283E2D">
        <w:t>encoded description of the feature, but other encodings might also be available, for example html web pages, other XML schema, or JSON. For those familiar with full GeoSciML v3.0, the</w:t>
      </w:r>
      <w:r w:rsidR="00C73FF1" w:rsidRPr="00283E2D">
        <w:t xml:space="preserve"> </w:t>
      </w:r>
      <w:r w:rsidRPr="00283E2D">
        <w:t>specification_uri property is equivalent to the specification association from MappedFeature to GeologicFeature.</w:t>
      </w:r>
    </w:p>
    <w:p w:rsidR="00033AE1" w:rsidRPr="00283E2D" w:rsidRDefault="00033AE1" w:rsidP="002A5DE2">
      <w:r w:rsidRPr="00283E2D">
        <w:lastRenderedPageBreak/>
        <w:t>Deployment of an interoperable dataset requires first that the interchange format used for interoperability is well understood. The following sections are intended to provide the necessary background understanding of GeoSciML-portrayal, and should be studied carefully. The deployment process consists of determining how the information in the dataset to be published can best be represented using the elements in the GeoSciML-portrayal model, populating the feature collections that will be served, and configuring a WMS server to display the data.</w:t>
      </w:r>
      <w:r w:rsidR="000A4CDD">
        <w:t xml:space="preserve"> </w:t>
      </w:r>
      <w:r w:rsidR="000A4CDD" w:rsidRPr="00283E2D">
        <w:t xml:space="preserve">To </w:t>
      </w:r>
      <w:r w:rsidR="000A4CDD">
        <w:t>keep costs low and promote adoption</w:t>
      </w:r>
      <w:r w:rsidR="000A4CDD" w:rsidRPr="00283E2D">
        <w:t xml:space="preserve">, it is possible to perform all of the steps </w:t>
      </w:r>
      <w:r w:rsidR="000A4CDD">
        <w:t>outlined</w:t>
      </w:r>
      <w:r w:rsidR="000A4CDD" w:rsidRPr="00283E2D">
        <w:t xml:space="preserve"> in this cookbook </w:t>
      </w:r>
      <w:r w:rsidR="000A4CDD">
        <w:t>using</w:t>
      </w:r>
      <w:r w:rsidR="000A4CDD" w:rsidRPr="00283E2D">
        <w:t xml:space="preserve"> free-and-open-source software.</w:t>
      </w:r>
    </w:p>
    <w:p w:rsidR="002D524F" w:rsidRPr="002A5DE2" w:rsidRDefault="006C5E9F" w:rsidP="002A5DE2">
      <w:pPr>
        <w:pStyle w:val="Heading2"/>
      </w:pPr>
      <w:bookmarkStart w:id="41" w:name="_Toc321763197"/>
      <w:bookmarkStart w:id="42" w:name="_Toc321763433"/>
      <w:bookmarkStart w:id="43" w:name="_Toc321763198"/>
      <w:bookmarkStart w:id="44" w:name="_Toc321763434"/>
      <w:bookmarkStart w:id="45" w:name="_Toc321763199"/>
      <w:bookmarkStart w:id="46" w:name="_Toc321763435"/>
      <w:bookmarkStart w:id="47" w:name="_Toc321763200"/>
      <w:bookmarkStart w:id="48" w:name="_Toc321763436"/>
      <w:bookmarkStart w:id="49" w:name="_Toc321763201"/>
      <w:bookmarkStart w:id="50" w:name="_Toc321763437"/>
      <w:bookmarkStart w:id="51" w:name="_Toc321763202"/>
      <w:bookmarkStart w:id="52" w:name="_Toc321763438"/>
      <w:bookmarkStart w:id="53" w:name="_Toc321763203"/>
      <w:bookmarkStart w:id="54" w:name="_Toc321763439"/>
      <w:bookmarkStart w:id="55" w:name="_Toc321763204"/>
      <w:bookmarkStart w:id="56" w:name="_Toc321763440"/>
      <w:bookmarkStart w:id="57" w:name="_Toc321763205"/>
      <w:bookmarkStart w:id="58" w:name="_Toc321763441"/>
      <w:bookmarkStart w:id="59" w:name="_Cookbook_Prerequisites"/>
      <w:bookmarkStart w:id="60" w:name="_Toc321148889"/>
      <w:bookmarkStart w:id="61" w:name="_Ref321725654"/>
      <w:bookmarkStart w:id="62" w:name="_Ref321729553"/>
      <w:bookmarkStart w:id="63" w:name="_Toc364417874"/>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r w:rsidRPr="002A5DE2">
        <w:t xml:space="preserve">Cookbook </w:t>
      </w:r>
      <w:r w:rsidR="002D524F" w:rsidRPr="002A5DE2">
        <w:t>Prerequisites</w:t>
      </w:r>
      <w:bookmarkEnd w:id="60"/>
      <w:bookmarkEnd w:id="61"/>
      <w:bookmarkEnd w:id="62"/>
      <w:bookmarkEnd w:id="63"/>
    </w:p>
    <w:p w:rsidR="002D524F" w:rsidRPr="00283E2D" w:rsidRDefault="00C93B1C" w:rsidP="002A5DE2">
      <w:r>
        <w:t>Y</w:t>
      </w:r>
      <w:r w:rsidR="00C23B90" w:rsidRPr="00283E2D">
        <w:t>ou will need the following:</w:t>
      </w:r>
    </w:p>
    <w:p w:rsidR="002D524F" w:rsidRPr="00283E2D" w:rsidRDefault="002D524F" w:rsidP="002A5DE2">
      <w:pPr>
        <w:pStyle w:val="ListParagraph"/>
        <w:numPr>
          <w:ilvl w:val="0"/>
          <w:numId w:val="9"/>
        </w:numPr>
      </w:pPr>
      <w:r w:rsidRPr="00283E2D">
        <w:t>Geologic data in tabular form</w:t>
      </w:r>
      <w:r w:rsidR="00C93B1C">
        <w:t>, for example</w:t>
      </w:r>
      <w:r w:rsidRPr="00283E2D">
        <w:t xml:space="preserve">: </w:t>
      </w:r>
    </w:p>
    <w:p w:rsidR="002D524F" w:rsidRPr="00283E2D" w:rsidRDefault="002D524F" w:rsidP="002A5DE2">
      <w:pPr>
        <w:pStyle w:val="ListParagraph"/>
        <w:numPr>
          <w:ilvl w:val="1"/>
          <w:numId w:val="9"/>
        </w:numPr>
      </w:pPr>
      <w:r w:rsidRPr="00283E2D">
        <w:t>File geodatabases</w:t>
      </w:r>
    </w:p>
    <w:p w:rsidR="002D524F" w:rsidRPr="00283E2D" w:rsidRDefault="002D524F" w:rsidP="002A5DE2">
      <w:pPr>
        <w:pStyle w:val="ListParagraph"/>
        <w:numPr>
          <w:ilvl w:val="1"/>
          <w:numId w:val="9"/>
        </w:numPr>
      </w:pPr>
      <w:r w:rsidRPr="00283E2D">
        <w:t>Microsoft Access databases</w:t>
      </w:r>
    </w:p>
    <w:p w:rsidR="002D524F" w:rsidRPr="00283E2D" w:rsidRDefault="002D524F" w:rsidP="002A5DE2">
      <w:pPr>
        <w:pStyle w:val="ListParagraph"/>
        <w:numPr>
          <w:ilvl w:val="1"/>
          <w:numId w:val="9"/>
        </w:numPr>
      </w:pPr>
      <w:r w:rsidRPr="00283E2D">
        <w:t>Personal geodatabases</w:t>
      </w:r>
    </w:p>
    <w:p w:rsidR="002D524F" w:rsidRPr="00283E2D" w:rsidRDefault="002D524F" w:rsidP="002A5DE2">
      <w:pPr>
        <w:pStyle w:val="ListParagraph"/>
        <w:numPr>
          <w:ilvl w:val="1"/>
          <w:numId w:val="9"/>
        </w:numPr>
      </w:pPr>
      <w:r w:rsidRPr="00283E2D">
        <w:t>PostGIS databases</w:t>
      </w:r>
    </w:p>
    <w:p w:rsidR="002D524F" w:rsidRPr="00283E2D" w:rsidRDefault="002D524F" w:rsidP="002A5DE2">
      <w:pPr>
        <w:pStyle w:val="ListParagraph"/>
        <w:numPr>
          <w:ilvl w:val="1"/>
          <w:numId w:val="9"/>
        </w:numPr>
      </w:pPr>
      <w:r w:rsidRPr="00283E2D">
        <w:t>SDE databases</w:t>
      </w:r>
    </w:p>
    <w:p w:rsidR="002D524F" w:rsidRPr="00283E2D" w:rsidRDefault="002D524F" w:rsidP="002A5DE2">
      <w:pPr>
        <w:pStyle w:val="ListParagraph"/>
        <w:numPr>
          <w:ilvl w:val="1"/>
          <w:numId w:val="9"/>
        </w:numPr>
      </w:pPr>
      <w:r w:rsidRPr="00283E2D">
        <w:t>Shapefiles</w:t>
      </w:r>
    </w:p>
    <w:p w:rsidR="008D5E90" w:rsidRPr="00283E2D" w:rsidRDefault="008D5E90" w:rsidP="002A5DE2">
      <w:pPr>
        <w:pStyle w:val="ListParagraph"/>
        <w:numPr>
          <w:ilvl w:val="0"/>
          <w:numId w:val="9"/>
        </w:numPr>
      </w:pPr>
      <w:r w:rsidRPr="00283E2D">
        <w:t xml:space="preserve">Server software </w:t>
      </w:r>
      <w:r w:rsidR="00C93B1C">
        <w:t>that implements OGC</w:t>
      </w:r>
      <w:r w:rsidRPr="00283E2D">
        <w:t xml:space="preserve"> </w:t>
      </w:r>
      <w:hyperlink w:anchor="Web_Service" w:history="1">
        <w:r w:rsidRPr="00283E2D">
          <w:rPr>
            <w:rStyle w:val="Hyperlink"/>
          </w:rPr>
          <w:t>web service</w:t>
        </w:r>
      </w:hyperlink>
      <w:r w:rsidR="00C93B1C">
        <w:rPr>
          <w:rStyle w:val="Hyperlink"/>
        </w:rPr>
        <w:t>s</w:t>
      </w:r>
      <w:r w:rsidRPr="00283E2D">
        <w:t>:</w:t>
      </w:r>
    </w:p>
    <w:p w:rsidR="002D524F" w:rsidRPr="00283E2D" w:rsidRDefault="002D524F" w:rsidP="002A5DE2">
      <w:pPr>
        <w:pStyle w:val="ListParagraph"/>
        <w:numPr>
          <w:ilvl w:val="1"/>
          <w:numId w:val="9"/>
        </w:numPr>
      </w:pPr>
      <w:r w:rsidRPr="00283E2D">
        <w:t>GeoS</w:t>
      </w:r>
      <w:r w:rsidR="008D5E90" w:rsidRPr="00283E2D">
        <w:t>erver and accompanying software</w:t>
      </w:r>
    </w:p>
    <w:p w:rsidR="00F04032" w:rsidRPr="00283E2D" w:rsidRDefault="00FC560B" w:rsidP="002A5DE2">
      <w:pPr>
        <w:pStyle w:val="ListParagraph"/>
        <w:numPr>
          <w:ilvl w:val="1"/>
          <w:numId w:val="9"/>
        </w:numPr>
      </w:pPr>
      <w:r w:rsidRPr="00283E2D">
        <w:t xml:space="preserve">ESRI </w:t>
      </w:r>
      <w:r w:rsidR="00F04032" w:rsidRPr="00283E2D">
        <w:t>ArcGIS Server (proprietary</w:t>
      </w:r>
      <w:r w:rsidR="000A4CDD">
        <w:t>, but widely used</w:t>
      </w:r>
      <w:r w:rsidR="00F04032" w:rsidRPr="00283E2D">
        <w:t>)</w:t>
      </w:r>
    </w:p>
    <w:p w:rsidR="00CB2042" w:rsidRPr="00283E2D" w:rsidRDefault="00CB2042" w:rsidP="00CB2042">
      <w:pPr>
        <w:pStyle w:val="ListParagraph"/>
        <w:numPr>
          <w:ilvl w:val="0"/>
          <w:numId w:val="9"/>
        </w:numPr>
      </w:pPr>
      <w:r w:rsidRPr="00283E2D">
        <w:t>A</w:t>
      </w:r>
      <w:r>
        <w:t>cc</w:t>
      </w:r>
      <w:r w:rsidRPr="00283E2D">
        <w:t>e</w:t>
      </w:r>
      <w:r>
        <w:t>ss to</w:t>
      </w:r>
      <w:r w:rsidR="000A4CDD">
        <w:t xml:space="preserve"> a</w:t>
      </w:r>
      <w:r>
        <w:t xml:space="preserve"> server with sufficient permissions to load data and deploy service instances</w:t>
      </w:r>
    </w:p>
    <w:p w:rsidR="0042583F" w:rsidRPr="00283E2D" w:rsidRDefault="0042583F" w:rsidP="002A5DE2">
      <w:pPr>
        <w:pStyle w:val="ListParagraph"/>
        <w:numPr>
          <w:ilvl w:val="0"/>
          <w:numId w:val="9"/>
        </w:numPr>
      </w:pPr>
      <w:r w:rsidRPr="00283E2D">
        <w:t>GIS software</w:t>
      </w:r>
      <w:r w:rsidR="00CB2042">
        <w:t xml:space="preserve"> for testing services</w:t>
      </w:r>
      <w:r w:rsidRPr="00283E2D">
        <w:t>; examples include:</w:t>
      </w:r>
    </w:p>
    <w:p w:rsidR="0042583F" w:rsidRPr="00283E2D" w:rsidRDefault="0042583F" w:rsidP="002A5DE2">
      <w:pPr>
        <w:pStyle w:val="ListParagraph"/>
        <w:numPr>
          <w:ilvl w:val="1"/>
          <w:numId w:val="9"/>
        </w:numPr>
      </w:pPr>
      <w:r w:rsidRPr="00283E2D">
        <w:t>ArcGIS</w:t>
      </w:r>
    </w:p>
    <w:p w:rsidR="0042583F" w:rsidRPr="00283E2D" w:rsidRDefault="0042583F" w:rsidP="002A5DE2">
      <w:pPr>
        <w:pStyle w:val="ListParagraph"/>
        <w:numPr>
          <w:ilvl w:val="1"/>
          <w:numId w:val="9"/>
        </w:numPr>
      </w:pPr>
      <w:r w:rsidRPr="00283E2D">
        <w:t>Grass GIS</w:t>
      </w:r>
    </w:p>
    <w:p w:rsidR="0042583F" w:rsidRPr="00283E2D" w:rsidRDefault="0042583F" w:rsidP="002A5DE2">
      <w:pPr>
        <w:pStyle w:val="ListParagraph"/>
        <w:numPr>
          <w:ilvl w:val="1"/>
          <w:numId w:val="9"/>
        </w:numPr>
      </w:pPr>
      <w:r w:rsidRPr="00283E2D">
        <w:t>gvSIG</w:t>
      </w:r>
    </w:p>
    <w:p w:rsidR="0042583F" w:rsidRPr="00283E2D" w:rsidRDefault="0042583F" w:rsidP="002A5DE2">
      <w:pPr>
        <w:pStyle w:val="ListParagraph"/>
        <w:numPr>
          <w:ilvl w:val="1"/>
          <w:numId w:val="9"/>
        </w:numPr>
      </w:pPr>
      <w:r w:rsidRPr="00283E2D">
        <w:t>OpenLayers</w:t>
      </w:r>
    </w:p>
    <w:p w:rsidR="0042583F" w:rsidRPr="00283E2D" w:rsidRDefault="0042583F" w:rsidP="002A5DE2">
      <w:pPr>
        <w:pStyle w:val="ListParagraph"/>
        <w:numPr>
          <w:ilvl w:val="1"/>
          <w:numId w:val="9"/>
        </w:numPr>
      </w:pPr>
      <w:r w:rsidRPr="00283E2D">
        <w:t>PostGIS plugin for PostgreSQL DBMS</w:t>
      </w:r>
    </w:p>
    <w:p w:rsidR="0042583F" w:rsidRPr="00283E2D" w:rsidRDefault="0042583F" w:rsidP="002A5DE2">
      <w:pPr>
        <w:pStyle w:val="ListParagraph"/>
        <w:numPr>
          <w:ilvl w:val="1"/>
          <w:numId w:val="9"/>
        </w:numPr>
      </w:pPr>
      <w:r w:rsidRPr="00283E2D">
        <w:t>Quantum GIS</w:t>
      </w:r>
    </w:p>
    <w:p w:rsidR="00FC560B" w:rsidRPr="002A5DE2" w:rsidRDefault="0042583F" w:rsidP="00A833BC">
      <w:pPr>
        <w:pStyle w:val="ListParagraph"/>
        <w:numPr>
          <w:ilvl w:val="1"/>
          <w:numId w:val="9"/>
        </w:numPr>
      </w:pPr>
      <w:r w:rsidRPr="00283E2D">
        <w:t>uDIG</w:t>
      </w:r>
    </w:p>
    <w:p w:rsidR="002A1B56" w:rsidRDefault="002A1B56" w:rsidP="00A833BC">
      <w:r>
        <w:t>Notes:</w:t>
      </w:r>
    </w:p>
    <w:p w:rsidR="00BF5FCE" w:rsidRPr="00283E2D" w:rsidRDefault="002A1B56" w:rsidP="00A833BC">
      <w:pPr>
        <w:pStyle w:val="ListParagraph"/>
        <w:numPr>
          <w:ilvl w:val="0"/>
          <w:numId w:val="17"/>
        </w:numPr>
        <w:jc w:val="both"/>
      </w:pPr>
      <w:r>
        <w:t>S</w:t>
      </w:r>
      <w:r w:rsidR="00BF5FCE" w:rsidRPr="00283E2D">
        <w:t xml:space="preserve">erver software </w:t>
      </w:r>
      <w:r w:rsidR="00CB2042">
        <w:t xml:space="preserve">applications </w:t>
      </w:r>
      <w:r w:rsidR="00BF5FCE" w:rsidRPr="00283E2D">
        <w:t>ca</w:t>
      </w:r>
      <w:r w:rsidR="002676C0" w:rsidRPr="00283E2D">
        <w:t>pable of providing web services</w:t>
      </w:r>
      <w:r>
        <w:t>:</w:t>
      </w:r>
    </w:p>
    <w:p w:rsidR="00BF5FCE" w:rsidRPr="00283E2D" w:rsidRDefault="00BF5FCE" w:rsidP="002A5DE2">
      <w:pPr>
        <w:pStyle w:val="ListParagraph"/>
        <w:numPr>
          <w:ilvl w:val="1"/>
          <w:numId w:val="17"/>
        </w:numPr>
      </w:pPr>
      <w:r w:rsidRPr="00283E2D">
        <w:rPr>
          <w:b/>
        </w:rPr>
        <w:t>ESRI ArcGIS Server</w:t>
      </w:r>
      <w:r w:rsidRPr="00283E2D">
        <w:t xml:space="preserve"> is proprietary</w:t>
      </w:r>
      <w:r w:rsidR="002676C0" w:rsidRPr="00283E2D">
        <w:t xml:space="preserve"> server software</w:t>
      </w:r>
      <w:r w:rsidR="000A4CDD">
        <w:t>. It can utilize data in ESRI geodatabase format stored in a variety of relational databases (including PostGIS), in shape files, or in ESRI file geodatabases.</w:t>
      </w:r>
    </w:p>
    <w:p w:rsidR="002676C0" w:rsidRPr="00283E2D" w:rsidRDefault="002676C0">
      <w:pPr>
        <w:pStyle w:val="ListParagraph"/>
        <w:numPr>
          <w:ilvl w:val="1"/>
          <w:numId w:val="17"/>
        </w:numPr>
      </w:pPr>
      <w:r w:rsidRPr="000A4CDD">
        <w:rPr>
          <w:b/>
        </w:rPr>
        <w:t>GeoServer</w:t>
      </w:r>
      <w:r w:rsidRPr="00283E2D">
        <w:t xml:space="preserve"> is actively maintained, free-and-open-source server software</w:t>
      </w:r>
      <w:r w:rsidR="000A4CDD">
        <w:t xml:space="preserve"> and</w:t>
      </w:r>
      <w:r w:rsidR="000A4CDD" w:rsidRPr="000A4CDD">
        <w:t xml:space="preserve"> can utilize data from PostgreSQL databases with the  PostGIS-plugin or in ESRI Shapefiles.</w:t>
      </w:r>
      <w:r w:rsidR="000A4CDD">
        <w:t xml:space="preserve"> . GeoServer can be obtained </w:t>
      </w:r>
      <w:r w:rsidRPr="00283E2D">
        <w:t>at the following web locations:</w:t>
      </w:r>
    </w:p>
    <w:p w:rsidR="002676C0" w:rsidRPr="00283E2D" w:rsidRDefault="00333560" w:rsidP="002A5DE2">
      <w:pPr>
        <w:pStyle w:val="ListParagraph"/>
        <w:numPr>
          <w:ilvl w:val="2"/>
          <w:numId w:val="17"/>
        </w:numPr>
      </w:pPr>
      <w:hyperlink r:id="rId27" w:history="1">
        <w:r w:rsidR="002676C0" w:rsidRPr="00283E2D">
          <w:rPr>
            <w:rStyle w:val="Hyperlink"/>
          </w:rPr>
          <w:t>http://geoserver.org/</w:t>
        </w:r>
      </w:hyperlink>
    </w:p>
    <w:p w:rsidR="002676C0" w:rsidRPr="00283E2D" w:rsidRDefault="00333560" w:rsidP="002A5DE2">
      <w:pPr>
        <w:pStyle w:val="ListParagraph"/>
        <w:numPr>
          <w:ilvl w:val="2"/>
          <w:numId w:val="17"/>
        </w:numPr>
      </w:pPr>
      <w:hyperlink r:id="rId28" w:history="1">
        <w:r w:rsidR="002676C0" w:rsidRPr="00283E2D">
          <w:rPr>
            <w:rStyle w:val="Hyperlink"/>
          </w:rPr>
          <w:t>http://opengeo.org/technology/GeoServer/</w:t>
        </w:r>
      </w:hyperlink>
    </w:p>
    <w:p w:rsidR="00BF5FCE" w:rsidRPr="00283E2D" w:rsidRDefault="00BF5FCE" w:rsidP="002A5DE2">
      <w:pPr>
        <w:pStyle w:val="ListParagraph"/>
        <w:numPr>
          <w:ilvl w:val="0"/>
          <w:numId w:val="17"/>
        </w:numPr>
      </w:pPr>
      <w:r w:rsidRPr="00283E2D">
        <w:rPr>
          <w:b/>
        </w:rPr>
        <w:lastRenderedPageBreak/>
        <w:t>PostGIS</w:t>
      </w:r>
      <w:r w:rsidRPr="00283E2D">
        <w:t xml:space="preserve"> is a plugin for </w:t>
      </w:r>
      <w:r w:rsidRPr="00283E2D">
        <w:rPr>
          <w:b/>
        </w:rPr>
        <w:t>PostgreSQL</w:t>
      </w:r>
      <w:r w:rsidRPr="00283E2D">
        <w:t xml:space="preserve"> database management system (DBMS)</w:t>
      </w:r>
      <w:r w:rsidR="00CB2042">
        <w:t xml:space="preserve"> that provides geographic information functions.</w:t>
      </w:r>
    </w:p>
    <w:p w:rsidR="00BF5FCE" w:rsidRPr="00283E2D" w:rsidRDefault="00BF5FCE" w:rsidP="002A5DE2">
      <w:pPr>
        <w:pStyle w:val="ListParagraph"/>
        <w:numPr>
          <w:ilvl w:val="0"/>
          <w:numId w:val="17"/>
        </w:numPr>
      </w:pPr>
      <w:r w:rsidRPr="00283E2D">
        <w:rPr>
          <w:b/>
        </w:rPr>
        <w:t>PostgreSQL</w:t>
      </w:r>
      <w:r w:rsidRPr="00283E2D">
        <w:t xml:space="preserve"> DBMS is a free-and-open-source</w:t>
      </w:r>
      <w:r w:rsidR="00CB2042">
        <w:t xml:space="preserve"> relational</w:t>
      </w:r>
      <w:r w:rsidRPr="00283E2D">
        <w:t xml:space="preserve"> d</w:t>
      </w:r>
      <w:r w:rsidR="002676C0" w:rsidRPr="00283E2D">
        <w:t>atabase management system</w:t>
      </w:r>
    </w:p>
    <w:p w:rsidR="00BF5FCE" w:rsidRPr="00283E2D" w:rsidRDefault="00BF5FCE" w:rsidP="002A5DE2">
      <w:pPr>
        <w:pStyle w:val="ListParagraph"/>
        <w:numPr>
          <w:ilvl w:val="0"/>
          <w:numId w:val="17"/>
        </w:numPr>
      </w:pPr>
      <w:r w:rsidRPr="00283E2D">
        <w:t>A database management system is a program that controls the creation, maintenance, and use of a database; numerous examples exist, including:</w:t>
      </w:r>
    </w:p>
    <w:p w:rsidR="00BF5FCE" w:rsidRPr="00283E2D" w:rsidRDefault="00BF5FCE" w:rsidP="002A5DE2">
      <w:pPr>
        <w:pStyle w:val="ListParagraph"/>
        <w:numPr>
          <w:ilvl w:val="1"/>
          <w:numId w:val="17"/>
        </w:numPr>
      </w:pPr>
      <w:r w:rsidRPr="00283E2D">
        <w:t>Relational DBMS, such as MRDS, Rel, and Micro DBMS</w:t>
      </w:r>
    </w:p>
    <w:p w:rsidR="00BF5FCE" w:rsidRPr="00283E2D" w:rsidRDefault="00BF5FCE" w:rsidP="002A5DE2">
      <w:pPr>
        <w:pStyle w:val="ListParagraph"/>
        <w:numPr>
          <w:ilvl w:val="1"/>
          <w:numId w:val="17"/>
        </w:numPr>
      </w:pPr>
      <w:r w:rsidRPr="00283E2D">
        <w:t>SQL DBMS, such as INGRES, DB2, and Microsoft SQL Server</w:t>
      </w:r>
    </w:p>
    <w:p w:rsidR="00BF5FCE" w:rsidRPr="00283E2D" w:rsidRDefault="00BF5FCE" w:rsidP="002A5DE2">
      <w:pPr>
        <w:pStyle w:val="ListParagraph"/>
        <w:numPr>
          <w:ilvl w:val="2"/>
          <w:numId w:val="17"/>
        </w:numPr>
      </w:pPr>
      <w:r w:rsidRPr="00283E2D">
        <w:t>SQL DBMS are so named because they use Standardized Query Language (SQL)</w:t>
      </w:r>
    </w:p>
    <w:p w:rsidR="00BF5FCE" w:rsidRPr="00283E2D" w:rsidRDefault="00BF5FCE" w:rsidP="002A5DE2">
      <w:pPr>
        <w:pStyle w:val="ListParagraph"/>
        <w:numPr>
          <w:ilvl w:val="1"/>
          <w:numId w:val="17"/>
        </w:numPr>
      </w:pPr>
      <w:r w:rsidRPr="00283E2D">
        <w:t>NoSQL DBMS, such as memcached, Redis, and CouchDB</w:t>
      </w:r>
    </w:p>
    <w:p w:rsidR="00BF5FCE" w:rsidRPr="00283E2D" w:rsidRDefault="00BF5FCE" w:rsidP="0087247F">
      <w:pPr>
        <w:pStyle w:val="ListParagraph"/>
        <w:numPr>
          <w:ilvl w:val="0"/>
          <w:numId w:val="17"/>
        </w:numPr>
      </w:pPr>
      <w:r w:rsidRPr="00283E2D">
        <w:t xml:space="preserve">NoSQL DBMS do not use SQL as their primary </w:t>
      </w:r>
      <w:r w:rsidRPr="00283E2D">
        <w:rPr>
          <w:b/>
        </w:rPr>
        <w:t>query</w:t>
      </w:r>
      <w:r w:rsidRPr="00283E2D">
        <w:t xml:space="preserve"> language (NoSQL means “not only SQL”)pgAdmin III</w:t>
      </w:r>
      <w:r w:rsidR="00CB2042">
        <w:t xml:space="preserve"> is a free, open-source application that </w:t>
      </w:r>
      <w:r w:rsidRPr="00283E2D">
        <w:t xml:space="preserve"> provides  a</w:t>
      </w:r>
      <w:r w:rsidR="00CB2042">
        <w:t xml:space="preserve"> user</w:t>
      </w:r>
      <w:r w:rsidRPr="00283E2D">
        <w:t xml:space="preserve"> interface to create and edit dat</w:t>
      </w:r>
      <w:r w:rsidR="00545CE7" w:rsidRPr="00283E2D">
        <w:t xml:space="preserve">abases as well as data tables. </w:t>
      </w:r>
      <w:r w:rsidRPr="00283E2D">
        <w:t xml:space="preserve">An introduction to pgAdmin as well as documentation for using the software can be found on their website </w:t>
      </w:r>
      <w:hyperlink r:id="rId29" w:history="1">
        <w:r w:rsidRPr="00283E2D">
          <w:rPr>
            <w:rStyle w:val="Hyperlink"/>
          </w:rPr>
          <w:t>here</w:t>
        </w:r>
      </w:hyperlink>
      <w:r w:rsidRPr="00283E2D">
        <w:t>.</w:t>
      </w:r>
      <w:r w:rsidR="00C73FF1" w:rsidRPr="00283E2D">
        <w:t xml:space="preserve"> </w:t>
      </w:r>
    </w:p>
    <w:p w:rsidR="00BF5FCE" w:rsidRPr="00283E2D" w:rsidRDefault="00BF5FCE" w:rsidP="002A5DE2">
      <w:r w:rsidRPr="00283E2D">
        <w:t>For information on PostGreSQL and deploying services using multiple geodatabases, click here.</w:t>
      </w:r>
    </w:p>
    <w:p w:rsidR="00B86E07" w:rsidRPr="002A5DE2" w:rsidRDefault="00B86E07" w:rsidP="002A5DE2">
      <w:pPr>
        <w:pStyle w:val="Heading2"/>
      </w:pPr>
      <w:bookmarkStart w:id="64" w:name="_Toc321148891"/>
      <w:bookmarkStart w:id="65" w:name="_Toc364417875"/>
      <w:r w:rsidRPr="002A5DE2">
        <w:t>Cookbook Workflow</w:t>
      </w:r>
      <w:bookmarkEnd w:id="64"/>
      <w:bookmarkEnd w:id="65"/>
    </w:p>
    <w:p w:rsidR="00B86E07" w:rsidRPr="00283E2D" w:rsidRDefault="008A3A5E" w:rsidP="002A5DE2">
      <w:ins w:id="66" w:author="Christy Caudill" w:date="2013-08-16T11:22:00Z">
        <w:r>
          <w:t>This workflow indicates the specifications required by the GeoSciML</w:t>
        </w:r>
      </w:ins>
      <w:ins w:id="67" w:author="Christy Caudill" w:date="2013-08-16T11:23:00Z">
        <w:r>
          <w:t>-</w:t>
        </w:r>
      </w:ins>
      <w:ins w:id="68" w:author="Christy Caudill" w:date="2013-08-16T11:22:00Z">
        <w:r>
          <w:t>Por</w:t>
        </w:r>
      </w:ins>
      <w:ins w:id="69" w:author="Christy Caudill" w:date="2013-08-16T11:23:00Z">
        <w:r>
          <w:t>trayal schema</w:t>
        </w:r>
        <w:r w:rsidR="00F1684B">
          <w:t xml:space="preserve"> for OneGeology data services. The Feature Types indicated</w:t>
        </w:r>
      </w:ins>
      <w:ins w:id="70" w:author="Christy Caudill" w:date="2013-08-16T11:24:00Z">
        <w:r w:rsidR="00F1684B">
          <w:t xml:space="preserve"> in Section 2</w:t>
        </w:r>
      </w:ins>
      <w:ins w:id="71" w:author="Christy Caudill" w:date="2013-08-16T11:23:00Z">
        <w:r w:rsidR="00F1684B">
          <w:t xml:space="preserve"> below </w:t>
        </w:r>
      </w:ins>
      <w:ins w:id="72" w:author="Christy Caudill" w:date="2013-08-16T11:24:00Z">
        <w:r w:rsidR="00F1684B">
          <w:t xml:space="preserve">will </w:t>
        </w:r>
      </w:ins>
      <w:ins w:id="73" w:author="Christy Caudill" w:date="2013-08-16T11:23:00Z">
        <w:r w:rsidR="00F1684B">
          <w:t>represent</w:t>
        </w:r>
      </w:ins>
      <w:ins w:id="74" w:author="Christy Caudill" w:date="2013-08-16T11:24:00Z">
        <w:r w:rsidR="00F1684B">
          <w:t>ed</w:t>
        </w:r>
      </w:ins>
      <w:ins w:id="75" w:author="Christy Caudill" w:date="2013-08-16T11:23:00Z">
        <w:r w:rsidR="00F1684B">
          <w:t xml:space="preserve"> </w:t>
        </w:r>
      </w:ins>
      <w:ins w:id="76" w:author="Christy Caudill" w:date="2013-08-16T11:24:00Z">
        <w:r w:rsidR="00F1684B">
          <w:t xml:space="preserve">in </w:t>
        </w:r>
      </w:ins>
      <w:ins w:id="77" w:author="Christy Caudill" w:date="2013-08-16T11:23:00Z">
        <w:r w:rsidR="00F1684B">
          <w:t>the layers</w:t>
        </w:r>
      </w:ins>
      <w:ins w:id="78" w:author="Christy Caudill" w:date="2013-08-16T11:24:00Z">
        <w:r w:rsidR="00F1684B">
          <w:t xml:space="preserve"> of a web feature service (WFS). Additional information regarding</w:t>
        </w:r>
      </w:ins>
      <w:ins w:id="79" w:author="Christy Caudill" w:date="2013-08-16T11:25:00Z">
        <w:r w:rsidR="00F1684B">
          <w:t xml:space="preserve"> service and layer</w:t>
        </w:r>
      </w:ins>
      <w:ins w:id="80" w:author="Christy Caudill" w:date="2013-08-16T11:24:00Z">
        <w:r w:rsidR="00F1684B">
          <w:t xml:space="preserve"> naming conventions</w:t>
        </w:r>
      </w:ins>
      <w:ins w:id="81" w:author="Christy Caudill" w:date="2013-08-16T11:26:00Z">
        <w:r w:rsidR="00F1684B">
          <w:t>,</w:t>
        </w:r>
      </w:ins>
      <w:ins w:id="82" w:author="Christy Caudill" w:date="2013-08-16T11:24:00Z">
        <w:r w:rsidR="00F1684B">
          <w:t xml:space="preserve"> with</w:t>
        </w:r>
      </w:ins>
      <w:ins w:id="83" w:author="Christy Caudill" w:date="2013-08-16T11:25:00Z">
        <w:r w:rsidR="00F1684B">
          <w:t xml:space="preserve"> a focus on web map service (WMS) naming specifications</w:t>
        </w:r>
      </w:ins>
      <w:ins w:id="84" w:author="Christy Caudill" w:date="2013-08-16T11:23:00Z">
        <w:r w:rsidR="00F1684B">
          <w:t xml:space="preserve"> </w:t>
        </w:r>
      </w:ins>
      <w:ins w:id="85" w:author="Christy Caudill" w:date="2013-08-16T11:26:00Z">
        <w:r w:rsidR="00F1684B">
          <w:t>can be found in Appendix C2, C3, and C4.</w:t>
        </w:r>
      </w:ins>
      <w:ins w:id="86" w:author="Christy Caudill" w:date="2013-08-16T11:22:00Z">
        <w:r>
          <w:t xml:space="preserve"> </w:t>
        </w:r>
      </w:ins>
      <w:r w:rsidR="005006C0">
        <w:t xml:space="preserve">Setting up a geologic data web </w:t>
      </w:r>
      <w:del w:id="87" w:author="Christy Caudill" w:date="2013-08-16T11:21:00Z">
        <w:r w:rsidR="005006C0" w:rsidDel="008A3A5E">
          <w:delText xml:space="preserve">map </w:delText>
        </w:r>
      </w:del>
      <w:r w:rsidR="005006C0">
        <w:t>service involves the following steps</w:t>
      </w:r>
      <w:r w:rsidR="00B86E07" w:rsidRPr="00283E2D">
        <w:t>:</w:t>
      </w:r>
    </w:p>
    <w:p w:rsidR="00B86E07" w:rsidRPr="00283E2D" w:rsidRDefault="00AA0B66" w:rsidP="002A5DE2">
      <w:pPr>
        <w:pStyle w:val="ListParagraph"/>
        <w:numPr>
          <w:ilvl w:val="0"/>
          <w:numId w:val="16"/>
        </w:numPr>
      </w:pPr>
      <w:r w:rsidRPr="00283E2D">
        <w:t xml:space="preserve">Map your </w:t>
      </w:r>
      <w:r w:rsidR="005006C0">
        <w:t xml:space="preserve">source </w:t>
      </w:r>
      <w:r w:rsidRPr="00283E2D">
        <w:t xml:space="preserve">data from its </w:t>
      </w:r>
      <w:r w:rsidR="005006C0">
        <w:t>original</w:t>
      </w:r>
      <w:r w:rsidR="005006C0" w:rsidRPr="00283E2D">
        <w:t xml:space="preserve"> </w:t>
      </w:r>
      <w:r w:rsidRPr="00283E2D">
        <w:t xml:space="preserve">schema to </w:t>
      </w:r>
      <w:r w:rsidR="005006C0">
        <w:t xml:space="preserve">the </w:t>
      </w:r>
      <w:r w:rsidRPr="00283E2D">
        <w:t>GeoSciML-portrayal schema; this step can be further broken down into the following sub-steps</w:t>
      </w:r>
    </w:p>
    <w:p w:rsidR="00AA0B66" w:rsidRDefault="00AA0B66" w:rsidP="002A5DE2">
      <w:pPr>
        <w:pStyle w:val="ListParagraph"/>
        <w:numPr>
          <w:ilvl w:val="1"/>
          <w:numId w:val="16"/>
        </w:numPr>
      </w:pPr>
      <w:r w:rsidRPr="00283E2D">
        <w:t xml:space="preserve">Map </w:t>
      </w:r>
      <w:r w:rsidR="005006C0">
        <w:t>existing content fields to corresponding</w:t>
      </w:r>
      <w:r w:rsidRPr="00283E2D">
        <w:t xml:space="preserve"> GeoSciML-portrayal schema</w:t>
      </w:r>
      <w:r w:rsidR="005006C0">
        <w:t xml:space="preserve"> elements</w:t>
      </w:r>
    </w:p>
    <w:p w:rsidR="005006C0" w:rsidRPr="00283E2D" w:rsidRDefault="005006C0" w:rsidP="002A5DE2">
      <w:pPr>
        <w:pStyle w:val="ListParagraph"/>
        <w:numPr>
          <w:ilvl w:val="1"/>
          <w:numId w:val="16"/>
        </w:numPr>
      </w:pPr>
      <w:r>
        <w:t>Determine controlled vocabulary terms for lithology and age to assign for each map unit</w:t>
      </w:r>
    </w:p>
    <w:p w:rsidR="00FC560B" w:rsidRPr="00283E2D" w:rsidRDefault="005006C0" w:rsidP="002A5DE2">
      <w:pPr>
        <w:pStyle w:val="ListParagraph"/>
        <w:numPr>
          <w:ilvl w:val="1"/>
          <w:numId w:val="16"/>
        </w:numPr>
      </w:pPr>
      <w:r>
        <w:t>Load</w:t>
      </w:r>
      <w:r w:rsidR="00AA0B66" w:rsidRPr="00283E2D">
        <w:t xml:space="preserve"> data from the </w:t>
      </w:r>
      <w:r>
        <w:t xml:space="preserve">original </w:t>
      </w:r>
      <w:r w:rsidR="00AA0B66" w:rsidRPr="00283E2D">
        <w:t xml:space="preserve">database format </w:t>
      </w:r>
      <w:r>
        <w:t>to tables or files required by</w:t>
      </w:r>
      <w:r w:rsidR="00FC560B" w:rsidRPr="00283E2D">
        <w:t xml:space="preserve"> the server software </w:t>
      </w:r>
      <w:r w:rsidR="00F452B7" w:rsidRPr="00283E2D">
        <w:t>use</w:t>
      </w:r>
      <w:r>
        <w:t>d</w:t>
      </w:r>
      <w:r w:rsidR="00F452B7" w:rsidRPr="00283E2D">
        <w:t xml:space="preserve"> to deploy </w:t>
      </w:r>
      <w:r>
        <w:t>the</w:t>
      </w:r>
      <w:r w:rsidRPr="00283E2D">
        <w:t xml:space="preserve"> </w:t>
      </w:r>
      <w:r w:rsidR="00F452B7" w:rsidRPr="00283E2D">
        <w:t>web service</w:t>
      </w:r>
    </w:p>
    <w:p w:rsidR="00FC560B" w:rsidRPr="00283E2D" w:rsidRDefault="005006C0" w:rsidP="002A5DE2">
      <w:pPr>
        <w:pStyle w:val="ListParagraph"/>
        <w:numPr>
          <w:ilvl w:val="0"/>
          <w:numId w:val="16"/>
        </w:numPr>
      </w:pPr>
      <w:r>
        <w:t>Establish</w:t>
      </w:r>
      <w:r w:rsidR="00F452B7" w:rsidRPr="00283E2D">
        <w:t xml:space="preserve"> symbology for </w:t>
      </w:r>
      <w:r>
        <w:t>lithostratigraphic polygon portrayal</w:t>
      </w:r>
      <w:r w:rsidR="000A4CDD">
        <w:t xml:space="preserve"> that can be used by the map server</w:t>
      </w:r>
      <w:r>
        <w:t xml:space="preserve">. </w:t>
      </w:r>
    </w:p>
    <w:p w:rsidR="00F452B7" w:rsidRPr="00283E2D" w:rsidRDefault="00F452B7" w:rsidP="002A5DE2">
      <w:pPr>
        <w:pStyle w:val="ListParagraph"/>
        <w:numPr>
          <w:ilvl w:val="0"/>
          <w:numId w:val="16"/>
        </w:numPr>
      </w:pPr>
      <w:r w:rsidRPr="00283E2D">
        <w:t xml:space="preserve">Deploy </w:t>
      </w:r>
      <w:r w:rsidR="00750494" w:rsidRPr="00283E2D">
        <w:t>your</w:t>
      </w:r>
      <w:r w:rsidRPr="00283E2D">
        <w:t xml:space="preserve"> web service</w:t>
      </w:r>
      <w:r w:rsidR="005006C0">
        <w:t xml:space="preserve">, create metadata for dataset and service, </w:t>
      </w:r>
      <w:r w:rsidR="007A7C13">
        <w:t xml:space="preserve">and, if desired, register </w:t>
      </w:r>
      <w:r w:rsidR="005006C0">
        <w:t xml:space="preserve">service </w:t>
      </w:r>
      <w:r w:rsidR="007A7C13">
        <w:t xml:space="preserve">with </w:t>
      </w:r>
      <w:hyperlink r:id="rId30" w:history="1">
        <w:r w:rsidR="007A7C13" w:rsidRPr="007A7C13">
          <w:rPr>
            <w:rStyle w:val="Hyperlink"/>
          </w:rPr>
          <w:t>OneGeology</w:t>
        </w:r>
      </w:hyperlink>
    </w:p>
    <w:p w:rsidR="0064307F" w:rsidRPr="002A5DE2" w:rsidRDefault="0064307F" w:rsidP="002A5DE2">
      <w:pPr>
        <w:pStyle w:val="Heading1"/>
      </w:pPr>
      <w:bookmarkStart w:id="88" w:name="_GeoSciML-Portrayal"/>
      <w:bookmarkStart w:id="89" w:name="_GeoSciML-Portrayal_Feature_Types"/>
      <w:bookmarkStart w:id="90" w:name="_Toc321148892"/>
      <w:bookmarkStart w:id="91" w:name="_Toc364417876"/>
      <w:bookmarkEnd w:id="88"/>
      <w:bookmarkEnd w:id="89"/>
      <w:r w:rsidRPr="002A5DE2">
        <w:t>GeoSciML-Portrayal Feature Types</w:t>
      </w:r>
      <w:bookmarkEnd w:id="90"/>
      <w:bookmarkEnd w:id="91"/>
    </w:p>
    <w:p w:rsidR="0064307F" w:rsidRPr="00283E2D" w:rsidRDefault="0064307F" w:rsidP="002A5DE2">
      <w:r w:rsidRPr="00283E2D">
        <w:t xml:space="preserve">Within the scope of the GeoSciML-portrayal </w:t>
      </w:r>
      <w:hyperlink w:anchor="Markup_Language" w:history="1">
        <w:r w:rsidRPr="00283E2D">
          <w:rPr>
            <w:rStyle w:val="Hyperlink"/>
          </w:rPr>
          <w:t>markup language</w:t>
        </w:r>
      </w:hyperlink>
      <w:r w:rsidRPr="00283E2D">
        <w:t xml:space="preserve">, three </w:t>
      </w:r>
      <w:hyperlink w:anchor="Feature" w:history="1">
        <w:r w:rsidRPr="00283E2D">
          <w:rPr>
            <w:rStyle w:val="Hyperlink"/>
          </w:rPr>
          <w:t>feature</w:t>
        </w:r>
      </w:hyperlink>
      <w:r w:rsidRPr="00283E2D">
        <w:t xml:space="preserve"> classes are defined:</w:t>
      </w:r>
    </w:p>
    <w:p w:rsidR="0064307F" w:rsidRPr="00283E2D" w:rsidRDefault="0064307F" w:rsidP="002A5DE2">
      <w:pPr>
        <w:pStyle w:val="ListParagraph"/>
        <w:numPr>
          <w:ilvl w:val="0"/>
          <w:numId w:val="2"/>
        </w:numPr>
      </w:pPr>
      <w:r w:rsidRPr="00283E2D">
        <w:rPr>
          <w:b/>
        </w:rPr>
        <w:t>ContactView</w:t>
      </w:r>
      <w:r w:rsidRPr="00283E2D">
        <w:t>: contains features that represent the mapped traces of boundaries between geologic units</w:t>
      </w:r>
    </w:p>
    <w:p w:rsidR="0064307F" w:rsidRPr="00283E2D" w:rsidRDefault="0064307F" w:rsidP="002A5DE2">
      <w:pPr>
        <w:pStyle w:val="ListParagraph"/>
        <w:numPr>
          <w:ilvl w:val="0"/>
          <w:numId w:val="2"/>
        </w:numPr>
      </w:pPr>
      <w:r w:rsidRPr="00283E2D">
        <w:rPr>
          <w:b/>
        </w:rPr>
        <w:lastRenderedPageBreak/>
        <w:t>ShearDisplacementStructureView</w:t>
      </w:r>
      <w:r w:rsidRPr="00283E2D">
        <w:t xml:space="preserve">: </w:t>
      </w:r>
      <w:r w:rsidR="005006C0" w:rsidRPr="00283E2D">
        <w:t xml:space="preserve">contains features that represent </w:t>
      </w:r>
      <w:r w:rsidRPr="00283E2D">
        <w:t>the mapped trace of any type of fault or shear zone that is treated as a single surface for map portrayal</w:t>
      </w:r>
    </w:p>
    <w:p w:rsidR="000B20ED" w:rsidRPr="00283E2D" w:rsidRDefault="000B20ED" w:rsidP="002A5DE2">
      <w:pPr>
        <w:pStyle w:val="ListParagraph"/>
        <w:numPr>
          <w:ilvl w:val="1"/>
          <w:numId w:val="2"/>
        </w:numPr>
      </w:pPr>
      <w:r w:rsidRPr="00283E2D">
        <w:t xml:space="preserve">The concept of ‘Shear displacement structure’ includes all fault types or shear zones along which displacement has occurred, from a simple, single 'planar' brittle or ductile surface to a fault system comprising multiple strands of both brittle and ductile nature. </w:t>
      </w:r>
      <w:r w:rsidR="000A4CDD">
        <w:t>B</w:t>
      </w:r>
      <w:r w:rsidRPr="00283E2D">
        <w:t>ecause this feature class is constrained to have a linear geometry,</w:t>
      </w:r>
      <w:r w:rsidR="00C73FF1" w:rsidRPr="00283E2D">
        <w:t xml:space="preserve"> </w:t>
      </w:r>
      <w:r w:rsidRPr="00283E2D">
        <w:t>representation is limited to</w:t>
      </w:r>
      <w:r w:rsidR="00C73FF1" w:rsidRPr="00283E2D">
        <w:t xml:space="preserve"> </w:t>
      </w:r>
      <w:r w:rsidRPr="00283E2D">
        <w:t>shear displacement structures that are considered single surfaces at the scale of portrayal.</w:t>
      </w:r>
    </w:p>
    <w:p w:rsidR="0064307F" w:rsidRPr="00283E2D" w:rsidRDefault="0064307F" w:rsidP="002A5DE2">
      <w:pPr>
        <w:pStyle w:val="ListParagraph"/>
        <w:numPr>
          <w:ilvl w:val="0"/>
          <w:numId w:val="2"/>
        </w:numPr>
      </w:pPr>
      <w:r w:rsidRPr="00283E2D">
        <w:rPr>
          <w:b/>
        </w:rPr>
        <w:t>GeologicUnitView</w:t>
      </w:r>
      <w:r w:rsidR="00FA69D2" w:rsidRPr="00283E2D">
        <w:t>:</w:t>
      </w:r>
      <w:r w:rsidRPr="00283E2D">
        <w:t xml:space="preserve"> contains polygon features that represent the outcrop of a geologic unit mapped on some outcrop surface called the ‘map horizon’. Example map horizons include:</w:t>
      </w:r>
    </w:p>
    <w:p w:rsidR="0064307F" w:rsidRPr="00283E2D" w:rsidRDefault="0064307F" w:rsidP="002A5DE2">
      <w:pPr>
        <w:pStyle w:val="ListParagraph"/>
        <w:numPr>
          <w:ilvl w:val="1"/>
          <w:numId w:val="2"/>
        </w:numPr>
      </w:pPr>
      <w:r w:rsidRPr="00283E2D">
        <w:t>Earth surface: the most common map horizon for a geologic map</w:t>
      </w:r>
    </w:p>
    <w:p w:rsidR="00FA69D2" w:rsidRPr="00283E2D" w:rsidRDefault="00FA69D2" w:rsidP="002A5DE2">
      <w:pPr>
        <w:pStyle w:val="ListParagraph"/>
        <w:numPr>
          <w:ilvl w:val="1"/>
          <w:numId w:val="2"/>
        </w:numPr>
      </w:pPr>
      <w:r w:rsidRPr="00283E2D">
        <w:t xml:space="preserve">Top of basement: bedrock on which a </w:t>
      </w:r>
      <w:r w:rsidR="005D1FDD" w:rsidRPr="00283E2D">
        <w:t>stratigraphic</w:t>
      </w:r>
      <w:r w:rsidRPr="00283E2D">
        <w:t xml:space="preserve"> section of interest is deposited. For example, in the Grand Canyon, the Precambrian crystalline rocks in the inner gorge (e.g. Vishnu schist) would be considered the basement.</w:t>
      </w:r>
    </w:p>
    <w:p w:rsidR="00FA69D2" w:rsidRPr="00283E2D" w:rsidRDefault="00FA69D2" w:rsidP="002A5DE2">
      <w:pPr>
        <w:pStyle w:val="ListParagraph"/>
        <w:numPr>
          <w:ilvl w:val="1"/>
          <w:numId w:val="2"/>
        </w:numPr>
      </w:pPr>
      <w:r w:rsidRPr="00283E2D">
        <w:t xml:space="preserve">Mission-Pima </w:t>
      </w:r>
      <w:r w:rsidR="000A4CDD">
        <w:t>open-</w:t>
      </w:r>
      <w:r w:rsidRPr="00283E2D">
        <w:t>pit</w:t>
      </w:r>
      <w:r w:rsidR="000A4CDD">
        <w:t xml:space="preserve"> mine</w:t>
      </w:r>
      <w:r w:rsidRPr="00283E2D">
        <w:t>, 6/20/1990</w:t>
      </w:r>
    </w:p>
    <w:p w:rsidR="00C60A0D" w:rsidRPr="00283E2D" w:rsidRDefault="0064307F" w:rsidP="002A5DE2">
      <w:pPr>
        <w:pStyle w:val="ListParagraph"/>
      </w:pPr>
      <w:r w:rsidRPr="00283E2D">
        <w:t xml:space="preserve">Since the map horizon is not specified in each feature’s properties, it must be described in the </w:t>
      </w:r>
      <w:hyperlink w:anchor="Metadata" w:history="1">
        <w:r w:rsidRPr="00283E2D">
          <w:rPr>
            <w:rStyle w:val="Hyperlink"/>
          </w:rPr>
          <w:t>metadata</w:t>
        </w:r>
      </w:hyperlink>
      <w:r w:rsidRPr="00283E2D">
        <w:t xml:space="preserve"> for the feature collection. Overlapping polygons representing outcrops on different horizons (e.g. ‘Earth surface’ and ‘bedrock surface’) will be represented as distinct features in different GeoSciML-portrayal services.</w:t>
      </w:r>
      <w:r w:rsidR="00C73FF1" w:rsidRPr="00283E2D">
        <w:t xml:space="preserve"> </w:t>
      </w:r>
      <w:r w:rsidRPr="00283E2D">
        <w:t>Each GeoSciML-portrayal service provides geologic unit outcrop polygons, associated contacts between the units, and fault traces on a single map horizon at any particular location in the extent of the feature collection.</w:t>
      </w:r>
    </w:p>
    <w:p w:rsidR="00FC7953" w:rsidRPr="00283E2D" w:rsidRDefault="00FC7953" w:rsidP="002A5DE2">
      <w:r w:rsidRPr="00283E2D">
        <w:t>For more information</w:t>
      </w:r>
      <w:r w:rsidR="00812C0B" w:rsidRPr="00283E2D">
        <w:t xml:space="preserve"> about the relationship</w:t>
      </w:r>
      <w:r w:rsidR="003753A8" w:rsidRPr="00283E2D">
        <w:t xml:space="preserve"> between GeoSciML and GeoSciML-p</w:t>
      </w:r>
      <w:r w:rsidR="00812C0B" w:rsidRPr="00283E2D">
        <w:t>ortrayal</w:t>
      </w:r>
      <w:r w:rsidR="009B13B4" w:rsidRPr="00283E2D">
        <w:t xml:space="preserve">, refer back to the </w:t>
      </w:r>
      <w:hyperlink w:anchor="_GeoSciML-Portrayal_and_GeoSciML" w:history="1">
        <w:r w:rsidR="009B13B4" w:rsidRPr="00283E2D">
          <w:rPr>
            <w:rStyle w:val="Hyperlink"/>
          </w:rPr>
          <w:t>GeoSciML-Portrayal</w:t>
        </w:r>
      </w:hyperlink>
      <w:r w:rsidR="009B13B4" w:rsidRPr="00283E2D">
        <w:t xml:space="preserve"> section</w:t>
      </w:r>
      <w:r w:rsidR="00BF6386" w:rsidRPr="00283E2D">
        <w:t>.</w:t>
      </w:r>
    </w:p>
    <w:p w:rsidR="00482154" w:rsidRPr="002A5DE2" w:rsidRDefault="00482154" w:rsidP="002A5DE2">
      <w:pPr>
        <w:pStyle w:val="Heading2"/>
      </w:pPr>
      <w:bookmarkStart w:id="92" w:name="_Toc321148893"/>
      <w:bookmarkStart w:id="93" w:name="_Toc364417877"/>
      <w:r w:rsidRPr="002A5DE2">
        <w:t>ContactView Features</w:t>
      </w:r>
      <w:bookmarkEnd w:id="92"/>
      <w:bookmarkEnd w:id="93"/>
    </w:p>
    <w:p w:rsidR="00124685" w:rsidRPr="00283E2D" w:rsidRDefault="000A4CDD" w:rsidP="002A5DE2">
      <w:r w:rsidRPr="002A5DE2">
        <w:rPr>
          <w:noProof/>
        </w:rPr>
        <mc:AlternateContent>
          <mc:Choice Requires="wpg">
            <w:drawing>
              <wp:anchor distT="0" distB="0" distL="114300" distR="114300" simplePos="0" relativeHeight="251670528" behindDoc="0" locked="0" layoutInCell="1" allowOverlap="1" wp14:anchorId="6885B48E" wp14:editId="6C6C9D53">
                <wp:simplePos x="0" y="0"/>
                <wp:positionH relativeFrom="column">
                  <wp:posOffset>422910</wp:posOffset>
                </wp:positionH>
                <wp:positionV relativeFrom="paragraph">
                  <wp:posOffset>525780</wp:posOffset>
                </wp:positionV>
                <wp:extent cx="6057900" cy="2481580"/>
                <wp:effectExtent l="0" t="0" r="0" b="0"/>
                <wp:wrapTopAndBottom/>
                <wp:docPr id="57" name="Group 57"/>
                <wp:cNvGraphicFramePr/>
                <a:graphic xmlns:a="http://schemas.openxmlformats.org/drawingml/2006/main">
                  <a:graphicData uri="http://schemas.microsoft.com/office/word/2010/wordprocessingGroup">
                    <wpg:wgp>
                      <wpg:cNvGrpSpPr/>
                      <wpg:grpSpPr>
                        <a:xfrm>
                          <a:off x="0" y="0"/>
                          <a:ext cx="6057900" cy="2481580"/>
                          <a:chOff x="0" y="0"/>
                          <a:chExt cx="6057900" cy="2481580"/>
                        </a:xfrm>
                      </wpg:grpSpPr>
                      <pic:pic xmlns:pic="http://schemas.openxmlformats.org/drawingml/2006/picture">
                        <pic:nvPicPr>
                          <pic:cNvPr id="51" name="Picture 51"/>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056986" cy="1960474"/>
                          </a:xfrm>
                          <a:prstGeom prst="rect">
                            <a:avLst/>
                          </a:prstGeom>
                        </pic:spPr>
                      </pic:pic>
                      <wps:wsp>
                        <wps:cNvPr id="56" name="Text Box 56"/>
                        <wps:cNvSpPr txBox="1"/>
                        <wps:spPr>
                          <a:xfrm>
                            <a:off x="0" y="2018665"/>
                            <a:ext cx="6057900" cy="462915"/>
                          </a:xfrm>
                          <a:prstGeom prst="rect">
                            <a:avLst/>
                          </a:prstGeom>
                          <a:solidFill>
                            <a:prstClr val="white"/>
                          </a:solidFill>
                          <a:ln>
                            <a:noFill/>
                          </a:ln>
                          <a:effectLst/>
                        </wps:spPr>
                        <wps:txbx>
                          <w:txbxContent>
                            <w:p w:rsidR="006442C1" w:rsidRPr="00D11570" w:rsidRDefault="006442C1" w:rsidP="002A5DE2">
                              <w:pPr>
                                <w:pStyle w:val="Caption"/>
                                <w:rPr>
                                  <w:noProof/>
                                </w:rPr>
                              </w:pPr>
                              <w:r>
                                <w:t xml:space="preserve">Figure </w:t>
                              </w:r>
                              <w:fldSimple w:instr=" SEQ Figure \* ARABIC ">
                                <w:r>
                                  <w:rPr>
                                    <w:noProof/>
                                  </w:rPr>
                                  <w:t>2</w:t>
                                </w:r>
                              </w:fldSimple>
                              <w:r>
                                <w:t>: The relationship between GeoSciML Contact Features and GeoSciML ContactView Features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57" o:spid="_x0000_s1031" style="position:absolute;margin-left:33.3pt;margin-top:41.4pt;width:477pt;height:195.4pt;z-index:251670528" coordsize="60579,248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">
                <v:shape id="Picture 51" o:spid="_x0000_s1032" type="#_x0000_t75" style="position:absolute;width:60569;height:196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Yxo5rCAAAA2wAAAA8AAABkcnMvZG93bnJldi54bWxEj09rAjEUxO8Fv0N4Qm/drJYusjWKfxCE&#10;nkyL58fmdbPt5mXZRF2/vREEj8PM/IaZLwfXijP1ofGsYJLlIIgrbxquFfx8795mIEJENth6JgVX&#10;CrBcjF7mWBp/4QOddaxFgnAoUYGNsSulDJUlhyHzHXHyfn3vMCbZ19L0eElw18ppnhfSYcNpwWJH&#10;G0vVvz45Be1xuo7D+qswf9ur3Rqt3wutlXodD6tPEJGG+Aw/2nuj4GMC9y/pB8jFD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mMaOawgAAANsAAAAPAAAAAAAAAAAAAAAAAJ8C&#10;AABkcnMvZG93bnJldi54bWxQSwUGAAAAAAQABAD3AAAAjgMAAAAA&#10;">
                  <v:imagedata r:id="rId32" o:title=""/>
                  <v:path arrowok="t"/>
                </v:shape>
                <v:shape id="Text Box 56" o:spid="_x0000_s1033" type="#_x0000_t202" style="position:absolute;top:20186;width:60579;height:46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4f6cYA&#10;AADbAAAADwAAAGRycy9kb3ducmV2LnhtbESPQWsCMRSE74X+h/AKvZSabWsXWY0i0kLrRbr14u2x&#10;eW7Wbl6WJKvrvzcFweMwM98ws8VgW3EkHxrHCl5GGQjiyumGawXb38/nCYgQkTW2jknBmQIs5vd3&#10;Myy0O/EPHctYiwThUKACE2NXSBkqQxbDyHXEyds7bzEm6WupPZ4S3LbyNctyabHhtGCwo5Wh6q/s&#10;rYLNeLcxT/3+Y70cv/nvbb/KD3Wp1OPDsJyCiDTEW/ja/tIK3nP4/5J+gJx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L4f6cYAAADbAAAADwAAAAAAAAAAAAAAAACYAgAAZHJz&#10;L2Rvd25yZXYueG1sUEsFBgAAAAAEAAQA9QAAAIsDAAAAAA==&#10;" stroked="f">
                  <v:textbox style="mso-fit-shape-to-text:t" inset="0,0,0,0">
                    <w:txbxContent>
                      <w:p w:rsidR="006442C1" w:rsidRPr="00D11570" w:rsidRDefault="006442C1" w:rsidP="002A5DE2">
                        <w:pPr>
                          <w:pStyle w:val="Caption"/>
                          <w:rPr>
                            <w:noProof/>
                          </w:rPr>
                        </w:pPr>
                        <w:r>
                          <w:t xml:space="preserve">Figure </w:t>
                        </w:r>
                        <w:r>
                          <w:fldChar w:fldCharType="begin"/>
                        </w:r>
                        <w:r>
                          <w:instrText xml:space="preserve"> SEQ Figure \* ARABIC </w:instrText>
                        </w:r>
                        <w:r>
                          <w:fldChar w:fldCharType="separate"/>
                        </w:r>
                        <w:r>
                          <w:rPr>
                            <w:noProof/>
                          </w:rPr>
                          <w:t>2</w:t>
                        </w:r>
                        <w:r>
                          <w:rPr>
                            <w:noProof/>
                          </w:rPr>
                          <w:fldChar w:fldCharType="end"/>
                        </w:r>
                        <w:r>
                          <w:t>: The relationship between GeoSciML Contact Features and GeoSciML ContactView Features</w:t>
                        </w:r>
                      </w:p>
                    </w:txbxContent>
                  </v:textbox>
                </v:shape>
                <w10:wrap type="topAndBottom"/>
              </v:group>
            </w:pict>
          </mc:Fallback>
        </mc:AlternateContent>
      </w:r>
      <w:r w:rsidR="00482154" w:rsidRPr="00283E2D">
        <w:t xml:space="preserve">These </w:t>
      </w:r>
      <w:r w:rsidR="00320A51" w:rsidRPr="00283E2D">
        <w:t>features</w:t>
      </w:r>
      <w:r w:rsidR="00320A51">
        <w:t xml:space="preserve"> </w:t>
      </w:r>
      <w:r>
        <w:t>represent linear mapped features that are specified as</w:t>
      </w:r>
      <w:r w:rsidR="00482154" w:rsidRPr="00283E2D">
        <w:t xml:space="preserve"> GeoSciML </w:t>
      </w:r>
      <w:hyperlink r:id="rId33" w:history="1">
        <w:r w:rsidR="00482154" w:rsidRPr="00283E2D">
          <w:rPr>
            <w:rStyle w:val="Hyperlink"/>
          </w:rPr>
          <w:t>Contact Features</w:t>
        </w:r>
      </w:hyperlink>
      <w:r w:rsidR="001C79F6" w:rsidRPr="00283E2D">
        <w:t xml:space="preserve"> (Figure </w:t>
      </w:r>
      <w:r w:rsidR="00750A69" w:rsidRPr="00283E2D">
        <w:t>2</w:t>
      </w:r>
      <w:r w:rsidR="001C79F6" w:rsidRPr="00283E2D">
        <w:t>)</w:t>
      </w:r>
      <w:r w:rsidR="00E11ED9" w:rsidRPr="00283E2D">
        <w:t>.</w:t>
      </w:r>
    </w:p>
    <w:p w:rsidR="00812C0B" w:rsidRPr="00283E2D" w:rsidRDefault="00137E6B" w:rsidP="002A5DE2">
      <w:r w:rsidRPr="00283E2D">
        <w:rPr>
          <w:b/>
        </w:rPr>
        <w:lastRenderedPageBreak/>
        <w:t>T</w:t>
      </w:r>
      <w:r w:rsidR="000B20ED" w:rsidRPr="00283E2D">
        <w:rPr>
          <w:b/>
        </w:rPr>
        <w:t>able 1</w:t>
      </w:r>
      <w:r w:rsidR="000B20ED" w:rsidRPr="00283E2D">
        <w:t xml:space="preserve"> </w:t>
      </w:r>
      <w:r w:rsidRPr="00283E2D">
        <w:t xml:space="preserve">describes each of the </w:t>
      </w:r>
      <w:hyperlink w:anchor="Element" w:history="1">
        <w:r w:rsidR="00AD4C55" w:rsidRPr="00283E2D">
          <w:rPr>
            <w:rStyle w:val="Hyperlink"/>
          </w:rPr>
          <w:t>elements</w:t>
        </w:r>
      </w:hyperlink>
      <w:r w:rsidRPr="00283E2D">
        <w:t xml:space="preserve"> </w:t>
      </w:r>
      <w:r w:rsidR="000A4CDD">
        <w:t>in the</w:t>
      </w:r>
      <w:r w:rsidRPr="00283E2D">
        <w:t xml:space="preserve"> </w:t>
      </w:r>
      <w:r w:rsidRPr="00283E2D">
        <w:rPr>
          <w:b/>
        </w:rPr>
        <w:t>ContactView</w:t>
      </w:r>
      <w:r w:rsidRPr="0087247F">
        <w:t xml:space="preserve"> </w:t>
      </w:r>
      <w:r w:rsidR="000A4CDD">
        <w:t>f</w:t>
      </w:r>
      <w:r w:rsidR="000A4CDD" w:rsidRPr="0087247F">
        <w:t>eature schema</w:t>
      </w:r>
      <w:r w:rsidR="001C79F6" w:rsidRPr="00283E2D">
        <w:t>; in this table</w:t>
      </w:r>
      <w:r w:rsidR="00812C0B" w:rsidRPr="00283E2D">
        <w:t>:</w:t>
      </w:r>
    </w:p>
    <w:p w:rsidR="00812C0B" w:rsidRPr="00283E2D" w:rsidRDefault="00812C0B" w:rsidP="002A5DE2">
      <w:pPr>
        <w:pStyle w:val="ListParagraph"/>
        <w:numPr>
          <w:ilvl w:val="0"/>
          <w:numId w:val="3"/>
        </w:numPr>
      </w:pPr>
      <w:r w:rsidRPr="00283E2D">
        <w:rPr>
          <w:b/>
        </w:rPr>
        <w:t>Name</w:t>
      </w:r>
      <w:r w:rsidRPr="00283E2D">
        <w:t xml:space="preserve"> is the name of an element that describes a given </w:t>
      </w:r>
      <w:hyperlink w:anchor="Feature" w:history="1">
        <w:r w:rsidRPr="00283E2D">
          <w:rPr>
            <w:rStyle w:val="Hyperlink"/>
          </w:rPr>
          <w:t>feature</w:t>
        </w:r>
      </w:hyperlink>
    </w:p>
    <w:p w:rsidR="001840B9" w:rsidRPr="00283E2D" w:rsidRDefault="00812C0B" w:rsidP="002A5DE2">
      <w:pPr>
        <w:pStyle w:val="ListParagraph"/>
        <w:numPr>
          <w:ilvl w:val="0"/>
          <w:numId w:val="3"/>
        </w:numPr>
      </w:pPr>
      <w:r w:rsidRPr="00283E2D">
        <w:rPr>
          <w:b/>
        </w:rPr>
        <w:t>Implementation data type</w:t>
      </w:r>
      <w:r w:rsidRPr="00283E2D">
        <w:t xml:space="preserve"> indicates the </w:t>
      </w:r>
      <w:r w:rsidR="00320A51">
        <w:t>XML data type used to implement the element. The xs prefix is an abbreviation for the XML schema namespace</w:t>
      </w:r>
      <w:r w:rsidR="00FE670D" w:rsidRPr="00283E2D">
        <w:t>:</w:t>
      </w:r>
    </w:p>
    <w:p w:rsidR="001840B9" w:rsidRPr="00283E2D" w:rsidRDefault="001840B9" w:rsidP="002A5DE2">
      <w:pPr>
        <w:pStyle w:val="ListParagraph"/>
        <w:numPr>
          <w:ilvl w:val="1"/>
          <w:numId w:val="3"/>
        </w:numPr>
      </w:pPr>
      <w:r w:rsidRPr="00283E2D">
        <w:t xml:space="preserve">AnyURI: This element will contain an appropriate </w:t>
      </w:r>
      <w:hyperlink w:anchor="URI" w:history="1">
        <w:r w:rsidRPr="00283E2D">
          <w:rPr>
            <w:rStyle w:val="Hyperlink"/>
          </w:rPr>
          <w:t>URI</w:t>
        </w:r>
      </w:hyperlink>
    </w:p>
    <w:p w:rsidR="005F4BEF" w:rsidRPr="00283E2D" w:rsidRDefault="005F4BEF" w:rsidP="002A5DE2">
      <w:pPr>
        <w:pStyle w:val="ListParagraph"/>
        <w:numPr>
          <w:ilvl w:val="2"/>
          <w:numId w:val="3"/>
        </w:numPr>
      </w:pPr>
      <w:r w:rsidRPr="00283E2D">
        <w:t>URIs can be used to refer to other resources, such as controlled concepts in published vocabularies</w:t>
      </w:r>
    </w:p>
    <w:p w:rsidR="001840B9" w:rsidRPr="00283E2D" w:rsidRDefault="001840B9" w:rsidP="002A5DE2">
      <w:pPr>
        <w:pStyle w:val="ListParagraph"/>
        <w:numPr>
          <w:ilvl w:val="1"/>
          <w:numId w:val="3"/>
        </w:numPr>
      </w:pPr>
      <w:r w:rsidRPr="00283E2D">
        <w:t>String:</w:t>
      </w:r>
      <w:r w:rsidR="00C73FF1" w:rsidRPr="00283E2D">
        <w:t xml:space="preserve"> </w:t>
      </w:r>
      <w:r w:rsidRPr="00283E2D">
        <w:t>This element will contain a free-text series of alphanumeric characters</w:t>
      </w:r>
    </w:p>
    <w:p w:rsidR="001840B9" w:rsidRPr="00283E2D" w:rsidRDefault="001840B9" w:rsidP="002A5DE2">
      <w:pPr>
        <w:pStyle w:val="ListParagraph"/>
        <w:numPr>
          <w:ilvl w:val="1"/>
          <w:numId w:val="3"/>
        </w:numPr>
      </w:pPr>
      <w:r w:rsidRPr="00283E2D">
        <w:t>Decimal: This element will contain a numeric value</w:t>
      </w:r>
    </w:p>
    <w:p w:rsidR="00812C0B" w:rsidRPr="00283E2D" w:rsidRDefault="001840B9" w:rsidP="002A5DE2">
      <w:pPr>
        <w:pStyle w:val="ListParagraph"/>
      </w:pPr>
      <w:r w:rsidRPr="00283E2D">
        <w:t xml:space="preserve">Note that these values are modified by the </w:t>
      </w:r>
      <w:r w:rsidRPr="00283E2D">
        <w:rPr>
          <w:b/>
        </w:rPr>
        <w:t xml:space="preserve">xs: </w:t>
      </w:r>
      <w:r w:rsidRPr="00283E2D">
        <w:t xml:space="preserve">prefix; </w:t>
      </w:r>
      <w:r w:rsidR="00B5420A" w:rsidRPr="00283E2D">
        <w:t>the xs:</w:t>
      </w:r>
      <w:r w:rsidRPr="00283E2D">
        <w:t xml:space="preserve"> </w:t>
      </w:r>
      <w:r w:rsidR="00D96604" w:rsidRPr="00283E2D">
        <w:t xml:space="preserve">prefix indicates conformity to the </w:t>
      </w:r>
      <w:hyperlink r:id="rId34" w:history="1">
        <w:r w:rsidR="00D96604" w:rsidRPr="00283E2D">
          <w:rPr>
            <w:rStyle w:val="Hyperlink"/>
          </w:rPr>
          <w:t>W3C XML Schema</w:t>
        </w:r>
      </w:hyperlink>
      <w:r w:rsidR="00C73FF1" w:rsidRPr="00283E2D">
        <w:t xml:space="preserve"> </w:t>
      </w:r>
    </w:p>
    <w:p w:rsidR="00137E6B" w:rsidRPr="00283E2D" w:rsidRDefault="00812C0B" w:rsidP="002A5DE2">
      <w:pPr>
        <w:pStyle w:val="ListParagraph"/>
        <w:numPr>
          <w:ilvl w:val="0"/>
          <w:numId w:val="3"/>
        </w:numPr>
      </w:pPr>
      <w:r w:rsidRPr="00283E2D">
        <w:rPr>
          <w:b/>
        </w:rPr>
        <w:t>Notes</w:t>
      </w:r>
      <w:r w:rsidRPr="00283E2D">
        <w:t xml:space="preserve"> contains a general description of a given element</w:t>
      </w:r>
    </w:p>
    <w:p w:rsidR="00C86E19" w:rsidRPr="00283E2D" w:rsidRDefault="00C86E19" w:rsidP="002A5DE2">
      <w:pPr>
        <w:pStyle w:val="Caption"/>
      </w:pPr>
      <w:bookmarkStart w:id="94" w:name="_Ref321727329"/>
      <w:r w:rsidRPr="00283E2D">
        <w:t xml:space="preserve">Table </w:t>
      </w:r>
      <w:fldSimple w:instr=" SEQ Table \* ARABIC ">
        <w:r w:rsidR="006C0140">
          <w:rPr>
            <w:noProof/>
          </w:rPr>
          <w:t>1</w:t>
        </w:r>
      </w:fldSimple>
      <w:bookmarkEnd w:id="94"/>
      <w:r w:rsidRPr="00283E2D">
        <w:t>: ContactView feature scheme</w:t>
      </w:r>
    </w:p>
    <w:tbl>
      <w:tblPr>
        <w:tblW w:w="10170" w:type="dxa"/>
        <w:tblInd w:w="60" w:type="dxa"/>
        <w:tblLayout w:type="fixed"/>
        <w:tblCellMar>
          <w:left w:w="60" w:type="dxa"/>
          <w:right w:w="60" w:type="dxa"/>
        </w:tblCellMar>
        <w:tblLook w:val="0000" w:firstRow="0" w:lastRow="0" w:firstColumn="0" w:lastColumn="0" w:noHBand="0" w:noVBand="0"/>
      </w:tblPr>
      <w:tblGrid>
        <w:gridCol w:w="2070"/>
        <w:gridCol w:w="1710"/>
        <w:gridCol w:w="6390"/>
      </w:tblGrid>
      <w:tr w:rsidR="00137E6B" w:rsidRPr="00283E2D" w:rsidTr="0087247F">
        <w:trPr>
          <w:cantSplit/>
          <w:trHeight w:val="215"/>
          <w:tblHeader/>
        </w:trPr>
        <w:tc>
          <w:tcPr>
            <w:tcW w:w="2070" w:type="dxa"/>
            <w:tcBorders>
              <w:top w:val="single" w:sz="2" w:space="0" w:color="auto"/>
              <w:left w:val="single" w:sz="2" w:space="0" w:color="auto"/>
              <w:bottom w:val="single" w:sz="2" w:space="0" w:color="auto"/>
              <w:right w:val="single" w:sz="2" w:space="0" w:color="auto"/>
            </w:tcBorders>
            <w:shd w:val="clear" w:color="auto" w:fill="E6E6E6"/>
          </w:tcPr>
          <w:p w:rsidR="00137E6B" w:rsidRPr="00283E2D" w:rsidRDefault="00137E6B" w:rsidP="002A5DE2">
            <w:pPr>
              <w:pStyle w:val="TableColHeading"/>
            </w:pPr>
            <w:r w:rsidRPr="00283E2D">
              <w:t>Name</w:t>
            </w:r>
          </w:p>
        </w:tc>
        <w:tc>
          <w:tcPr>
            <w:tcW w:w="1710" w:type="dxa"/>
            <w:tcBorders>
              <w:top w:val="single" w:sz="2" w:space="0" w:color="auto"/>
              <w:left w:val="single" w:sz="2" w:space="0" w:color="auto"/>
              <w:bottom w:val="single" w:sz="2" w:space="0" w:color="auto"/>
              <w:right w:val="single" w:sz="2" w:space="0" w:color="auto"/>
            </w:tcBorders>
            <w:shd w:val="clear" w:color="auto" w:fill="E6E6E6"/>
          </w:tcPr>
          <w:p w:rsidR="00137E6B" w:rsidRPr="00283E2D" w:rsidRDefault="00137E6B" w:rsidP="002A5DE2">
            <w:pPr>
              <w:pStyle w:val="TableColHeading"/>
            </w:pPr>
            <w:r w:rsidRPr="00283E2D">
              <w:t>Implementation data type</w:t>
            </w:r>
          </w:p>
        </w:tc>
        <w:tc>
          <w:tcPr>
            <w:tcW w:w="6390" w:type="dxa"/>
            <w:tcBorders>
              <w:top w:val="single" w:sz="2" w:space="0" w:color="auto"/>
              <w:left w:val="single" w:sz="2" w:space="0" w:color="auto"/>
              <w:bottom w:val="single" w:sz="2" w:space="0" w:color="auto"/>
              <w:right w:val="single" w:sz="2" w:space="0" w:color="auto"/>
            </w:tcBorders>
            <w:shd w:val="clear" w:color="auto" w:fill="E6E6E6"/>
          </w:tcPr>
          <w:p w:rsidR="00137E6B" w:rsidRPr="00283E2D" w:rsidRDefault="00137E6B" w:rsidP="002A5DE2">
            <w:pPr>
              <w:pStyle w:val="TableColHeading"/>
            </w:pPr>
            <w:r w:rsidRPr="00283E2D">
              <w:t>Notes</w:t>
            </w:r>
          </w:p>
        </w:tc>
      </w:tr>
      <w:tr w:rsidR="00137E6B" w:rsidRPr="00283E2D" w:rsidTr="0087247F">
        <w:trPr>
          <w:cantSplit/>
        </w:trPr>
        <w:tc>
          <w:tcPr>
            <w:tcW w:w="207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pPr>
            <w:r w:rsidRPr="00283E2D">
              <w:fldChar w:fldCharType="begin" w:fldLock="1"/>
            </w:r>
            <w:r w:rsidRPr="00283E2D">
              <w:instrText>MERGEFIELD Att.Name</w:instrText>
            </w:r>
            <w:r w:rsidRPr="00283E2D">
              <w:fldChar w:fldCharType="separate"/>
            </w:r>
            <w:r w:rsidRPr="00283E2D">
              <w:t>identifier</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rPr>
                <w:rFonts w:eastAsia="Times New Roman" w:cs="Times New Roman"/>
              </w:rPr>
            </w:pPr>
            <w:r w:rsidRPr="00283E2D">
              <w:t>xs:AnyURI</w:t>
            </w:r>
          </w:p>
        </w:tc>
        <w:tc>
          <w:tcPr>
            <w:tcW w:w="639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pPr>
            <w:r w:rsidRPr="00283E2D">
              <w:fldChar w:fldCharType="begin" w:fldLock="1"/>
            </w:r>
            <w:r w:rsidRPr="00283E2D">
              <w:instrText>MERGEFIELD Att.Notes</w:instrText>
            </w:r>
            <w:r w:rsidRPr="00283E2D">
              <w:fldChar w:fldCharType="end"/>
            </w:r>
            <w:r w:rsidRPr="00283E2D">
              <w:t>Globally unique identifier for the individual feature. Recommended practice is that this identifier be derived from the primary key for the spatial objects in the source data in case information needs to be transferred from the interchange format back to the source database. This identifier is analogous to the identifier for a GeoSciML MappedFeature.</w:t>
            </w:r>
          </w:p>
        </w:tc>
      </w:tr>
      <w:tr w:rsidR="00137E6B" w:rsidRPr="00283E2D" w:rsidTr="0087247F">
        <w:trPr>
          <w:cantSplit/>
        </w:trPr>
        <w:tc>
          <w:tcPr>
            <w:tcW w:w="207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rPr>
                <w:rFonts w:eastAsia="Times New Roman" w:cs="Times New Roman"/>
              </w:rPr>
            </w:pPr>
            <w:r w:rsidRPr="00283E2D">
              <w:fldChar w:fldCharType="begin" w:fldLock="1"/>
            </w:r>
            <w:r w:rsidRPr="00283E2D">
              <w:instrText xml:space="preserve">MERGEFIELD </w:instrText>
            </w:r>
            <w:r w:rsidRPr="00283E2D">
              <w:rPr>
                <w:rFonts w:eastAsia="Times New Roman" w:cs="Times New Roman"/>
              </w:rPr>
              <w:instrText>Att.Name</w:instrText>
            </w:r>
            <w:r w:rsidRPr="00283E2D">
              <w:fldChar w:fldCharType="separate"/>
            </w:r>
            <w:r w:rsidRPr="00283E2D">
              <w:rPr>
                <w:rFonts w:eastAsia="Times New Roman" w:cs="Times New Roman"/>
              </w:rPr>
              <w:t>name</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rPr>
                <w:rFonts w:eastAsia="Times New Roman" w:cs="Times New Roman"/>
              </w:rPr>
            </w:pPr>
            <w:r w:rsidRPr="00283E2D">
              <w:t>xs:string</w:t>
            </w:r>
          </w:p>
        </w:tc>
        <w:tc>
          <w:tcPr>
            <w:tcW w:w="639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pPr>
            <w:r w:rsidRPr="00283E2D">
              <w:fldChar w:fldCharType="begin" w:fldLock="1"/>
            </w:r>
            <w:r w:rsidRPr="00283E2D">
              <w:instrText>MERGEFIELD Att.Notes</w:instrText>
            </w:r>
            <w:r w:rsidRPr="00283E2D">
              <w:fldChar w:fldCharType="end"/>
            </w:r>
            <w:r w:rsidRPr="00283E2D">
              <w:t>Display name for the Contact. Examples: ‘depositional contact’, ‘unconformity’, ‘Martin-Escabrosa contact.’</w:t>
            </w:r>
          </w:p>
        </w:tc>
      </w:tr>
      <w:tr w:rsidR="00137E6B" w:rsidRPr="00283E2D" w:rsidTr="0087247F">
        <w:trPr>
          <w:cantSplit/>
        </w:trPr>
        <w:tc>
          <w:tcPr>
            <w:tcW w:w="207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pPr>
            <w:r w:rsidRPr="00283E2D">
              <w:fldChar w:fldCharType="begin" w:fldLock="1"/>
            </w:r>
            <w:r w:rsidRPr="00283E2D">
              <w:instrText>MERGEFIELD Att.Name</w:instrText>
            </w:r>
            <w:r w:rsidRPr="00283E2D">
              <w:fldChar w:fldCharType="separate"/>
            </w:r>
            <w:r w:rsidRPr="00283E2D">
              <w:t>description</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pPr>
            <w:r w:rsidRPr="00283E2D">
              <w:fldChar w:fldCharType="begin" w:fldLock="1"/>
            </w:r>
            <w:r w:rsidRPr="00283E2D">
              <w:instrText>MERGEFIELD Att.Type</w:instrText>
            </w:r>
            <w:r w:rsidRPr="00283E2D">
              <w:fldChar w:fldCharType="separate"/>
            </w:r>
            <w:r w:rsidRPr="00283E2D">
              <w:t>xs:string</w:t>
            </w:r>
            <w:r w:rsidRPr="00283E2D">
              <w:fldChar w:fldCharType="end"/>
            </w:r>
          </w:p>
        </w:tc>
        <w:tc>
          <w:tcPr>
            <w:tcW w:w="639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pPr>
            <w:r w:rsidRPr="00283E2D">
              <w:fldChar w:fldCharType="begin" w:fldLock="1"/>
            </w:r>
            <w:r w:rsidRPr="00283E2D">
              <w:instrText>MERGEFIELD Att.Notes</w:instrText>
            </w:r>
            <w:r w:rsidRPr="00283E2D">
              <w:fldChar w:fldCharType="end"/>
            </w:r>
            <w:r w:rsidRPr="00283E2D">
              <w:t>Text description of the contact; may be a generic description of a contact type taken from an entry on a geological map legend or a more specific description of the particular contact.</w:t>
            </w:r>
          </w:p>
        </w:tc>
      </w:tr>
      <w:tr w:rsidR="00137E6B" w:rsidRPr="00283E2D" w:rsidTr="0087247F">
        <w:trPr>
          <w:cantSplit/>
        </w:trPr>
        <w:tc>
          <w:tcPr>
            <w:tcW w:w="207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pPr>
            <w:r w:rsidRPr="00283E2D">
              <w:fldChar w:fldCharType="begin" w:fldLock="1"/>
            </w:r>
            <w:r w:rsidRPr="00283E2D">
              <w:instrText>MERGEFIELD Att.Name</w:instrText>
            </w:r>
            <w:r w:rsidRPr="00283E2D">
              <w:fldChar w:fldCharType="separate"/>
            </w:r>
            <w:r w:rsidRPr="00283E2D">
              <w:t>contactType</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pPr>
            <w:r w:rsidRPr="00283E2D">
              <w:fldChar w:fldCharType="begin" w:fldLock="1"/>
            </w:r>
            <w:r w:rsidRPr="00283E2D">
              <w:instrText>MERGEFIELD Att.Type</w:instrText>
            </w:r>
            <w:r w:rsidRPr="00283E2D">
              <w:fldChar w:fldCharType="separate"/>
            </w:r>
            <w:r w:rsidRPr="00283E2D">
              <w:t>xs:string</w:t>
            </w:r>
            <w:r w:rsidRPr="00283E2D">
              <w:fldChar w:fldCharType="end"/>
            </w:r>
          </w:p>
        </w:tc>
        <w:tc>
          <w:tcPr>
            <w:tcW w:w="639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rPr>
                <w:rFonts w:eastAsia="Times New Roman" w:cs="Times New Roman"/>
              </w:rPr>
            </w:pPr>
            <w:r w:rsidRPr="00283E2D">
              <w:fldChar w:fldCharType="begin" w:fldLock="1"/>
            </w:r>
            <w:r w:rsidRPr="00283E2D">
              <w:instrText xml:space="preserve">MERGEFIELD </w:instrText>
            </w:r>
            <w:r w:rsidRPr="00283E2D">
              <w:rPr>
                <w:rFonts w:eastAsia="Times New Roman" w:cs="Times New Roman"/>
              </w:rPr>
              <w:instrText>Att.Notes</w:instrText>
            </w:r>
            <w:r w:rsidRPr="00283E2D">
              <w:fldChar w:fldCharType="end"/>
            </w:r>
            <w:r w:rsidRPr="00283E2D">
              <w:t>Text label specifying the kind of surface separating two geologic units including primary boundaries such as depositional contacts, all</w:t>
            </w:r>
            <w:r w:rsidR="00C73FF1" w:rsidRPr="00283E2D">
              <w:t xml:space="preserve"> </w:t>
            </w:r>
            <w:r w:rsidRPr="00283E2D">
              <w:t>types of unconformities, intrusive contacts, and gradational contacts, as well as faults that separate geologic units. Ideally this would be the preferred label for the concept identified by contactType_uri.</w:t>
            </w:r>
          </w:p>
        </w:tc>
      </w:tr>
      <w:tr w:rsidR="00137E6B" w:rsidRPr="00283E2D" w:rsidTr="0087247F">
        <w:trPr>
          <w:cantSplit/>
        </w:trPr>
        <w:tc>
          <w:tcPr>
            <w:tcW w:w="207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pPr>
            <w:r w:rsidRPr="00283E2D">
              <w:fldChar w:fldCharType="begin" w:fldLock="1"/>
            </w:r>
            <w:r w:rsidRPr="00283E2D">
              <w:instrText>MERGEFIELD Att.Name</w:instrText>
            </w:r>
            <w:r w:rsidRPr="00283E2D">
              <w:fldChar w:fldCharType="separate"/>
            </w:r>
            <w:r w:rsidRPr="00283E2D">
              <w:t>observationMethod</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pPr>
            <w:r w:rsidRPr="00283E2D">
              <w:fldChar w:fldCharType="begin" w:fldLock="1"/>
            </w:r>
            <w:r w:rsidRPr="00283E2D">
              <w:instrText>MERGEFIELD Att.Type</w:instrText>
            </w:r>
            <w:r w:rsidRPr="00283E2D">
              <w:fldChar w:fldCharType="separate"/>
            </w:r>
            <w:r w:rsidRPr="00283E2D">
              <w:t>xs:string</w:t>
            </w:r>
            <w:r w:rsidRPr="00283E2D">
              <w:fldChar w:fldCharType="end"/>
            </w:r>
          </w:p>
        </w:tc>
        <w:tc>
          <w:tcPr>
            <w:tcW w:w="639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pPr>
            <w:r w:rsidRPr="00283E2D">
              <w:fldChar w:fldCharType="begin" w:fldLock="1"/>
            </w:r>
            <w:r w:rsidRPr="00283E2D">
              <w:instrText>MERGEFIELD Att.Notes</w:instrText>
            </w:r>
            <w:r w:rsidRPr="00283E2D">
              <w:fldChar w:fldCharType="end"/>
            </w:r>
            <w:r w:rsidRPr="00283E2D">
              <w:t>Metadata snippet indicating how the spatial extent of the feature was determined. ObservationMethod is a convenience property that provides a quick and dirty approach to observation metadata.</w:t>
            </w:r>
          </w:p>
        </w:tc>
      </w:tr>
      <w:tr w:rsidR="00137E6B" w:rsidRPr="00283E2D" w:rsidTr="0087247F">
        <w:trPr>
          <w:cantSplit/>
        </w:trPr>
        <w:tc>
          <w:tcPr>
            <w:tcW w:w="207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pPr>
            <w:r w:rsidRPr="00283E2D">
              <w:fldChar w:fldCharType="begin" w:fldLock="1"/>
            </w:r>
            <w:r w:rsidRPr="00283E2D">
              <w:instrText>MERGEFIELD Att.Name</w:instrText>
            </w:r>
            <w:r w:rsidRPr="00283E2D">
              <w:fldChar w:fldCharType="separate"/>
            </w:r>
            <w:r w:rsidRPr="00283E2D">
              <w:t>positionalAccuracy</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pPr>
            <w:r w:rsidRPr="00283E2D">
              <w:fldChar w:fldCharType="begin" w:fldLock="1"/>
            </w:r>
            <w:r w:rsidRPr="00283E2D">
              <w:instrText>MERGEFIELD Att.Type</w:instrText>
            </w:r>
            <w:r w:rsidRPr="00283E2D">
              <w:fldChar w:fldCharType="separate"/>
            </w:r>
            <w:r w:rsidRPr="00283E2D">
              <w:t>xs:decimal</w:t>
            </w:r>
            <w:r w:rsidRPr="00283E2D">
              <w:fldChar w:fldCharType="end"/>
            </w:r>
          </w:p>
        </w:tc>
        <w:tc>
          <w:tcPr>
            <w:tcW w:w="639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pPr>
            <w:r w:rsidRPr="00283E2D">
              <w:fldChar w:fldCharType="begin" w:fldLock="1"/>
            </w:r>
            <w:r w:rsidRPr="00283E2D">
              <w:instrText>MERGEFIELD Att.Notes</w:instrText>
            </w:r>
            <w:r w:rsidRPr="00283E2D">
              <w:fldChar w:fldCharType="end"/>
            </w:r>
            <w:r w:rsidRPr="00283E2D">
              <w:t>Quantitative values define the radius of an uncertainty buffer around a mappedFeature (e.g. a positionAccuracy of 100 m for a line feature defines a buffer polygon of total width 200 m centered on the line).</w:t>
            </w:r>
          </w:p>
        </w:tc>
      </w:tr>
      <w:tr w:rsidR="00137E6B" w:rsidRPr="00283E2D" w:rsidTr="0087247F">
        <w:trPr>
          <w:cantSplit/>
        </w:trPr>
        <w:tc>
          <w:tcPr>
            <w:tcW w:w="207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pPr>
            <w:r w:rsidRPr="00283E2D">
              <w:fldChar w:fldCharType="begin" w:fldLock="1"/>
            </w:r>
            <w:r w:rsidRPr="00283E2D">
              <w:instrText>MERGEFIELD Att.Name</w:instrText>
            </w:r>
            <w:r w:rsidRPr="00283E2D">
              <w:fldChar w:fldCharType="separate"/>
            </w:r>
            <w:r w:rsidRPr="00283E2D">
              <w:t>source</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pPr>
            <w:r w:rsidRPr="00283E2D">
              <w:fldChar w:fldCharType="begin" w:fldLock="1"/>
            </w:r>
            <w:r w:rsidRPr="00283E2D">
              <w:instrText>MERGEFIELD Att.Type</w:instrText>
            </w:r>
            <w:r w:rsidRPr="00283E2D">
              <w:fldChar w:fldCharType="separate"/>
            </w:r>
            <w:r w:rsidRPr="00283E2D">
              <w:t>xs:string</w:t>
            </w:r>
            <w:r w:rsidRPr="00283E2D">
              <w:fldChar w:fldCharType="end"/>
            </w:r>
          </w:p>
        </w:tc>
        <w:tc>
          <w:tcPr>
            <w:tcW w:w="639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pPr>
            <w:r w:rsidRPr="00283E2D">
              <w:fldChar w:fldCharType="begin" w:fldLock="1"/>
            </w:r>
            <w:r w:rsidRPr="00283E2D">
              <w:instrText>MERGEFIELD Att.Notes</w:instrText>
            </w:r>
            <w:r w:rsidRPr="00283E2D">
              <w:fldChar w:fldCharType="end"/>
            </w:r>
            <w:r w:rsidRPr="00283E2D">
              <w:t>Text describing feature-specific details and citations to source materials, and if available providing URLs to reference material and publications describing the geologic feature. This could be a short text synopsis of key information that would also be in the metadata record referenced by metadata_uri.</w:t>
            </w:r>
          </w:p>
        </w:tc>
      </w:tr>
      <w:tr w:rsidR="00137E6B" w:rsidRPr="00283E2D" w:rsidTr="0087247F">
        <w:trPr>
          <w:cantSplit/>
        </w:trPr>
        <w:tc>
          <w:tcPr>
            <w:tcW w:w="207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pPr>
            <w:r w:rsidRPr="00283E2D">
              <w:fldChar w:fldCharType="begin" w:fldLock="1"/>
            </w:r>
            <w:r w:rsidRPr="00283E2D">
              <w:instrText>MERGEFIELD Att.Name</w:instrText>
            </w:r>
            <w:r w:rsidRPr="00283E2D">
              <w:fldChar w:fldCharType="separate"/>
            </w:r>
            <w:r w:rsidRPr="00283E2D">
              <w:t>contactType_uri</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rPr>
                <w:rFonts w:eastAsia="Times New Roman" w:cs="Times New Roman"/>
              </w:rPr>
            </w:pPr>
            <w:r w:rsidRPr="00283E2D">
              <w:t>xs:AnyURI</w:t>
            </w:r>
          </w:p>
        </w:tc>
        <w:tc>
          <w:tcPr>
            <w:tcW w:w="639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pPr>
            <w:r w:rsidRPr="00283E2D">
              <w:fldChar w:fldCharType="begin" w:fldLock="1"/>
            </w:r>
            <w:r w:rsidRPr="00283E2D">
              <w:instrText>MERGEFIELD Att.Notes</w:instrText>
            </w:r>
            <w:r w:rsidRPr="00283E2D">
              <w:fldChar w:fldCharType="end"/>
            </w:r>
            <w:r w:rsidRPr="00283E2D">
              <w:t>URI referring to a controlled concept from a vocabulary defining the Contact types. Mandatory property - if no value is provided then a URI referring to a controlled concept explaining why the value is nil must be provided.</w:t>
            </w:r>
          </w:p>
        </w:tc>
      </w:tr>
      <w:tr w:rsidR="00137E6B" w:rsidRPr="00283E2D" w:rsidTr="0087247F">
        <w:trPr>
          <w:cantSplit/>
        </w:trPr>
        <w:tc>
          <w:tcPr>
            <w:tcW w:w="207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pPr>
            <w:r w:rsidRPr="00283E2D">
              <w:fldChar w:fldCharType="begin" w:fldLock="1"/>
            </w:r>
            <w:r w:rsidRPr="00283E2D">
              <w:instrText>MERGEFIELD Att.Name</w:instrText>
            </w:r>
            <w:r w:rsidRPr="00283E2D">
              <w:fldChar w:fldCharType="separate"/>
            </w:r>
            <w:r w:rsidRPr="00283E2D">
              <w:t>specification_uri</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rPr>
                <w:rFonts w:eastAsia="Times New Roman" w:cs="Times New Roman"/>
              </w:rPr>
            </w:pPr>
            <w:r w:rsidRPr="00283E2D">
              <w:t>xs:AnyURI</w:t>
            </w:r>
          </w:p>
        </w:tc>
        <w:tc>
          <w:tcPr>
            <w:tcW w:w="639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pPr>
            <w:r w:rsidRPr="00283E2D">
              <w:fldChar w:fldCharType="begin" w:fldLock="1"/>
            </w:r>
            <w:r w:rsidRPr="00283E2D">
              <w:instrText>MERGEFIELD Att.Notes</w:instrText>
            </w:r>
            <w:r w:rsidRPr="00283E2D">
              <w:fldChar w:fldCharType="end"/>
            </w:r>
            <w:r w:rsidRPr="00283E2D">
              <w:t>URI referring the GeoSciML Contact feature that describes the instance in detail. Mandatory property - if no value is provided then a URI referring to a controlled concept explaining why the value is nil must be provided.</w:t>
            </w:r>
          </w:p>
        </w:tc>
      </w:tr>
      <w:tr w:rsidR="00137E6B" w:rsidRPr="00283E2D" w:rsidTr="0087247F">
        <w:trPr>
          <w:cantSplit/>
        </w:trPr>
        <w:tc>
          <w:tcPr>
            <w:tcW w:w="207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pPr>
            <w:r w:rsidRPr="00283E2D">
              <w:fldChar w:fldCharType="begin" w:fldLock="1"/>
            </w:r>
            <w:r w:rsidRPr="00283E2D">
              <w:instrText>MERGEFIELD Att.Name</w:instrText>
            </w:r>
            <w:r w:rsidRPr="00283E2D">
              <w:fldChar w:fldCharType="separate"/>
            </w:r>
            <w:r w:rsidRPr="00283E2D">
              <w:t>metadata_uri</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rPr>
                <w:rFonts w:eastAsia="Times New Roman" w:cs="Times New Roman"/>
              </w:rPr>
            </w:pPr>
            <w:r w:rsidRPr="00283E2D">
              <w:t>xs:AnyURI</w:t>
            </w:r>
          </w:p>
        </w:tc>
        <w:tc>
          <w:tcPr>
            <w:tcW w:w="639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pPr>
            <w:r w:rsidRPr="00283E2D">
              <w:fldChar w:fldCharType="begin" w:fldLock="1"/>
            </w:r>
            <w:r w:rsidRPr="00283E2D">
              <w:instrText>MERGEFIELD Att.Notes</w:instrText>
            </w:r>
            <w:r w:rsidRPr="00283E2D">
              <w:fldChar w:fldCharType="end"/>
            </w:r>
            <w:r w:rsidRPr="00283E2D">
              <w:t>URI referring to a formal metadata record describing the provenance of data.</w:t>
            </w:r>
          </w:p>
        </w:tc>
      </w:tr>
      <w:tr w:rsidR="00137E6B" w:rsidRPr="00283E2D" w:rsidTr="0087247F">
        <w:trPr>
          <w:cantSplit/>
        </w:trPr>
        <w:tc>
          <w:tcPr>
            <w:tcW w:w="207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pPr>
            <w:r w:rsidRPr="00283E2D">
              <w:lastRenderedPageBreak/>
              <w:fldChar w:fldCharType="begin" w:fldLock="1"/>
            </w:r>
            <w:r w:rsidRPr="00283E2D">
              <w:instrText>MERGEFIELD Att.Name</w:instrText>
            </w:r>
            <w:r w:rsidRPr="00283E2D">
              <w:fldChar w:fldCharType="separate"/>
            </w:r>
            <w:r w:rsidRPr="00283E2D">
              <w:t>genericSymbolizer</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pPr>
            <w:r w:rsidRPr="00283E2D">
              <w:fldChar w:fldCharType="begin" w:fldLock="1"/>
            </w:r>
            <w:r w:rsidRPr="00283E2D">
              <w:instrText>MERGEFIELD Att.Type</w:instrText>
            </w:r>
            <w:r w:rsidRPr="00283E2D">
              <w:fldChar w:fldCharType="separate"/>
            </w:r>
            <w:r w:rsidRPr="00283E2D">
              <w:t>xs:string</w:t>
            </w:r>
            <w:r w:rsidRPr="00283E2D">
              <w:fldChar w:fldCharType="end"/>
            </w:r>
          </w:p>
        </w:tc>
        <w:tc>
          <w:tcPr>
            <w:tcW w:w="639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pPr>
            <w:r w:rsidRPr="00283E2D">
              <w:fldChar w:fldCharType="begin" w:fldLock="1"/>
            </w:r>
            <w:r w:rsidRPr="00283E2D">
              <w:instrText>MERGEFIELD Att.Notes</w:instrText>
            </w:r>
            <w:r w:rsidRPr="00283E2D">
              <w:fldChar w:fldCharType="end"/>
            </w:r>
            <w:r w:rsidRPr="00283E2D">
              <w:t>Identifier for a symbol from standard (locally or community defined) symbolization scheme for portrayal. There should be an accompanying SLD file. available defining the symbol associated with each genericSymbolizer value.</w:t>
            </w:r>
          </w:p>
        </w:tc>
      </w:tr>
      <w:tr w:rsidR="00137E6B" w:rsidRPr="00283E2D" w:rsidTr="0087247F">
        <w:trPr>
          <w:cantSplit/>
        </w:trPr>
        <w:tc>
          <w:tcPr>
            <w:tcW w:w="207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rPr>
                <w:rFonts w:eastAsia="Times New Roman" w:cs="Times New Roman"/>
              </w:rPr>
            </w:pPr>
            <w:r w:rsidRPr="00283E2D">
              <w:fldChar w:fldCharType="begin" w:fldLock="1"/>
            </w:r>
            <w:r w:rsidRPr="00283E2D">
              <w:instrText xml:space="preserve">MERGEFIELD </w:instrText>
            </w:r>
            <w:r w:rsidRPr="00283E2D">
              <w:rPr>
                <w:rFonts w:eastAsia="Times New Roman" w:cs="Times New Roman"/>
              </w:rPr>
              <w:instrText>Att.Name</w:instrText>
            </w:r>
            <w:r w:rsidRPr="00283E2D">
              <w:fldChar w:fldCharType="separate"/>
            </w:r>
            <w:r w:rsidRPr="00283E2D">
              <w:rPr>
                <w:rFonts w:eastAsia="Times New Roman" w:cs="Times New Roman"/>
              </w:rPr>
              <w:t>shape</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pPr>
            <w:r w:rsidRPr="00283E2D">
              <w:fldChar w:fldCharType="begin" w:fldLock="1"/>
            </w:r>
            <w:r w:rsidRPr="00283E2D">
              <w:instrText>MERGEFIELD Att.Type</w:instrText>
            </w:r>
            <w:r w:rsidRPr="00283E2D">
              <w:fldChar w:fldCharType="separate"/>
            </w:r>
            <w:r w:rsidRPr="00283E2D">
              <w:t>GM_Object</w:t>
            </w:r>
            <w:r w:rsidRPr="00283E2D">
              <w:fldChar w:fldCharType="end"/>
            </w:r>
          </w:p>
        </w:tc>
        <w:tc>
          <w:tcPr>
            <w:tcW w:w="639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pPr>
            <w:r w:rsidRPr="00283E2D">
              <w:fldChar w:fldCharType="begin" w:fldLock="1"/>
            </w:r>
            <w:r w:rsidRPr="00283E2D">
              <w:instrText>MERGEFIELD Att.Notes</w:instrText>
            </w:r>
            <w:r w:rsidRPr="00283E2D">
              <w:fldChar w:fldCharType="end"/>
            </w:r>
            <w:r w:rsidRPr="00283E2D">
              <w:t>Geometry defining the extent of the feature of interest. This is the only element with complex content, and must contain a GML geometry that is valid for the Geography Markup Language (GML) simple features profile (OGC 06-049r1.)</w:t>
            </w:r>
          </w:p>
        </w:tc>
      </w:tr>
    </w:tbl>
    <w:p w:rsidR="002A1B56" w:rsidRDefault="002A1B56" w:rsidP="002A5DE2">
      <w:bookmarkStart w:id="95" w:name="_Toc321148894"/>
    </w:p>
    <w:bookmarkEnd w:id="95"/>
    <w:p w:rsidR="00687E19" w:rsidRPr="00283E2D" w:rsidRDefault="00687E19" w:rsidP="002A5DE2">
      <w:r w:rsidRPr="00283E2D">
        <w:t xml:space="preserve">In GeoSciML terms, </w:t>
      </w:r>
      <w:r w:rsidR="00FE670D" w:rsidRPr="00283E2D">
        <w:t>GeoSciML-portrayal ContactView Features</w:t>
      </w:r>
      <w:r w:rsidRPr="00283E2D">
        <w:t xml:space="preserve"> will be an instance of a</w:t>
      </w:r>
      <w:r w:rsidR="00FE670D" w:rsidRPr="00283E2D">
        <w:t xml:space="preserve"> GeoSciML</w:t>
      </w:r>
      <w:r w:rsidRPr="00283E2D">
        <w:t xml:space="preserve"> MappedFeature with key property values from the associated ContactFeature summarized in text (data type xs:string) fields as well as</w:t>
      </w:r>
      <w:r w:rsidR="00C73FF1" w:rsidRPr="00283E2D">
        <w:t xml:space="preserve"> </w:t>
      </w:r>
      <w:r w:rsidRPr="00283E2D">
        <w:t>properties suffixed with '_uri'</w:t>
      </w:r>
      <w:r w:rsidR="00C73FF1" w:rsidRPr="00283E2D">
        <w:t xml:space="preserve"> </w:t>
      </w:r>
      <w:r w:rsidRPr="00283E2D">
        <w:t xml:space="preserve">containing </w:t>
      </w:r>
      <w:hyperlink w:anchor="URI" w:history="1">
        <w:r w:rsidRPr="00283E2D">
          <w:rPr>
            <w:rStyle w:val="Hyperlink"/>
          </w:rPr>
          <w:t>URIs</w:t>
        </w:r>
      </w:hyperlink>
      <w:r w:rsidRPr="00283E2D">
        <w:t xml:space="preserve"> referring to other resources (for example, controlled concepts in published vocabularies).</w:t>
      </w:r>
    </w:p>
    <w:p w:rsidR="00DC13FD" w:rsidRPr="002A5DE2" w:rsidRDefault="00DC13FD" w:rsidP="002A5DE2">
      <w:pPr>
        <w:pStyle w:val="Heading2"/>
      </w:pPr>
      <w:bookmarkStart w:id="96" w:name="_Toc320707871"/>
      <w:bookmarkStart w:id="97" w:name="_Toc320714707"/>
      <w:bookmarkStart w:id="98" w:name="_Toc321148895"/>
      <w:bookmarkStart w:id="99" w:name="_Toc364417878"/>
      <w:bookmarkEnd w:id="96"/>
      <w:bookmarkEnd w:id="97"/>
      <w:r w:rsidRPr="002A5DE2">
        <w:t>ShearDisplacementView Features</w:t>
      </w:r>
      <w:bookmarkEnd w:id="98"/>
      <w:bookmarkEnd w:id="99"/>
    </w:p>
    <w:p w:rsidR="007650E3" w:rsidRPr="00283E2D" w:rsidRDefault="00BF2625" w:rsidP="002A5DE2">
      <w:r w:rsidRPr="00283E2D">
        <w:rPr>
          <w:noProof/>
        </w:rPr>
        <mc:AlternateContent>
          <mc:Choice Requires="wpg">
            <w:drawing>
              <wp:anchor distT="0" distB="0" distL="114300" distR="114300" simplePos="0" relativeHeight="251676672" behindDoc="0" locked="0" layoutInCell="1" allowOverlap="1" wp14:anchorId="1DDC6F04" wp14:editId="2C9BBBA7">
                <wp:simplePos x="0" y="0"/>
                <wp:positionH relativeFrom="column">
                  <wp:posOffset>577215</wp:posOffset>
                </wp:positionH>
                <wp:positionV relativeFrom="paragraph">
                  <wp:posOffset>614680</wp:posOffset>
                </wp:positionV>
                <wp:extent cx="6035040" cy="2474595"/>
                <wp:effectExtent l="0" t="0" r="3810" b="1905"/>
                <wp:wrapTopAndBottom/>
                <wp:docPr id="76" name="Group 76"/>
                <wp:cNvGraphicFramePr/>
                <a:graphic xmlns:a="http://schemas.openxmlformats.org/drawingml/2006/main">
                  <a:graphicData uri="http://schemas.microsoft.com/office/word/2010/wordprocessingGroup">
                    <wpg:wgp>
                      <wpg:cNvGrpSpPr/>
                      <wpg:grpSpPr>
                        <a:xfrm>
                          <a:off x="0" y="0"/>
                          <a:ext cx="6035040" cy="2474595"/>
                          <a:chOff x="0" y="0"/>
                          <a:chExt cx="6035040" cy="2474595"/>
                        </a:xfrm>
                      </wpg:grpSpPr>
                      <pic:pic xmlns:pic="http://schemas.openxmlformats.org/drawingml/2006/picture">
                        <pic:nvPicPr>
                          <pic:cNvPr id="74" name="Picture 74"/>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035040" cy="1953159"/>
                          </a:xfrm>
                          <a:prstGeom prst="rect">
                            <a:avLst/>
                          </a:prstGeom>
                        </pic:spPr>
                      </pic:pic>
                      <wps:wsp>
                        <wps:cNvPr id="75" name="Text Box 75"/>
                        <wps:cNvSpPr txBox="1"/>
                        <wps:spPr>
                          <a:xfrm>
                            <a:off x="0" y="2011680"/>
                            <a:ext cx="6035040" cy="462915"/>
                          </a:xfrm>
                          <a:prstGeom prst="rect">
                            <a:avLst/>
                          </a:prstGeom>
                          <a:solidFill>
                            <a:prstClr val="white"/>
                          </a:solidFill>
                          <a:ln>
                            <a:noFill/>
                          </a:ln>
                          <a:effectLst/>
                        </wps:spPr>
                        <wps:txbx>
                          <w:txbxContent>
                            <w:p w:rsidR="006442C1" w:rsidRPr="0040253D" w:rsidRDefault="006442C1" w:rsidP="002A5DE2">
                              <w:pPr>
                                <w:pStyle w:val="Caption"/>
                                <w:rPr>
                                  <w:noProof/>
                                </w:rPr>
                              </w:pPr>
                              <w:r>
                                <w:t xml:space="preserve">Figure </w:t>
                              </w:r>
                              <w:fldSimple w:instr=" SEQ Figure \* ARABIC ">
                                <w:r>
                                  <w:rPr>
                                    <w:noProof/>
                                  </w:rPr>
                                  <w:t>3</w:t>
                                </w:r>
                              </w:fldSimple>
                              <w:r>
                                <w:t xml:space="preserve">: </w:t>
                              </w:r>
                              <w:r w:rsidRPr="004E4A42">
                                <w:t>The relationship between GeoSciML ShearDisplacementStructure Features and GeoSciML ShearDisplacementStructureView Features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76" o:spid="_x0000_s1034" style="position:absolute;margin-left:45.45pt;margin-top:48.4pt;width:475.2pt;height:194.85pt;z-index:251676672" coordsize="60350,247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">
                <v:shape id="Picture 74" o:spid="_x0000_s1035" type="#_x0000_t75" style="position:absolute;width:60350;height:195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AtPT7EAAAA2wAAAA8AAABkcnMvZG93bnJldi54bWxEj0uLwkAQhO8L/oehhb2tE0V8REcRZVkP&#10;uvhCr02mTYKZnpCZjfHfO4Kwx6KqvqKm88YUoqbK5ZYVdDsRCOLE6pxTBafj99cIhPPIGgvLpOBB&#10;Duaz1scUY23vvKf64FMRIOxiVJB5X8ZSuiQjg65jS+LgXW1l0AdZpVJXeA9wU8heFA2kwZzDQoYl&#10;LTNKboc/o2A3/lnX7jfnTXkxu9WQluf+9qHUZ7tZTEB4avx/+N1eawXDPry+hB8gZ0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AtPT7EAAAA2wAAAA8AAAAAAAAAAAAAAAAA&#10;nwIAAGRycy9kb3ducmV2LnhtbFBLBQYAAAAABAAEAPcAAACQAwAAAAA=&#10;">
                  <v:imagedata r:id="rId36" o:title=""/>
                  <v:path arrowok="t"/>
                </v:shape>
                <v:shape id="Text Box 75" o:spid="_x0000_s1036" type="#_x0000_t202" style="position:absolute;top:20116;width:60350;height:46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9nd/sYA&#10;AADbAAAADwAAAGRycy9kb3ducmV2LnhtbESPQWsCMRSE74X+h/AEL0Wzba2WrVFELNhepKsXb4/N&#10;c7N287IkWV3/fVMo9DjMzDfMfNnbRlzIh9qxgsdxBoK4dLrmSsFh/z56BREissbGMSm4UYDl4v5u&#10;jrl2V/6iSxErkSAcclRgYmxzKUNpyGIYu5Y4eSfnLcYkfSW1x2uC20Y+ZdlUWqw5LRhsaW2o/C46&#10;q2A3Oe7MQ3fafK4mz/7j0K2n56pQajjoV28gIvXxP/zX3moFsxf4/ZJ+gFz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9nd/sYAAADbAAAADwAAAAAAAAAAAAAAAACYAgAAZHJz&#10;L2Rvd25yZXYueG1sUEsFBgAAAAAEAAQA9QAAAIsDAAAAAA==&#10;" stroked="f">
                  <v:textbox style="mso-fit-shape-to-text:t" inset="0,0,0,0">
                    <w:txbxContent>
                      <w:p w:rsidR="006442C1" w:rsidRPr="0040253D" w:rsidRDefault="006442C1" w:rsidP="002A5DE2">
                        <w:pPr>
                          <w:pStyle w:val="Caption"/>
                          <w:rPr>
                            <w:noProof/>
                          </w:rPr>
                        </w:pPr>
                        <w:r>
                          <w:t xml:space="preserve">Figure </w:t>
                        </w:r>
                        <w:r>
                          <w:fldChar w:fldCharType="begin"/>
                        </w:r>
                        <w:r>
                          <w:instrText xml:space="preserve"> SEQ Figure \* ARABIC </w:instrText>
                        </w:r>
                        <w:r>
                          <w:fldChar w:fldCharType="separate"/>
                        </w:r>
                        <w:r>
                          <w:rPr>
                            <w:noProof/>
                          </w:rPr>
                          <w:t>3</w:t>
                        </w:r>
                        <w:r>
                          <w:rPr>
                            <w:noProof/>
                          </w:rPr>
                          <w:fldChar w:fldCharType="end"/>
                        </w:r>
                        <w:r>
                          <w:t xml:space="preserve">: </w:t>
                        </w:r>
                        <w:r w:rsidRPr="004E4A42">
                          <w:t>The relationship between GeoSciML ShearDisplacementStructure Features and GeoSciML ShearDisplacementStructureView Features</w:t>
                        </w:r>
                      </w:p>
                    </w:txbxContent>
                  </v:textbox>
                </v:shape>
                <w10:wrap type="topAndBottom"/>
              </v:group>
            </w:pict>
          </mc:Fallback>
        </mc:AlternateContent>
      </w:r>
      <w:r w:rsidR="00DC13FD" w:rsidRPr="00283E2D">
        <w:t xml:space="preserve">These </w:t>
      </w:r>
      <w:r w:rsidR="000A4CDD" w:rsidRPr="00283E2D">
        <w:t>features</w:t>
      </w:r>
      <w:r w:rsidR="000A4CDD">
        <w:t xml:space="preserve"> represent linear mapped features that are specified as</w:t>
      </w:r>
      <w:r w:rsidR="00DC13FD" w:rsidRPr="00283E2D">
        <w:t xml:space="preserve"> GeoSciML </w:t>
      </w:r>
      <w:hyperlink r:id="rId37" w:history="1">
        <w:r w:rsidR="00DC13FD" w:rsidRPr="00283E2D">
          <w:rPr>
            <w:rStyle w:val="Hyperlink"/>
          </w:rPr>
          <w:t xml:space="preserve">ShearDisplacementStructure </w:t>
        </w:r>
        <w:r w:rsidR="001C79F6" w:rsidRPr="00283E2D">
          <w:rPr>
            <w:rStyle w:val="Hyperlink"/>
          </w:rPr>
          <w:t>F</w:t>
        </w:r>
        <w:r w:rsidR="00DC13FD" w:rsidRPr="00283E2D">
          <w:rPr>
            <w:rStyle w:val="Hyperlink"/>
          </w:rPr>
          <w:t>eatures</w:t>
        </w:r>
      </w:hyperlink>
      <w:r w:rsidR="00BB7E7D" w:rsidRPr="00283E2D">
        <w:t xml:space="preserve"> (Figure 3)</w:t>
      </w:r>
      <w:r w:rsidR="00DC13FD" w:rsidRPr="00283E2D">
        <w:t xml:space="preserve">. </w:t>
      </w:r>
    </w:p>
    <w:p w:rsidR="001C79F6" w:rsidRPr="00283E2D" w:rsidRDefault="001C79F6" w:rsidP="002A5DE2">
      <w:r w:rsidRPr="00283E2D">
        <w:rPr>
          <w:b/>
        </w:rPr>
        <w:t>Table 2</w:t>
      </w:r>
      <w:r w:rsidRPr="00283E2D">
        <w:t xml:space="preserve"> </w:t>
      </w:r>
      <w:r w:rsidR="000A4CDD" w:rsidRPr="00283E2D">
        <w:t xml:space="preserve">describes each of the </w:t>
      </w:r>
      <w:hyperlink w:anchor="Element" w:history="1">
        <w:r w:rsidR="000A4CDD" w:rsidRPr="00283E2D">
          <w:rPr>
            <w:rStyle w:val="Hyperlink"/>
          </w:rPr>
          <w:t>elements</w:t>
        </w:r>
      </w:hyperlink>
      <w:r w:rsidR="000A4CDD" w:rsidRPr="00283E2D">
        <w:t xml:space="preserve"> </w:t>
      </w:r>
      <w:r w:rsidR="000A4CDD">
        <w:t>in the</w:t>
      </w:r>
      <w:r w:rsidR="000A4CDD" w:rsidRPr="00283E2D">
        <w:t xml:space="preserve"> </w:t>
      </w:r>
      <w:r w:rsidRPr="00283E2D">
        <w:rPr>
          <w:b/>
        </w:rPr>
        <w:t xml:space="preserve">ShearDisplacementStructure </w:t>
      </w:r>
      <w:r w:rsidR="000A4CDD">
        <w:t>feature schema</w:t>
      </w:r>
      <w:r w:rsidRPr="00283E2D">
        <w:t>; in this table:</w:t>
      </w:r>
    </w:p>
    <w:p w:rsidR="001C79F6" w:rsidRPr="00283E2D" w:rsidRDefault="001C79F6" w:rsidP="002A5DE2">
      <w:pPr>
        <w:pStyle w:val="ListParagraph"/>
        <w:numPr>
          <w:ilvl w:val="0"/>
          <w:numId w:val="3"/>
        </w:numPr>
      </w:pPr>
      <w:r w:rsidRPr="00283E2D">
        <w:rPr>
          <w:b/>
        </w:rPr>
        <w:t>Name</w:t>
      </w:r>
      <w:r w:rsidRPr="00283E2D">
        <w:t xml:space="preserve"> is the name of an element that describes a given </w:t>
      </w:r>
      <w:hyperlink w:anchor="Feature" w:history="1">
        <w:r w:rsidRPr="00283E2D">
          <w:rPr>
            <w:rStyle w:val="Hyperlink"/>
          </w:rPr>
          <w:t>feature</w:t>
        </w:r>
      </w:hyperlink>
    </w:p>
    <w:p w:rsidR="001C79F6" w:rsidRPr="00283E2D" w:rsidRDefault="001C79F6" w:rsidP="002A5DE2">
      <w:pPr>
        <w:pStyle w:val="ListParagraph"/>
        <w:numPr>
          <w:ilvl w:val="0"/>
          <w:numId w:val="3"/>
        </w:numPr>
      </w:pPr>
      <w:r w:rsidRPr="00283E2D">
        <w:rPr>
          <w:b/>
        </w:rPr>
        <w:t>Implementation data type</w:t>
      </w:r>
      <w:r w:rsidRPr="00283E2D">
        <w:t xml:space="preserve"> indicates the specifications for a given element:</w:t>
      </w:r>
    </w:p>
    <w:p w:rsidR="001C79F6" w:rsidRPr="00283E2D" w:rsidRDefault="001C79F6" w:rsidP="002A5DE2">
      <w:pPr>
        <w:pStyle w:val="ListParagraph"/>
        <w:numPr>
          <w:ilvl w:val="1"/>
          <w:numId w:val="3"/>
        </w:numPr>
      </w:pPr>
      <w:r w:rsidRPr="00283E2D">
        <w:t xml:space="preserve">AnyURI: This element will contain an appropriate </w:t>
      </w:r>
      <w:hyperlink w:anchor="URI" w:history="1">
        <w:r w:rsidRPr="00283E2D">
          <w:rPr>
            <w:rStyle w:val="Hyperlink"/>
          </w:rPr>
          <w:t>URI</w:t>
        </w:r>
      </w:hyperlink>
    </w:p>
    <w:p w:rsidR="00EF3D36" w:rsidRPr="00283E2D" w:rsidRDefault="00EF3D36" w:rsidP="002A5DE2">
      <w:pPr>
        <w:pStyle w:val="ListParagraph"/>
        <w:numPr>
          <w:ilvl w:val="2"/>
          <w:numId w:val="3"/>
        </w:numPr>
      </w:pPr>
      <w:r w:rsidRPr="00283E2D">
        <w:t>URIs can be used to refer to other resources, such as controlled concepts in published vocabularies</w:t>
      </w:r>
    </w:p>
    <w:p w:rsidR="001C79F6" w:rsidRPr="00283E2D" w:rsidRDefault="001C79F6" w:rsidP="002A5DE2">
      <w:pPr>
        <w:pStyle w:val="ListParagraph"/>
        <w:numPr>
          <w:ilvl w:val="1"/>
          <w:numId w:val="3"/>
        </w:numPr>
      </w:pPr>
      <w:r w:rsidRPr="00283E2D">
        <w:t>String:</w:t>
      </w:r>
      <w:r w:rsidR="00C73FF1" w:rsidRPr="00283E2D">
        <w:t xml:space="preserve"> </w:t>
      </w:r>
      <w:r w:rsidRPr="00283E2D">
        <w:t>This element will contain a free-text series of alphanumeric characters</w:t>
      </w:r>
    </w:p>
    <w:p w:rsidR="001C79F6" w:rsidRPr="00283E2D" w:rsidRDefault="001C79F6" w:rsidP="002A5DE2">
      <w:pPr>
        <w:pStyle w:val="ListParagraph"/>
        <w:numPr>
          <w:ilvl w:val="1"/>
          <w:numId w:val="3"/>
        </w:numPr>
      </w:pPr>
      <w:r w:rsidRPr="00283E2D">
        <w:t>Decimal: This element will contain a numeric value</w:t>
      </w:r>
    </w:p>
    <w:p w:rsidR="001C79F6" w:rsidRPr="00283E2D" w:rsidRDefault="001C79F6" w:rsidP="002A5DE2">
      <w:pPr>
        <w:pStyle w:val="ListParagraph"/>
      </w:pPr>
      <w:r w:rsidRPr="00283E2D">
        <w:lastRenderedPageBreak/>
        <w:t xml:space="preserve">Note that these values are modified by the </w:t>
      </w:r>
      <w:r w:rsidRPr="00283E2D">
        <w:rPr>
          <w:b/>
        </w:rPr>
        <w:t xml:space="preserve">xs: </w:t>
      </w:r>
      <w:r w:rsidRPr="00283E2D">
        <w:t xml:space="preserve">prefix; </w:t>
      </w:r>
      <w:r w:rsidR="00B5420A" w:rsidRPr="00283E2D">
        <w:t>the xs:</w:t>
      </w:r>
      <w:r w:rsidRPr="00283E2D">
        <w:t xml:space="preserve"> prefix indicates conformity to the </w:t>
      </w:r>
      <w:hyperlink r:id="rId38" w:history="1">
        <w:r w:rsidRPr="00283E2D">
          <w:rPr>
            <w:rStyle w:val="Hyperlink"/>
          </w:rPr>
          <w:t>W3C XML Schema</w:t>
        </w:r>
      </w:hyperlink>
      <w:r w:rsidR="00C73FF1" w:rsidRPr="00283E2D">
        <w:t xml:space="preserve"> </w:t>
      </w:r>
    </w:p>
    <w:p w:rsidR="001C79F6" w:rsidRPr="00283E2D" w:rsidRDefault="001C79F6" w:rsidP="002A5DE2">
      <w:pPr>
        <w:pStyle w:val="ListParagraph"/>
        <w:numPr>
          <w:ilvl w:val="0"/>
          <w:numId w:val="3"/>
        </w:numPr>
      </w:pPr>
      <w:r w:rsidRPr="00283E2D">
        <w:rPr>
          <w:b/>
        </w:rPr>
        <w:t>Notes</w:t>
      </w:r>
      <w:r w:rsidRPr="00283E2D">
        <w:t xml:space="preserve"> contains a general description of a given element</w:t>
      </w:r>
    </w:p>
    <w:p w:rsidR="007E2DA0" w:rsidRPr="00283E2D" w:rsidRDefault="007E2DA0" w:rsidP="006C0140">
      <w:pPr>
        <w:pStyle w:val="Caption"/>
        <w:keepNext/>
        <w:spacing w:after="80"/>
      </w:pPr>
      <w:bookmarkStart w:id="100" w:name="_Ref321727337"/>
      <w:r w:rsidRPr="00283E2D">
        <w:t xml:space="preserve">Table </w:t>
      </w:r>
      <w:fldSimple w:instr=" SEQ Table \* ARABIC ">
        <w:r w:rsidR="006C0140">
          <w:rPr>
            <w:noProof/>
          </w:rPr>
          <w:t>2</w:t>
        </w:r>
      </w:fldSimple>
      <w:bookmarkEnd w:id="100"/>
      <w:r w:rsidRPr="00283E2D">
        <w:t>: Elements in ShearDisplacementStructureView feature scheme</w:t>
      </w:r>
    </w:p>
    <w:tbl>
      <w:tblPr>
        <w:tblW w:w="10080" w:type="dxa"/>
        <w:tblInd w:w="60" w:type="dxa"/>
        <w:tblLayout w:type="fixed"/>
        <w:tblCellMar>
          <w:left w:w="60" w:type="dxa"/>
          <w:right w:w="60" w:type="dxa"/>
        </w:tblCellMar>
        <w:tblLook w:val="0000" w:firstRow="0" w:lastRow="0" w:firstColumn="0" w:lastColumn="0" w:noHBand="0" w:noVBand="0"/>
      </w:tblPr>
      <w:tblGrid>
        <w:gridCol w:w="2520"/>
        <w:gridCol w:w="1710"/>
        <w:gridCol w:w="5850"/>
      </w:tblGrid>
      <w:tr w:rsidR="001C79F6" w:rsidRPr="002A1B56" w:rsidTr="006D7BBB">
        <w:trPr>
          <w:cantSplit/>
          <w:trHeight w:val="215"/>
          <w:tblHeader/>
        </w:trPr>
        <w:tc>
          <w:tcPr>
            <w:tcW w:w="2520" w:type="dxa"/>
            <w:tcBorders>
              <w:top w:val="single" w:sz="2" w:space="0" w:color="auto"/>
              <w:left w:val="single" w:sz="2" w:space="0" w:color="auto"/>
              <w:bottom w:val="single" w:sz="2" w:space="0" w:color="auto"/>
              <w:right w:val="single" w:sz="2" w:space="0" w:color="auto"/>
            </w:tcBorders>
            <w:shd w:val="clear" w:color="auto" w:fill="E6E6E6"/>
          </w:tcPr>
          <w:p w:rsidR="001C79F6" w:rsidRPr="002A1B56" w:rsidRDefault="001C79F6">
            <w:pPr>
              <w:pStyle w:val="TableColHeading"/>
            </w:pPr>
            <w:r w:rsidRPr="002A1B56">
              <w:t>Name</w:t>
            </w:r>
          </w:p>
        </w:tc>
        <w:tc>
          <w:tcPr>
            <w:tcW w:w="1710" w:type="dxa"/>
            <w:tcBorders>
              <w:top w:val="single" w:sz="2" w:space="0" w:color="auto"/>
              <w:left w:val="single" w:sz="2" w:space="0" w:color="auto"/>
              <w:bottom w:val="single" w:sz="2" w:space="0" w:color="auto"/>
              <w:right w:val="single" w:sz="2" w:space="0" w:color="auto"/>
            </w:tcBorders>
            <w:shd w:val="clear" w:color="auto" w:fill="E6E6E6"/>
          </w:tcPr>
          <w:p w:rsidR="001C79F6" w:rsidRPr="002A1B56" w:rsidRDefault="001C79F6">
            <w:pPr>
              <w:pStyle w:val="TableColHeading"/>
            </w:pPr>
            <w:r w:rsidRPr="002A1B56">
              <w:t>Type</w:t>
            </w:r>
          </w:p>
        </w:tc>
        <w:tc>
          <w:tcPr>
            <w:tcW w:w="5850" w:type="dxa"/>
            <w:tcBorders>
              <w:top w:val="single" w:sz="2" w:space="0" w:color="auto"/>
              <w:left w:val="single" w:sz="2" w:space="0" w:color="auto"/>
              <w:bottom w:val="single" w:sz="2" w:space="0" w:color="auto"/>
              <w:right w:val="single" w:sz="2" w:space="0" w:color="auto"/>
            </w:tcBorders>
            <w:shd w:val="clear" w:color="auto" w:fill="E6E6E6"/>
          </w:tcPr>
          <w:p w:rsidR="001C79F6" w:rsidRPr="002A1B56" w:rsidRDefault="001C79F6">
            <w:pPr>
              <w:pStyle w:val="TableColHeading"/>
            </w:pPr>
            <w:r w:rsidRPr="002A1B56">
              <w:t>Notes</w:t>
            </w:r>
          </w:p>
        </w:tc>
      </w:tr>
      <w:tr w:rsidR="001C79F6" w:rsidRPr="00283E2D" w:rsidTr="006D7BBB">
        <w:trPr>
          <w:cantSplit/>
        </w:trPr>
        <w:tc>
          <w:tcPr>
            <w:tcW w:w="252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Att.Name</w:instrText>
            </w:r>
            <w:r w:rsidRPr="00283E2D">
              <w:fldChar w:fldCharType="separate"/>
            </w:r>
            <w:r w:rsidRPr="00283E2D">
              <w:t>identifier</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Att.Type</w:instrText>
            </w:r>
            <w:r w:rsidRPr="00283E2D">
              <w:fldChar w:fldCharType="separate"/>
            </w:r>
            <w:r w:rsidRPr="00283E2D">
              <w:t>xs:AnyURI</w:t>
            </w:r>
            <w:r w:rsidRPr="00283E2D">
              <w:fldChar w:fldCharType="end"/>
            </w:r>
          </w:p>
        </w:tc>
        <w:tc>
          <w:tcPr>
            <w:tcW w:w="585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Att.Notes</w:instrText>
            </w:r>
            <w:r w:rsidRPr="00283E2D">
              <w:fldChar w:fldCharType="end"/>
            </w:r>
            <w:r w:rsidRPr="00283E2D">
              <w:t>Globally unique identifier for the individual feature. Recommended practice is that this identifier be derived from the primary key for the spatial objects in the source data in case information needs to be transferred from the interchange format back to the source database. This identifier is analogous to the identifier for a GeoSciML MappedFeature.</w:t>
            </w:r>
          </w:p>
        </w:tc>
      </w:tr>
      <w:tr w:rsidR="001C79F6" w:rsidRPr="00283E2D" w:rsidTr="006D7BBB">
        <w:trPr>
          <w:cantSplit/>
        </w:trPr>
        <w:tc>
          <w:tcPr>
            <w:tcW w:w="252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Att.Name</w:instrText>
            </w:r>
            <w:r w:rsidRPr="00283E2D">
              <w:fldChar w:fldCharType="separate"/>
            </w:r>
            <w:r w:rsidRPr="00283E2D">
              <w:t>name</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Att.Type</w:instrText>
            </w:r>
            <w:r w:rsidRPr="00283E2D">
              <w:fldChar w:fldCharType="separate"/>
            </w:r>
            <w:r w:rsidRPr="00283E2D">
              <w:t>xs:string</w:t>
            </w:r>
            <w:r w:rsidRPr="00283E2D">
              <w:fldChar w:fldCharType="end"/>
            </w:r>
          </w:p>
        </w:tc>
        <w:tc>
          <w:tcPr>
            <w:tcW w:w="585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Att.Notes</w:instrText>
            </w:r>
            <w:r w:rsidRPr="00283E2D">
              <w:fldChar w:fldCharType="end"/>
            </w:r>
            <w:r w:rsidRPr="00283E2D">
              <w:t>Display name for the the ShearDisplacementStructure. This may be a generic fault type (e.g. ‘thrust fault’, ‘strike-slip fault’) or a particular fault name (e.g. ‘Moine thrust’, ‘San Andreas Fault’).</w:t>
            </w:r>
          </w:p>
        </w:tc>
      </w:tr>
      <w:tr w:rsidR="001C79F6" w:rsidRPr="00283E2D" w:rsidTr="006D7BBB">
        <w:trPr>
          <w:cantSplit/>
        </w:trPr>
        <w:tc>
          <w:tcPr>
            <w:tcW w:w="252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Att.Name</w:instrText>
            </w:r>
            <w:r w:rsidRPr="00283E2D">
              <w:fldChar w:fldCharType="separate"/>
            </w:r>
            <w:r w:rsidRPr="00283E2D">
              <w:t>description</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Att.Type</w:instrText>
            </w:r>
            <w:r w:rsidRPr="00283E2D">
              <w:fldChar w:fldCharType="separate"/>
            </w:r>
            <w:r w:rsidRPr="00283E2D">
              <w:t>xs:string</w:t>
            </w:r>
            <w:r w:rsidRPr="00283E2D">
              <w:fldChar w:fldCharType="end"/>
            </w:r>
          </w:p>
        </w:tc>
        <w:tc>
          <w:tcPr>
            <w:tcW w:w="585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Att.Notes</w:instrText>
            </w:r>
            <w:r w:rsidRPr="00283E2D">
              <w:fldChar w:fldCharType="end"/>
            </w:r>
            <w:r w:rsidRPr="00283E2D">
              <w:t>Text description of the ShearDisplacementStructure, typically taken from an entry on a geological map legend.</w:t>
            </w:r>
          </w:p>
        </w:tc>
      </w:tr>
      <w:tr w:rsidR="001C79F6" w:rsidRPr="00283E2D" w:rsidTr="006D7BBB">
        <w:trPr>
          <w:cantSplit/>
        </w:trPr>
        <w:tc>
          <w:tcPr>
            <w:tcW w:w="252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Att.Name</w:instrText>
            </w:r>
            <w:r w:rsidRPr="00283E2D">
              <w:fldChar w:fldCharType="separate"/>
            </w:r>
            <w:r w:rsidRPr="00283E2D">
              <w:t>faultType</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Att.Type</w:instrText>
            </w:r>
            <w:r w:rsidRPr="00283E2D">
              <w:fldChar w:fldCharType="separate"/>
            </w:r>
            <w:r w:rsidRPr="00283E2D">
              <w:t>xs:string</w:t>
            </w:r>
            <w:r w:rsidRPr="00283E2D">
              <w:fldChar w:fldCharType="end"/>
            </w:r>
          </w:p>
        </w:tc>
        <w:tc>
          <w:tcPr>
            <w:tcW w:w="585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Att.Notes</w:instrText>
            </w:r>
            <w:r w:rsidRPr="00283E2D">
              <w:fldChar w:fldCharType="end"/>
            </w:r>
            <w:r w:rsidRPr="00283E2D">
              <w:t>Type of ShearDisplacementStructure (as defined in GeoSciML).</w:t>
            </w:r>
          </w:p>
        </w:tc>
      </w:tr>
      <w:tr w:rsidR="001C79F6" w:rsidRPr="00283E2D" w:rsidTr="006D7BBB">
        <w:trPr>
          <w:cantSplit/>
        </w:trPr>
        <w:tc>
          <w:tcPr>
            <w:tcW w:w="252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Att.Name</w:instrText>
            </w:r>
            <w:r w:rsidRPr="00283E2D">
              <w:fldChar w:fldCharType="separate"/>
            </w:r>
            <w:r w:rsidRPr="00283E2D">
              <w:t>movementType</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Att.Type</w:instrText>
            </w:r>
            <w:r w:rsidRPr="00283E2D">
              <w:fldChar w:fldCharType="separate"/>
            </w:r>
            <w:r w:rsidRPr="00283E2D">
              <w:t>xs:string</w:t>
            </w:r>
            <w:r w:rsidRPr="00283E2D">
              <w:fldChar w:fldCharType="end"/>
            </w:r>
          </w:p>
        </w:tc>
        <w:tc>
          <w:tcPr>
            <w:tcW w:w="585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Att.Notes</w:instrText>
            </w:r>
            <w:r w:rsidRPr="00283E2D">
              <w:fldChar w:fldCharType="end"/>
            </w:r>
            <w:r w:rsidRPr="00283E2D">
              <w:t>Summary of the type of movement (e.g. dip-slip, strike-slip) on the ShearDisplacementStructure.</w:t>
            </w:r>
          </w:p>
        </w:tc>
      </w:tr>
      <w:tr w:rsidR="001C79F6" w:rsidRPr="00283E2D" w:rsidTr="006D7BBB">
        <w:trPr>
          <w:cantSplit/>
        </w:trPr>
        <w:tc>
          <w:tcPr>
            <w:tcW w:w="252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Att.Name</w:instrText>
            </w:r>
            <w:r w:rsidRPr="00283E2D">
              <w:fldChar w:fldCharType="separate"/>
            </w:r>
            <w:r w:rsidRPr="00283E2D">
              <w:t>deformationStyle</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Att.Type</w:instrText>
            </w:r>
            <w:r w:rsidRPr="00283E2D">
              <w:fldChar w:fldCharType="separate"/>
            </w:r>
            <w:r w:rsidRPr="00283E2D">
              <w:t>xs:string</w:t>
            </w:r>
            <w:r w:rsidRPr="00283E2D">
              <w:fldChar w:fldCharType="end"/>
            </w:r>
          </w:p>
        </w:tc>
        <w:tc>
          <w:tcPr>
            <w:tcW w:w="585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Att.Notes</w:instrText>
            </w:r>
            <w:r w:rsidRPr="00283E2D">
              <w:fldChar w:fldCharType="end"/>
            </w:r>
            <w:r w:rsidRPr="00283E2D">
              <w:t>Description of the style of deformation (e.g. brittle,ductile etc) for the ShearDisplacementStructure.</w:t>
            </w:r>
          </w:p>
        </w:tc>
      </w:tr>
      <w:tr w:rsidR="001C79F6" w:rsidRPr="00283E2D" w:rsidTr="006D7BBB">
        <w:trPr>
          <w:cantSplit/>
        </w:trPr>
        <w:tc>
          <w:tcPr>
            <w:tcW w:w="252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Att.Name</w:instrText>
            </w:r>
            <w:r w:rsidRPr="00283E2D">
              <w:fldChar w:fldCharType="separate"/>
            </w:r>
            <w:r w:rsidRPr="00283E2D">
              <w:t>displacement</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Att.Type</w:instrText>
            </w:r>
            <w:r w:rsidRPr="00283E2D">
              <w:fldChar w:fldCharType="separate"/>
            </w:r>
            <w:r w:rsidRPr="00283E2D">
              <w:t>xs:string</w:t>
            </w:r>
            <w:r w:rsidRPr="00283E2D">
              <w:fldChar w:fldCharType="end"/>
            </w:r>
          </w:p>
        </w:tc>
        <w:tc>
          <w:tcPr>
            <w:tcW w:w="585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Att.Notes</w:instrText>
            </w:r>
            <w:r w:rsidRPr="00283E2D">
              <w:fldChar w:fldCharType="end"/>
            </w:r>
            <w:r w:rsidRPr="00283E2D">
              <w:t xml:space="preserve">Text summary of displacement across the ShearDisplacementStructure. </w:t>
            </w:r>
          </w:p>
        </w:tc>
      </w:tr>
      <w:tr w:rsidR="001C79F6" w:rsidRPr="00283E2D" w:rsidTr="006D7BBB">
        <w:trPr>
          <w:cantSplit/>
        </w:trPr>
        <w:tc>
          <w:tcPr>
            <w:tcW w:w="252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Att.Name</w:instrText>
            </w:r>
            <w:r w:rsidRPr="00283E2D">
              <w:fldChar w:fldCharType="separate"/>
            </w:r>
            <w:r w:rsidRPr="00283E2D">
              <w:t>geologicHistory</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Att.Type</w:instrText>
            </w:r>
            <w:r w:rsidRPr="00283E2D">
              <w:fldChar w:fldCharType="separate"/>
            </w:r>
            <w:r w:rsidRPr="00283E2D">
              <w:t>xs:string</w:t>
            </w:r>
            <w:r w:rsidRPr="00283E2D">
              <w:fldChar w:fldCharType="end"/>
            </w:r>
          </w:p>
        </w:tc>
        <w:tc>
          <w:tcPr>
            <w:tcW w:w="585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Att.Notes</w:instrText>
            </w:r>
            <w:r w:rsidRPr="00283E2D">
              <w:fldChar w:fldCharType="end"/>
            </w:r>
            <w:r w:rsidRPr="00283E2D">
              <w:t>Text (possibly formatted with formal syntax) description of the age of the ShearDisplacementStructure (where age is a sequence of events and may include process and environment information).</w:t>
            </w:r>
          </w:p>
        </w:tc>
      </w:tr>
      <w:tr w:rsidR="001C79F6" w:rsidRPr="00283E2D" w:rsidTr="006D7BBB">
        <w:trPr>
          <w:cantSplit/>
        </w:trPr>
        <w:tc>
          <w:tcPr>
            <w:tcW w:w="252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Att.Name</w:instrText>
            </w:r>
            <w:r w:rsidRPr="00283E2D">
              <w:fldChar w:fldCharType="separate"/>
            </w:r>
            <w:r w:rsidRPr="00283E2D">
              <w:t>observationMethod</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Att.Type</w:instrText>
            </w:r>
            <w:r w:rsidRPr="00283E2D">
              <w:fldChar w:fldCharType="separate"/>
            </w:r>
            <w:r w:rsidRPr="00283E2D">
              <w:t>xs:string</w:t>
            </w:r>
            <w:r w:rsidRPr="00283E2D">
              <w:fldChar w:fldCharType="end"/>
            </w:r>
          </w:p>
        </w:tc>
        <w:tc>
          <w:tcPr>
            <w:tcW w:w="585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Att.Notes</w:instrText>
            </w:r>
            <w:r w:rsidRPr="00283E2D">
              <w:fldChar w:fldCharType="end"/>
            </w:r>
            <w:r w:rsidRPr="00283E2D">
              <w:t>Metadata snippet indicating how the spatial extent of the feature was determined. ObservationMethod is a convenience property that provides a quick and dirty approach to observation metadata when data are reported using a feature view (as opposed to observation view).</w:t>
            </w:r>
          </w:p>
        </w:tc>
      </w:tr>
      <w:tr w:rsidR="001C79F6" w:rsidRPr="00283E2D" w:rsidTr="006D7BBB">
        <w:trPr>
          <w:cantSplit/>
        </w:trPr>
        <w:tc>
          <w:tcPr>
            <w:tcW w:w="252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Att.Name</w:instrText>
            </w:r>
            <w:r w:rsidRPr="00283E2D">
              <w:fldChar w:fldCharType="separate"/>
            </w:r>
            <w:r w:rsidRPr="00283E2D">
              <w:t>positionalAccuracy</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Att.Type</w:instrText>
            </w:r>
            <w:r w:rsidRPr="00283E2D">
              <w:fldChar w:fldCharType="separate"/>
            </w:r>
            <w:r w:rsidRPr="00283E2D">
              <w:t>xs:string</w:t>
            </w:r>
            <w:r w:rsidRPr="00283E2D">
              <w:fldChar w:fldCharType="end"/>
            </w:r>
          </w:p>
        </w:tc>
        <w:tc>
          <w:tcPr>
            <w:tcW w:w="585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Att.Notes</w:instrText>
            </w:r>
            <w:r w:rsidRPr="00283E2D">
              <w:fldChar w:fldCharType="end"/>
            </w:r>
            <w:r w:rsidRPr="00283E2D">
              <w:t>Quantitative values which define the radius of an uncertainty buffer around a mappedFeature (eg: a positionAccuracy of 100 m for a line feature defines a buffer polygon of total width 200 m centered on the line).</w:t>
            </w:r>
          </w:p>
        </w:tc>
      </w:tr>
      <w:tr w:rsidR="001C79F6" w:rsidRPr="00283E2D" w:rsidTr="006D7BBB">
        <w:trPr>
          <w:cantSplit/>
        </w:trPr>
        <w:tc>
          <w:tcPr>
            <w:tcW w:w="252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Att.Name</w:instrText>
            </w:r>
            <w:r w:rsidRPr="00283E2D">
              <w:fldChar w:fldCharType="separate"/>
            </w:r>
            <w:r w:rsidRPr="00283E2D">
              <w:t>source</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Att.Type</w:instrText>
            </w:r>
            <w:r w:rsidRPr="00283E2D">
              <w:fldChar w:fldCharType="separate"/>
            </w:r>
            <w:r w:rsidRPr="00283E2D">
              <w:t>xs:string</w:t>
            </w:r>
            <w:r w:rsidRPr="00283E2D">
              <w:fldChar w:fldCharType="end"/>
            </w:r>
          </w:p>
        </w:tc>
        <w:tc>
          <w:tcPr>
            <w:tcW w:w="585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Att.Notes</w:instrText>
            </w:r>
            <w:r w:rsidRPr="00283E2D">
              <w:fldChar w:fldCharType="end"/>
            </w:r>
            <w:r w:rsidRPr="00283E2D">
              <w:t>Text describing feature-specific details and citations to source materials, and if available providing URLs to reference material and publications describing the geologic feature. This could be a short text synopsis of key information that would also be in the metadata record referenced by metadata_uri.</w:t>
            </w:r>
          </w:p>
        </w:tc>
      </w:tr>
      <w:tr w:rsidR="001C79F6" w:rsidRPr="00283E2D" w:rsidTr="006D7BBB">
        <w:trPr>
          <w:cantSplit/>
        </w:trPr>
        <w:tc>
          <w:tcPr>
            <w:tcW w:w="252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Att.Name</w:instrText>
            </w:r>
            <w:r w:rsidRPr="00283E2D">
              <w:fldChar w:fldCharType="separate"/>
            </w:r>
            <w:r w:rsidRPr="00283E2D">
              <w:t>faultType_uri</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Att.Type</w:instrText>
            </w:r>
            <w:r w:rsidRPr="00283E2D">
              <w:fldChar w:fldCharType="separate"/>
            </w:r>
            <w:r w:rsidRPr="00283E2D">
              <w:t>xs:AnyURI</w:t>
            </w:r>
            <w:r w:rsidRPr="00283E2D">
              <w:fldChar w:fldCharType="end"/>
            </w:r>
          </w:p>
        </w:tc>
        <w:tc>
          <w:tcPr>
            <w:tcW w:w="585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Att.Notes</w:instrText>
            </w:r>
            <w:r w:rsidRPr="00283E2D">
              <w:fldChar w:fldCharType="end"/>
            </w:r>
            <w:r w:rsidRPr="00283E2D">
              <w:t>URI referring to a controlled concept from a vocabulary defining the fault type (ShearDisplacementStructure). Mandatory property - if no value is provided then a URI referring to a controlled concept explaining why the value is nil must be provided.</w:t>
            </w:r>
          </w:p>
        </w:tc>
      </w:tr>
      <w:tr w:rsidR="001C79F6" w:rsidRPr="00283E2D" w:rsidTr="006D7BBB">
        <w:trPr>
          <w:cantSplit/>
        </w:trPr>
        <w:tc>
          <w:tcPr>
            <w:tcW w:w="252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Att.Name</w:instrText>
            </w:r>
            <w:r w:rsidRPr="00283E2D">
              <w:fldChar w:fldCharType="separate"/>
            </w:r>
            <w:r w:rsidRPr="00283E2D">
              <w:t>movementType_uri</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Att.Type</w:instrText>
            </w:r>
            <w:r w:rsidRPr="00283E2D">
              <w:fldChar w:fldCharType="separate"/>
            </w:r>
            <w:r w:rsidRPr="00283E2D">
              <w:t>xs:AnyURI</w:t>
            </w:r>
            <w:r w:rsidRPr="00283E2D">
              <w:fldChar w:fldCharType="end"/>
            </w:r>
          </w:p>
        </w:tc>
        <w:tc>
          <w:tcPr>
            <w:tcW w:w="585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Att.Notes</w:instrText>
            </w:r>
            <w:r w:rsidRPr="00283E2D">
              <w:fldChar w:fldCharType="end"/>
            </w:r>
            <w:r w:rsidRPr="00283E2D">
              <w:t>URI referring to a controlled concept from a vocabulary defining the ShearDisplacementStructure movement type. Mandatory property - if no value is provided then a URI referring to a controlled concept explaining why the value is nil must be provided.</w:t>
            </w:r>
          </w:p>
        </w:tc>
      </w:tr>
      <w:tr w:rsidR="001C79F6" w:rsidRPr="00283E2D" w:rsidTr="006D7BBB">
        <w:trPr>
          <w:cantSplit/>
        </w:trPr>
        <w:tc>
          <w:tcPr>
            <w:tcW w:w="252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Att.Name</w:instrText>
            </w:r>
            <w:r w:rsidRPr="00283E2D">
              <w:fldChar w:fldCharType="separate"/>
            </w:r>
            <w:r w:rsidRPr="00283E2D">
              <w:t>deformationStyle_uri</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Att.Type</w:instrText>
            </w:r>
            <w:r w:rsidRPr="00283E2D">
              <w:fldChar w:fldCharType="separate"/>
            </w:r>
            <w:r w:rsidRPr="00283E2D">
              <w:t>xs:AnyURI</w:t>
            </w:r>
            <w:r w:rsidRPr="00283E2D">
              <w:fldChar w:fldCharType="end"/>
            </w:r>
          </w:p>
        </w:tc>
        <w:tc>
          <w:tcPr>
            <w:tcW w:w="585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Att.Notes</w:instrText>
            </w:r>
            <w:r w:rsidRPr="00283E2D">
              <w:fldChar w:fldCharType="end"/>
            </w:r>
            <w:r w:rsidRPr="00283E2D">
              <w:t>URI referring to a controlled concept from a vocabulary defining the ShearDisplacementStructure deformation style. Mandatory property - if no value is provided then a URI referring to a controlled concept explaining why the value is nil must be provided.</w:t>
            </w:r>
          </w:p>
        </w:tc>
      </w:tr>
      <w:tr w:rsidR="001C79F6" w:rsidRPr="00283E2D" w:rsidTr="006D7BBB">
        <w:trPr>
          <w:cantSplit/>
        </w:trPr>
        <w:tc>
          <w:tcPr>
            <w:tcW w:w="252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lastRenderedPageBreak/>
              <w:fldChar w:fldCharType="begin" w:fldLock="1"/>
            </w:r>
            <w:r w:rsidRPr="00283E2D">
              <w:instrText>MERGEFIELD Att.Name</w:instrText>
            </w:r>
            <w:r w:rsidRPr="00283E2D">
              <w:fldChar w:fldCharType="separate"/>
            </w:r>
            <w:r w:rsidRPr="00283E2D">
              <w:t>representativeAge_uri</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Att.Type</w:instrText>
            </w:r>
            <w:r w:rsidRPr="00283E2D">
              <w:fldChar w:fldCharType="separate"/>
            </w:r>
            <w:r w:rsidRPr="00283E2D">
              <w:t>xs:AnyURI</w:t>
            </w:r>
            <w:r w:rsidRPr="00283E2D">
              <w:fldChar w:fldCharType="end"/>
            </w:r>
          </w:p>
        </w:tc>
        <w:tc>
          <w:tcPr>
            <w:tcW w:w="585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Att.Notes</w:instrText>
            </w:r>
            <w:r w:rsidRPr="00283E2D">
              <w:fldChar w:fldCharType="end"/>
            </w:r>
            <w:r w:rsidRPr="00283E2D">
              <w:t>URI referring to a controlled concept specifying the most representative stratigraphic age interval for the GeologicUnit. This will be defined entirely at the discretion of the data provider and may be a single event selected from the geologic feature's geological history or a value summarizing the all or part of the feature's history.</w:t>
            </w:r>
          </w:p>
        </w:tc>
      </w:tr>
      <w:tr w:rsidR="001C79F6" w:rsidRPr="00283E2D" w:rsidTr="006D7BBB">
        <w:trPr>
          <w:cantSplit/>
        </w:trPr>
        <w:tc>
          <w:tcPr>
            <w:tcW w:w="252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Att.Name</w:instrText>
            </w:r>
            <w:r w:rsidRPr="00283E2D">
              <w:fldChar w:fldCharType="separate"/>
            </w:r>
            <w:r w:rsidRPr="00283E2D">
              <w:t>representativeLowerAge_uri</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Att.Type</w:instrText>
            </w:r>
            <w:r w:rsidRPr="00283E2D">
              <w:fldChar w:fldCharType="separate"/>
            </w:r>
            <w:r w:rsidRPr="00283E2D">
              <w:t>xs:AnyURI</w:t>
            </w:r>
            <w:r w:rsidRPr="00283E2D">
              <w:fldChar w:fldCharType="end"/>
            </w:r>
          </w:p>
        </w:tc>
        <w:tc>
          <w:tcPr>
            <w:tcW w:w="585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Att.Notes</w:instrText>
            </w:r>
            <w:r w:rsidRPr="00283E2D">
              <w:fldChar w:fldCharType="end"/>
            </w:r>
            <w:r w:rsidRPr="00283E2D">
              <w:t>URI referring to a controlled concept specifying the most representative lower value in a range of stratigraphic age intervals for the GeologicUnit. This will be defined entirely at the discretion of the data provider and may be a single event selected from the geologic feature's geological history or a value summarizing the all or part of the feature's history.</w:t>
            </w:r>
          </w:p>
        </w:tc>
      </w:tr>
      <w:tr w:rsidR="001C79F6" w:rsidRPr="00283E2D" w:rsidTr="006D7BBB">
        <w:trPr>
          <w:cantSplit/>
        </w:trPr>
        <w:tc>
          <w:tcPr>
            <w:tcW w:w="252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Att.Name</w:instrText>
            </w:r>
            <w:r w:rsidRPr="00283E2D">
              <w:fldChar w:fldCharType="separate"/>
            </w:r>
            <w:r w:rsidRPr="00283E2D">
              <w:t>representativeUpperAge_uri</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Att.Type</w:instrText>
            </w:r>
            <w:r w:rsidRPr="00283E2D">
              <w:fldChar w:fldCharType="separate"/>
            </w:r>
            <w:r w:rsidRPr="00283E2D">
              <w:t>xs:AnyURI</w:t>
            </w:r>
            <w:r w:rsidRPr="00283E2D">
              <w:fldChar w:fldCharType="end"/>
            </w:r>
          </w:p>
        </w:tc>
        <w:tc>
          <w:tcPr>
            <w:tcW w:w="585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Att.Notes</w:instrText>
            </w:r>
            <w:r w:rsidRPr="00283E2D">
              <w:fldChar w:fldCharType="end"/>
            </w:r>
            <w:r w:rsidRPr="00283E2D">
              <w:t>URI referring to a controlled concept specifying the most representative upper value in a range of stratigraphic age intervals for the GeologicUnit. This will be defined entirely at the discretion of the data provider and may be a single event selected from the geologic feature's geological history or a value summarizing the all or part of the feature's history.</w:t>
            </w:r>
          </w:p>
        </w:tc>
      </w:tr>
      <w:tr w:rsidR="001C79F6" w:rsidRPr="00283E2D" w:rsidTr="006D7BBB">
        <w:trPr>
          <w:cantSplit/>
        </w:trPr>
        <w:tc>
          <w:tcPr>
            <w:tcW w:w="252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Att.Name</w:instrText>
            </w:r>
            <w:r w:rsidRPr="00283E2D">
              <w:fldChar w:fldCharType="separate"/>
            </w:r>
            <w:r w:rsidRPr="00283E2D">
              <w:t>specification_uri</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Att.Type</w:instrText>
            </w:r>
            <w:r w:rsidRPr="00283E2D">
              <w:fldChar w:fldCharType="separate"/>
            </w:r>
            <w:r w:rsidRPr="00283E2D">
              <w:t>xs:AnyURI</w:t>
            </w:r>
            <w:r w:rsidRPr="00283E2D">
              <w:fldChar w:fldCharType="end"/>
            </w:r>
          </w:p>
        </w:tc>
        <w:tc>
          <w:tcPr>
            <w:tcW w:w="585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Att.Notes</w:instrText>
            </w:r>
            <w:r w:rsidRPr="00283E2D">
              <w:fldChar w:fldCharType="end"/>
            </w:r>
            <w:r w:rsidRPr="00283E2D">
              <w:t>URI referring the GeoSciML ShearDisplacementStructure feature that describes the instance in detail. Mandatory property - if no value is provided then a URI referring to a controlled concept explaining why the value is nil must be provided.</w:t>
            </w:r>
          </w:p>
        </w:tc>
      </w:tr>
      <w:tr w:rsidR="001C79F6" w:rsidRPr="00283E2D" w:rsidTr="006D7BBB">
        <w:trPr>
          <w:cantSplit/>
        </w:trPr>
        <w:tc>
          <w:tcPr>
            <w:tcW w:w="252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Att.Name</w:instrText>
            </w:r>
            <w:r w:rsidRPr="00283E2D">
              <w:fldChar w:fldCharType="separate"/>
            </w:r>
            <w:r w:rsidRPr="00283E2D">
              <w:t>metadata_uri</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Att.Type</w:instrText>
            </w:r>
            <w:r w:rsidRPr="00283E2D">
              <w:fldChar w:fldCharType="separate"/>
            </w:r>
            <w:r w:rsidRPr="00283E2D">
              <w:t>xs:AnyURI</w:t>
            </w:r>
            <w:r w:rsidRPr="00283E2D">
              <w:fldChar w:fldCharType="end"/>
            </w:r>
          </w:p>
        </w:tc>
        <w:tc>
          <w:tcPr>
            <w:tcW w:w="585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Att.Notes</w:instrText>
            </w:r>
            <w:r w:rsidRPr="00283E2D">
              <w:fldChar w:fldCharType="end"/>
            </w:r>
            <w:r w:rsidRPr="00283E2D">
              <w:t>URI referring to a metadata record describing the provenance of data.</w:t>
            </w:r>
          </w:p>
        </w:tc>
      </w:tr>
      <w:tr w:rsidR="001C79F6" w:rsidRPr="00283E2D" w:rsidTr="006D7BBB">
        <w:trPr>
          <w:cantSplit/>
        </w:trPr>
        <w:tc>
          <w:tcPr>
            <w:tcW w:w="252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Att.Name</w:instrText>
            </w:r>
            <w:r w:rsidRPr="00283E2D">
              <w:fldChar w:fldCharType="separate"/>
            </w:r>
            <w:r w:rsidRPr="00283E2D">
              <w:t>genericSymbolizer</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Att.Type</w:instrText>
            </w:r>
            <w:r w:rsidRPr="00283E2D">
              <w:fldChar w:fldCharType="separate"/>
            </w:r>
            <w:r w:rsidRPr="00283E2D">
              <w:t>xs:string</w:t>
            </w:r>
            <w:r w:rsidRPr="00283E2D">
              <w:fldChar w:fldCharType="end"/>
            </w:r>
          </w:p>
        </w:tc>
        <w:tc>
          <w:tcPr>
            <w:tcW w:w="585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Att.Notes</w:instrText>
            </w:r>
            <w:r w:rsidRPr="00283E2D">
              <w:fldChar w:fldCharType="end"/>
            </w:r>
            <w:r w:rsidRPr="00283E2D">
              <w:t>Identifier for a symbol from standard (locally or community defined) symbolization scheme for portrayal.</w:t>
            </w:r>
          </w:p>
        </w:tc>
      </w:tr>
      <w:tr w:rsidR="001C79F6" w:rsidRPr="00283E2D" w:rsidTr="006D7BBB">
        <w:trPr>
          <w:cantSplit/>
        </w:trPr>
        <w:tc>
          <w:tcPr>
            <w:tcW w:w="252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Att.Name</w:instrText>
            </w:r>
            <w:r w:rsidRPr="00283E2D">
              <w:fldChar w:fldCharType="separate"/>
            </w:r>
            <w:r w:rsidRPr="00283E2D">
              <w:t>shape</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Att.Type</w:instrText>
            </w:r>
            <w:r w:rsidRPr="00283E2D">
              <w:fldChar w:fldCharType="separate"/>
            </w:r>
            <w:r w:rsidRPr="00283E2D">
              <w:t>GM_Object</w:t>
            </w:r>
            <w:r w:rsidRPr="00283E2D">
              <w:fldChar w:fldCharType="end"/>
            </w:r>
            <w:r w:rsidRPr="00283E2D">
              <w:t xml:space="preserve"> (GM_curve)</w:t>
            </w:r>
          </w:p>
        </w:tc>
        <w:tc>
          <w:tcPr>
            <w:tcW w:w="585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Att.Notes</w:instrText>
            </w:r>
            <w:r w:rsidRPr="00283E2D">
              <w:fldChar w:fldCharType="end"/>
            </w:r>
            <w:r w:rsidRPr="00283E2D">
              <w:t>Geometry defining the extent of the feature of interest.</w:t>
            </w:r>
          </w:p>
        </w:tc>
      </w:tr>
    </w:tbl>
    <w:p w:rsidR="002A1B56" w:rsidRDefault="002A1B56" w:rsidP="002A5DE2">
      <w:bookmarkStart w:id="101" w:name="_Toc320707873"/>
      <w:bookmarkStart w:id="102" w:name="_Toc320714709"/>
      <w:bookmarkStart w:id="103" w:name="_Toc321148896"/>
      <w:bookmarkEnd w:id="101"/>
      <w:bookmarkEnd w:id="102"/>
    </w:p>
    <w:bookmarkEnd w:id="103"/>
    <w:p w:rsidR="00F328F1" w:rsidRPr="00283E2D" w:rsidRDefault="00F328F1" w:rsidP="002A5DE2">
      <w:r w:rsidRPr="00283E2D">
        <w:t>In GeoSciML terms this will be an instance of a MappedFeature with key property values from the associated ShearDisplacementStructure feature summarized in text fields (data type xs:string)</w:t>
      </w:r>
      <w:r w:rsidR="00C73FF1" w:rsidRPr="00283E2D">
        <w:t xml:space="preserve"> </w:t>
      </w:r>
      <w:r w:rsidRPr="00283E2D">
        <w:t>as well as fields containing identifiers (URI) for fault type, deformation style, movement type, geologic age,</w:t>
      </w:r>
      <w:r w:rsidR="00C73FF1" w:rsidRPr="00283E2D">
        <w:t xml:space="preserve"> </w:t>
      </w:r>
      <w:r w:rsidRPr="00283E2D">
        <w:t>and a formally-encoded (ideally in GeoSciML) specification for interoperability. The latter are the properties suffixed with '_uri' and will contain URIs referring to other resources, for example controlled concepts in published vocabularies.</w:t>
      </w:r>
    </w:p>
    <w:p w:rsidR="003E7D66" w:rsidRPr="002A5DE2" w:rsidRDefault="003E7D66">
      <w:pPr>
        <w:pStyle w:val="Heading2"/>
      </w:pPr>
      <w:bookmarkStart w:id="104" w:name="_Toc321148897"/>
      <w:bookmarkStart w:id="105" w:name="_Toc364417879"/>
      <w:r w:rsidRPr="002A5DE2">
        <w:t>GeologicUnitView Features</w:t>
      </w:r>
      <w:bookmarkEnd w:id="104"/>
      <w:bookmarkEnd w:id="105"/>
    </w:p>
    <w:p w:rsidR="003E7D66" w:rsidRPr="00283E2D" w:rsidRDefault="002A1B56" w:rsidP="002A5DE2">
      <w:r w:rsidRPr="00283E2D">
        <w:rPr>
          <w:noProof/>
        </w:rPr>
        <mc:AlternateContent>
          <mc:Choice Requires="wpg">
            <w:drawing>
              <wp:anchor distT="0" distB="0" distL="114300" distR="114300" simplePos="0" relativeHeight="251694080" behindDoc="0" locked="0" layoutInCell="1" allowOverlap="1" wp14:anchorId="6D7ACF48" wp14:editId="1B6EE04A">
                <wp:simplePos x="0" y="0"/>
                <wp:positionH relativeFrom="column">
                  <wp:posOffset>154305</wp:posOffset>
                </wp:positionH>
                <wp:positionV relativeFrom="paragraph">
                  <wp:posOffset>840740</wp:posOffset>
                </wp:positionV>
                <wp:extent cx="5639435" cy="2346960"/>
                <wp:effectExtent l="0" t="0" r="0" b="0"/>
                <wp:wrapTopAndBottom/>
                <wp:docPr id="6" name="Group 6"/>
                <wp:cNvGraphicFramePr/>
                <a:graphic xmlns:a="http://schemas.openxmlformats.org/drawingml/2006/main">
                  <a:graphicData uri="http://schemas.microsoft.com/office/word/2010/wordprocessingGroup">
                    <wpg:wgp>
                      <wpg:cNvGrpSpPr/>
                      <wpg:grpSpPr>
                        <a:xfrm>
                          <a:off x="0" y="0"/>
                          <a:ext cx="5639435" cy="2346960"/>
                          <a:chOff x="0" y="0"/>
                          <a:chExt cx="5639435" cy="2346960"/>
                        </a:xfrm>
                      </wpg:grpSpPr>
                      <pic:pic xmlns:pic="http://schemas.openxmlformats.org/drawingml/2006/picture">
                        <pic:nvPicPr>
                          <pic:cNvPr id="80" name="Picture 80"/>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637475" cy="1828800"/>
                          </a:xfrm>
                          <a:prstGeom prst="rect">
                            <a:avLst/>
                          </a:prstGeom>
                        </pic:spPr>
                      </pic:pic>
                      <wps:wsp>
                        <wps:cNvPr id="4" name="Text Box 4"/>
                        <wps:cNvSpPr txBox="1"/>
                        <wps:spPr>
                          <a:xfrm>
                            <a:off x="0" y="1884045"/>
                            <a:ext cx="5639435" cy="462915"/>
                          </a:xfrm>
                          <a:prstGeom prst="rect">
                            <a:avLst/>
                          </a:prstGeom>
                          <a:solidFill>
                            <a:prstClr val="white"/>
                          </a:solidFill>
                          <a:ln>
                            <a:noFill/>
                          </a:ln>
                          <a:effectLst/>
                        </wps:spPr>
                        <wps:txbx>
                          <w:txbxContent>
                            <w:p w:rsidR="006442C1" w:rsidRPr="00A24C9B" w:rsidRDefault="006442C1" w:rsidP="002A5DE2">
                              <w:pPr>
                                <w:pStyle w:val="Caption"/>
                                <w:rPr>
                                  <w:noProof/>
                                </w:rPr>
                              </w:pPr>
                              <w:r>
                                <w:t xml:space="preserve">Figure </w:t>
                              </w:r>
                              <w:fldSimple w:instr=" SEQ Figure \* ARABIC ">
                                <w:r>
                                  <w:rPr>
                                    <w:noProof/>
                                  </w:rPr>
                                  <w:t>4</w:t>
                                </w:r>
                              </w:fldSimple>
                              <w:r>
                                <w:t xml:space="preserve">: </w:t>
                              </w:r>
                              <w:r w:rsidRPr="008828D7">
                                <w:t>The relationship between GeoSciML GeologicUnit Features and GeoSciML GeologicUnitView Features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6" o:spid="_x0000_s1037" style="position:absolute;margin-left:12.15pt;margin-top:66.2pt;width:444.05pt;height:184.8pt;z-index:251694080" coordsize="56394,234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">
                <v:shape id="Picture 80" o:spid="_x0000_s1038" type="#_x0000_t75" style="position:absolute;width:56374;height:182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ru1oHCAAAA2wAAAA8AAABkcnMvZG93bnJldi54bWxET8tqwkAU3Rf8h+EW3NVJiy2SOgliEaSC&#10;tDELl7eZmwdm7sTMmKR/31kIXR7Oe51OphUD9a6xrOB5EYEgLqxuuFKQn3ZPKxDOI2tsLZOCX3KQ&#10;JrOHNcbajvxNQ+YrEULYxaig9r6LpXRFTQbdwnbEgSttb9AH2FdS9ziGcNPKlyh6kwYbDg01drSt&#10;qbhkN6Og7Kafw+tB7z6Pyw+u+Gufl9ezUvPHafMOwtPk/8V3914rWIX14Uv4ATL5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K7taBwgAAANsAAAAPAAAAAAAAAAAAAAAAAJ8C&#10;AABkcnMvZG93bnJldi54bWxQSwUGAAAAAAQABAD3AAAAjgMAAAAA&#10;">
                  <v:imagedata r:id="rId40" o:title=""/>
                  <v:path arrowok="t"/>
                </v:shape>
                <v:shape id="Text Box 4" o:spid="_x0000_s1039" type="#_x0000_t202" style="position:absolute;top:18840;width:56394;height:46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FnPMUA&#10;AADaAAAADwAAAGRycy9kb3ducmV2LnhtbESPQWsCMRSE7wX/Q3gFL0Wz2kXK1igiLbS9iFsv3h6b&#10;52bbzcuSZHX77xtB8DjMzDfMcj3YVpzJh8axgtk0A0FcOd1wreDw/T55AREissbWMSn4owDr1ehh&#10;iYV2F97TuYy1SBAOBSowMXaFlKEyZDFMXUecvJPzFmOSvpba4yXBbSvnWbaQFhtOCwY72hqqfsve&#10;Ktjlx5156k9vX5v82X8e+u3ipy6VGj8Om1cQkYZ4D9/aH1pBDtcr6QbI1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8oWc8xQAAANoAAAAPAAAAAAAAAAAAAAAAAJgCAABkcnMv&#10;ZG93bnJldi54bWxQSwUGAAAAAAQABAD1AAAAigMAAAAA&#10;" stroked="f">
                  <v:textbox style="mso-fit-shape-to-text:t" inset="0,0,0,0">
                    <w:txbxContent>
                      <w:p w:rsidR="006442C1" w:rsidRPr="00A24C9B" w:rsidRDefault="006442C1" w:rsidP="002A5DE2">
                        <w:pPr>
                          <w:pStyle w:val="Caption"/>
                          <w:rPr>
                            <w:noProof/>
                          </w:rPr>
                        </w:pPr>
                        <w:r>
                          <w:t xml:space="preserve">Figure </w:t>
                        </w:r>
                        <w:r>
                          <w:fldChar w:fldCharType="begin"/>
                        </w:r>
                        <w:r>
                          <w:instrText xml:space="preserve"> SEQ Figure \* ARABIC </w:instrText>
                        </w:r>
                        <w:r>
                          <w:fldChar w:fldCharType="separate"/>
                        </w:r>
                        <w:r>
                          <w:rPr>
                            <w:noProof/>
                          </w:rPr>
                          <w:t>4</w:t>
                        </w:r>
                        <w:r>
                          <w:rPr>
                            <w:noProof/>
                          </w:rPr>
                          <w:fldChar w:fldCharType="end"/>
                        </w:r>
                        <w:r>
                          <w:t xml:space="preserve">: </w:t>
                        </w:r>
                        <w:r w:rsidRPr="008828D7">
                          <w:t>The relationship between GeoSciML GeologicUnit Features and GeoSciML GeologicUnitView Features</w:t>
                        </w:r>
                      </w:p>
                    </w:txbxContent>
                  </v:textbox>
                </v:shape>
                <w10:wrap type="topAndBottom"/>
              </v:group>
            </w:pict>
          </mc:Fallback>
        </mc:AlternateContent>
      </w:r>
      <w:r w:rsidR="003E7D66" w:rsidRPr="00283E2D">
        <w:t xml:space="preserve">These </w:t>
      </w:r>
      <w:r w:rsidR="000A4CDD" w:rsidRPr="00283E2D">
        <w:t>features</w:t>
      </w:r>
      <w:r w:rsidR="000A4CDD">
        <w:t xml:space="preserve"> represent polygon mapped features that are specified as</w:t>
      </w:r>
      <w:r w:rsidR="000A4CDD" w:rsidRPr="00283E2D">
        <w:t xml:space="preserve"> </w:t>
      </w:r>
      <w:r w:rsidR="003E7D66" w:rsidRPr="00283E2D">
        <w:t xml:space="preserve">GeoSciML </w:t>
      </w:r>
      <w:hyperlink r:id="rId41" w:history="1">
        <w:r w:rsidR="003E7D66" w:rsidRPr="00283E2D">
          <w:rPr>
            <w:rStyle w:val="Hyperlink"/>
          </w:rPr>
          <w:t>GeologicUnit Features</w:t>
        </w:r>
      </w:hyperlink>
      <w:r w:rsidR="003E7D66" w:rsidRPr="00283E2D">
        <w:t xml:space="preserve"> (Figure 4), which are used to provide properties associated with a body of material in the earth.</w:t>
      </w:r>
    </w:p>
    <w:p w:rsidR="006343D3" w:rsidRPr="00283E2D" w:rsidRDefault="006343D3" w:rsidP="002A5DE2">
      <w:r w:rsidRPr="00283E2D">
        <w:rPr>
          <w:b/>
        </w:rPr>
        <w:lastRenderedPageBreak/>
        <w:t>Table 3</w:t>
      </w:r>
      <w:r w:rsidRPr="00283E2D">
        <w:t xml:space="preserve"> describes each of the </w:t>
      </w:r>
      <w:hyperlink w:anchor="Element" w:history="1">
        <w:r w:rsidRPr="00283E2D">
          <w:rPr>
            <w:rStyle w:val="Hyperlink"/>
          </w:rPr>
          <w:t>elements</w:t>
        </w:r>
      </w:hyperlink>
      <w:r w:rsidRPr="00283E2D">
        <w:t xml:space="preserve"> that describe </w:t>
      </w:r>
      <w:r w:rsidRPr="00283E2D">
        <w:rPr>
          <w:b/>
        </w:rPr>
        <w:t>ShearDisplacementStructure Features</w:t>
      </w:r>
      <w:r w:rsidRPr="00283E2D">
        <w:t>; in this table:</w:t>
      </w:r>
      <w:r w:rsidR="00C92BD1" w:rsidRPr="00283E2D">
        <w:rPr>
          <w:noProof/>
        </w:rPr>
        <w:t xml:space="preserve"> </w:t>
      </w:r>
    </w:p>
    <w:p w:rsidR="006343D3" w:rsidRPr="00283E2D" w:rsidRDefault="006343D3" w:rsidP="002A5DE2">
      <w:pPr>
        <w:pStyle w:val="ListParagraph"/>
        <w:numPr>
          <w:ilvl w:val="0"/>
          <w:numId w:val="3"/>
        </w:numPr>
      </w:pPr>
      <w:r w:rsidRPr="00283E2D">
        <w:rPr>
          <w:b/>
        </w:rPr>
        <w:t>Name</w:t>
      </w:r>
      <w:r w:rsidRPr="00283E2D">
        <w:t xml:space="preserve"> is the name of an element that describes a given </w:t>
      </w:r>
      <w:hyperlink w:anchor="Feature" w:history="1">
        <w:r w:rsidRPr="00283E2D">
          <w:rPr>
            <w:rStyle w:val="Hyperlink"/>
          </w:rPr>
          <w:t>feature</w:t>
        </w:r>
      </w:hyperlink>
    </w:p>
    <w:p w:rsidR="006343D3" w:rsidRPr="00283E2D" w:rsidRDefault="006343D3" w:rsidP="002A5DE2">
      <w:pPr>
        <w:pStyle w:val="ListParagraph"/>
        <w:numPr>
          <w:ilvl w:val="0"/>
          <w:numId w:val="3"/>
        </w:numPr>
      </w:pPr>
      <w:r w:rsidRPr="00283E2D">
        <w:rPr>
          <w:b/>
        </w:rPr>
        <w:t>Implementation data type</w:t>
      </w:r>
      <w:r w:rsidRPr="00283E2D">
        <w:t xml:space="preserve"> indicates the specifications for a given element:</w:t>
      </w:r>
    </w:p>
    <w:p w:rsidR="006343D3" w:rsidRPr="00283E2D" w:rsidRDefault="006343D3" w:rsidP="002A5DE2">
      <w:pPr>
        <w:pStyle w:val="ListParagraph"/>
        <w:numPr>
          <w:ilvl w:val="1"/>
          <w:numId w:val="3"/>
        </w:numPr>
      </w:pPr>
      <w:r w:rsidRPr="00283E2D">
        <w:t xml:space="preserve">AnyURI: This element will contain an appropriate </w:t>
      </w:r>
      <w:hyperlink w:anchor="URI" w:history="1">
        <w:r w:rsidRPr="00283E2D">
          <w:rPr>
            <w:rStyle w:val="Hyperlink"/>
          </w:rPr>
          <w:t>URI</w:t>
        </w:r>
      </w:hyperlink>
    </w:p>
    <w:p w:rsidR="006343D3" w:rsidRPr="00283E2D" w:rsidRDefault="006343D3" w:rsidP="002A5DE2">
      <w:pPr>
        <w:pStyle w:val="ListParagraph"/>
        <w:numPr>
          <w:ilvl w:val="2"/>
          <w:numId w:val="3"/>
        </w:numPr>
      </w:pPr>
      <w:r w:rsidRPr="00283E2D">
        <w:t>URIs can be used to refer to other resources, such as controlled concepts in published vocabularies</w:t>
      </w:r>
    </w:p>
    <w:p w:rsidR="006343D3" w:rsidRPr="00283E2D" w:rsidRDefault="006343D3" w:rsidP="002A5DE2">
      <w:pPr>
        <w:pStyle w:val="ListParagraph"/>
        <w:numPr>
          <w:ilvl w:val="1"/>
          <w:numId w:val="3"/>
        </w:numPr>
      </w:pPr>
      <w:r w:rsidRPr="00283E2D">
        <w:t>String:</w:t>
      </w:r>
      <w:r w:rsidR="00C73FF1" w:rsidRPr="00283E2D">
        <w:t xml:space="preserve"> </w:t>
      </w:r>
      <w:r w:rsidRPr="00283E2D">
        <w:t>This element will contain a free-text series of alphanumeric characters</w:t>
      </w:r>
    </w:p>
    <w:p w:rsidR="006343D3" w:rsidRPr="00283E2D" w:rsidRDefault="006343D3" w:rsidP="002A5DE2">
      <w:pPr>
        <w:pStyle w:val="ListParagraph"/>
        <w:numPr>
          <w:ilvl w:val="1"/>
          <w:numId w:val="3"/>
        </w:numPr>
      </w:pPr>
      <w:r w:rsidRPr="00283E2D">
        <w:t>Decimal: This element will contain a numeric value</w:t>
      </w:r>
    </w:p>
    <w:p w:rsidR="006343D3" w:rsidRPr="00283E2D" w:rsidRDefault="006343D3" w:rsidP="002A5DE2">
      <w:pPr>
        <w:pStyle w:val="ListParagraph"/>
      </w:pPr>
      <w:r w:rsidRPr="00283E2D">
        <w:t xml:space="preserve">Note that these values are modified by the </w:t>
      </w:r>
      <w:r w:rsidRPr="00283E2D">
        <w:rPr>
          <w:b/>
        </w:rPr>
        <w:t xml:space="preserve">xs: </w:t>
      </w:r>
      <w:r w:rsidRPr="00283E2D">
        <w:t xml:space="preserve">prefix; the xs: prefix indicates conformity to the </w:t>
      </w:r>
      <w:hyperlink r:id="rId42" w:history="1">
        <w:r w:rsidRPr="00283E2D">
          <w:rPr>
            <w:rStyle w:val="Hyperlink"/>
          </w:rPr>
          <w:t>W3C XML Schema</w:t>
        </w:r>
      </w:hyperlink>
      <w:r w:rsidR="00C73FF1" w:rsidRPr="00283E2D">
        <w:t xml:space="preserve"> </w:t>
      </w:r>
    </w:p>
    <w:p w:rsidR="006343D3" w:rsidRPr="00283E2D" w:rsidRDefault="006343D3" w:rsidP="002A5DE2">
      <w:pPr>
        <w:pStyle w:val="ListParagraph"/>
        <w:numPr>
          <w:ilvl w:val="0"/>
          <w:numId w:val="3"/>
        </w:numPr>
      </w:pPr>
      <w:r w:rsidRPr="00283E2D">
        <w:rPr>
          <w:b/>
        </w:rPr>
        <w:t>Notes</w:t>
      </w:r>
      <w:r w:rsidRPr="00283E2D">
        <w:t xml:space="preserve"> contains a general description of a given element</w:t>
      </w:r>
    </w:p>
    <w:p w:rsidR="006343D3" w:rsidRPr="00283E2D" w:rsidRDefault="006343D3" w:rsidP="002A5DE2">
      <w:pPr>
        <w:pStyle w:val="Caption"/>
      </w:pPr>
      <w:bookmarkStart w:id="106" w:name="_Ref321727345"/>
      <w:r w:rsidRPr="00283E2D">
        <w:t xml:space="preserve">Table </w:t>
      </w:r>
      <w:fldSimple w:instr=" SEQ Table \* ARABIC ">
        <w:r w:rsidR="006C0140">
          <w:rPr>
            <w:noProof/>
          </w:rPr>
          <w:t>3</w:t>
        </w:r>
      </w:fldSimple>
      <w:bookmarkEnd w:id="106"/>
      <w:r w:rsidRPr="00283E2D">
        <w:t>: Elements in GeologicUnitView feature class</w:t>
      </w:r>
    </w:p>
    <w:tbl>
      <w:tblPr>
        <w:tblW w:w="10260" w:type="dxa"/>
        <w:tblInd w:w="60" w:type="dxa"/>
        <w:tblLayout w:type="fixed"/>
        <w:tblCellMar>
          <w:left w:w="60" w:type="dxa"/>
          <w:right w:w="60" w:type="dxa"/>
        </w:tblCellMar>
        <w:tblLook w:val="0000" w:firstRow="0" w:lastRow="0" w:firstColumn="0" w:lastColumn="0" w:noHBand="0" w:noVBand="0"/>
      </w:tblPr>
      <w:tblGrid>
        <w:gridCol w:w="2610"/>
        <w:gridCol w:w="1530"/>
        <w:gridCol w:w="6120"/>
      </w:tblGrid>
      <w:tr w:rsidR="006343D3" w:rsidRPr="00283E2D" w:rsidTr="006D7BBB">
        <w:trPr>
          <w:cantSplit/>
          <w:trHeight w:val="215"/>
          <w:tblHeader/>
        </w:trPr>
        <w:tc>
          <w:tcPr>
            <w:tcW w:w="2610" w:type="dxa"/>
            <w:tcBorders>
              <w:top w:val="single" w:sz="2" w:space="0" w:color="auto"/>
              <w:left w:val="single" w:sz="2" w:space="0" w:color="auto"/>
              <w:bottom w:val="single" w:sz="2" w:space="0" w:color="auto"/>
              <w:right w:val="single" w:sz="2" w:space="0" w:color="auto"/>
            </w:tcBorders>
            <w:shd w:val="clear" w:color="auto" w:fill="E6E6E6"/>
          </w:tcPr>
          <w:p w:rsidR="006343D3" w:rsidRPr="00283E2D" w:rsidRDefault="006343D3" w:rsidP="002A5DE2">
            <w:pPr>
              <w:pStyle w:val="TableColHeading"/>
            </w:pPr>
            <w:r w:rsidRPr="00283E2D">
              <w:t>Name</w:t>
            </w:r>
          </w:p>
        </w:tc>
        <w:tc>
          <w:tcPr>
            <w:tcW w:w="1530" w:type="dxa"/>
            <w:tcBorders>
              <w:top w:val="single" w:sz="2" w:space="0" w:color="auto"/>
              <w:left w:val="single" w:sz="2" w:space="0" w:color="auto"/>
              <w:bottom w:val="single" w:sz="2" w:space="0" w:color="auto"/>
              <w:right w:val="single" w:sz="2" w:space="0" w:color="auto"/>
            </w:tcBorders>
            <w:shd w:val="clear" w:color="auto" w:fill="E6E6E6"/>
          </w:tcPr>
          <w:p w:rsidR="006343D3" w:rsidRPr="00283E2D" w:rsidRDefault="006343D3" w:rsidP="002A5DE2">
            <w:pPr>
              <w:pStyle w:val="TableColHeading"/>
            </w:pPr>
            <w:r w:rsidRPr="00283E2D">
              <w:t>Type</w:t>
            </w:r>
          </w:p>
        </w:tc>
        <w:tc>
          <w:tcPr>
            <w:tcW w:w="6120" w:type="dxa"/>
            <w:tcBorders>
              <w:top w:val="single" w:sz="2" w:space="0" w:color="auto"/>
              <w:left w:val="single" w:sz="2" w:space="0" w:color="auto"/>
              <w:bottom w:val="single" w:sz="2" w:space="0" w:color="auto"/>
              <w:right w:val="single" w:sz="2" w:space="0" w:color="auto"/>
            </w:tcBorders>
            <w:shd w:val="clear" w:color="auto" w:fill="E6E6E6"/>
          </w:tcPr>
          <w:p w:rsidR="006343D3" w:rsidRPr="00283E2D" w:rsidRDefault="006343D3" w:rsidP="002A5DE2">
            <w:pPr>
              <w:pStyle w:val="TableColHeading"/>
            </w:pPr>
            <w:r w:rsidRPr="00283E2D">
              <w:t>Notes</w:t>
            </w:r>
          </w:p>
        </w:tc>
      </w:tr>
      <w:tr w:rsidR="006343D3" w:rsidRPr="00283E2D" w:rsidTr="006D7BBB">
        <w:trPr>
          <w:cantSplit/>
        </w:trPr>
        <w:tc>
          <w:tcPr>
            <w:tcW w:w="261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Att.Name</w:instrText>
            </w:r>
            <w:r w:rsidRPr="00283E2D">
              <w:fldChar w:fldCharType="separate"/>
            </w:r>
            <w:r w:rsidRPr="00283E2D">
              <w:t>identifier</w:t>
            </w:r>
            <w:r w:rsidRPr="00283E2D">
              <w:fldChar w:fldCharType="end"/>
            </w:r>
          </w:p>
        </w:tc>
        <w:tc>
          <w:tcPr>
            <w:tcW w:w="153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Att.Type</w:instrText>
            </w:r>
            <w:r w:rsidRPr="00283E2D">
              <w:fldChar w:fldCharType="separate"/>
            </w:r>
            <w:r w:rsidRPr="00283E2D">
              <w:t>xs:AnyURI</w:t>
            </w:r>
            <w:r w:rsidRPr="00283E2D">
              <w:fldChar w:fldCharType="end"/>
            </w:r>
          </w:p>
        </w:tc>
        <w:tc>
          <w:tcPr>
            <w:tcW w:w="612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Att.Notes</w:instrText>
            </w:r>
            <w:r w:rsidRPr="00283E2D">
              <w:fldChar w:fldCharType="end"/>
            </w:r>
            <w:r w:rsidRPr="00283E2D">
              <w:t>Globally unique identifier for the individual feature. Recommended practice is that this identifier be derived from the primary key for the spatial objects in the source data in case information needs to be transferred from the interchange format back to the source database. This identifier is analogous to the identifier for a GeoSciML MappedFeature.</w:t>
            </w:r>
          </w:p>
        </w:tc>
      </w:tr>
      <w:tr w:rsidR="006343D3" w:rsidRPr="00283E2D" w:rsidTr="006D7BBB">
        <w:trPr>
          <w:cantSplit/>
        </w:trPr>
        <w:tc>
          <w:tcPr>
            <w:tcW w:w="261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rPr>
                <w:rFonts w:eastAsia="Times New Roman" w:cs="Times New Roman"/>
              </w:rPr>
            </w:pPr>
            <w:r w:rsidRPr="00283E2D">
              <w:fldChar w:fldCharType="begin" w:fldLock="1"/>
            </w:r>
            <w:r w:rsidRPr="00283E2D">
              <w:instrText xml:space="preserve">MERGEFIELD </w:instrText>
            </w:r>
            <w:r w:rsidRPr="00283E2D">
              <w:rPr>
                <w:rFonts w:eastAsia="Times New Roman" w:cs="Times New Roman"/>
              </w:rPr>
              <w:instrText>Att.Name</w:instrText>
            </w:r>
            <w:r w:rsidRPr="00283E2D">
              <w:fldChar w:fldCharType="separate"/>
            </w:r>
            <w:r w:rsidRPr="00283E2D">
              <w:rPr>
                <w:rFonts w:eastAsia="Times New Roman" w:cs="Times New Roman"/>
              </w:rPr>
              <w:t>name</w:t>
            </w:r>
            <w:r w:rsidRPr="00283E2D">
              <w:fldChar w:fldCharType="end"/>
            </w:r>
          </w:p>
        </w:tc>
        <w:tc>
          <w:tcPr>
            <w:tcW w:w="153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Att.Type</w:instrText>
            </w:r>
            <w:r w:rsidRPr="00283E2D">
              <w:fldChar w:fldCharType="separate"/>
            </w:r>
            <w:r w:rsidRPr="00283E2D">
              <w:t>xs:string</w:t>
            </w:r>
            <w:r w:rsidRPr="00283E2D">
              <w:fldChar w:fldCharType="end"/>
            </w:r>
          </w:p>
        </w:tc>
        <w:tc>
          <w:tcPr>
            <w:tcW w:w="612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Att.Notes</w:instrText>
            </w:r>
            <w:r w:rsidRPr="00283E2D">
              <w:fldChar w:fldCharType="end"/>
            </w:r>
            <w:r w:rsidRPr="00283E2D">
              <w:t>Display name for the GeologicUnit; this</w:t>
            </w:r>
            <w:r w:rsidR="003640C1">
              <w:t xml:space="preserve"> </w:t>
            </w:r>
            <w:r w:rsidRPr="00283E2D">
              <w:t>may be</w:t>
            </w:r>
            <w:r w:rsidR="00C73FF1" w:rsidRPr="00283E2D">
              <w:t xml:space="preserve"> </w:t>
            </w:r>
            <w:r w:rsidRPr="00283E2D">
              <w:t>populated by a geologic unit name, or more likely, an abbreviation used to label outcrops of the unit in a map display.</w:t>
            </w:r>
          </w:p>
        </w:tc>
      </w:tr>
      <w:tr w:rsidR="006343D3" w:rsidRPr="00283E2D" w:rsidTr="006D7BBB">
        <w:trPr>
          <w:cantSplit/>
        </w:trPr>
        <w:tc>
          <w:tcPr>
            <w:tcW w:w="261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Att.Name</w:instrText>
            </w:r>
            <w:r w:rsidRPr="00283E2D">
              <w:fldChar w:fldCharType="separate"/>
            </w:r>
            <w:r w:rsidRPr="00283E2D">
              <w:t>description</w:t>
            </w:r>
            <w:r w:rsidRPr="00283E2D">
              <w:fldChar w:fldCharType="end"/>
            </w:r>
          </w:p>
        </w:tc>
        <w:tc>
          <w:tcPr>
            <w:tcW w:w="153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Att.Type</w:instrText>
            </w:r>
            <w:r w:rsidRPr="00283E2D">
              <w:fldChar w:fldCharType="separate"/>
            </w:r>
            <w:r w:rsidRPr="00283E2D">
              <w:t>xs:string</w:t>
            </w:r>
            <w:r w:rsidRPr="00283E2D">
              <w:fldChar w:fldCharType="end"/>
            </w:r>
          </w:p>
        </w:tc>
        <w:tc>
          <w:tcPr>
            <w:tcW w:w="612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Att.Notes</w:instrText>
            </w:r>
            <w:r w:rsidRPr="00283E2D">
              <w:fldChar w:fldCharType="end"/>
            </w:r>
            <w:r w:rsidRPr="00283E2D">
              <w:t>Text description of the GeologicUnit, typically taken from an entry on a geological map legend.</w:t>
            </w:r>
          </w:p>
        </w:tc>
      </w:tr>
      <w:tr w:rsidR="006343D3" w:rsidRPr="00283E2D" w:rsidTr="006D7BBB">
        <w:trPr>
          <w:cantSplit/>
        </w:trPr>
        <w:tc>
          <w:tcPr>
            <w:tcW w:w="261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Att.Name</w:instrText>
            </w:r>
            <w:r w:rsidRPr="00283E2D">
              <w:fldChar w:fldCharType="separate"/>
            </w:r>
            <w:r w:rsidRPr="00283E2D">
              <w:t>geologicUnitType</w:t>
            </w:r>
            <w:r w:rsidRPr="00283E2D">
              <w:fldChar w:fldCharType="end"/>
            </w:r>
          </w:p>
        </w:tc>
        <w:tc>
          <w:tcPr>
            <w:tcW w:w="153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Att.Type</w:instrText>
            </w:r>
            <w:r w:rsidRPr="00283E2D">
              <w:fldChar w:fldCharType="separate"/>
            </w:r>
            <w:r w:rsidRPr="00283E2D">
              <w:t>xs:string</w:t>
            </w:r>
            <w:r w:rsidRPr="00283E2D">
              <w:fldChar w:fldCharType="end"/>
            </w:r>
          </w:p>
        </w:tc>
        <w:tc>
          <w:tcPr>
            <w:tcW w:w="612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Att.Notes</w:instrText>
            </w:r>
            <w:r w:rsidRPr="00283E2D">
              <w:fldChar w:fldCharType="end"/>
            </w:r>
            <w:r w:rsidRPr="00283E2D">
              <w:t>Type of GeologicUnit (as defined in GeoSciML).</w:t>
            </w:r>
          </w:p>
        </w:tc>
      </w:tr>
      <w:tr w:rsidR="006343D3" w:rsidRPr="00283E2D" w:rsidTr="006D7BBB">
        <w:trPr>
          <w:cantSplit/>
        </w:trPr>
        <w:tc>
          <w:tcPr>
            <w:tcW w:w="261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rPr>
                <w:rFonts w:eastAsia="Times New Roman" w:cs="Times New Roman"/>
              </w:rPr>
            </w:pPr>
            <w:r w:rsidRPr="00283E2D">
              <w:fldChar w:fldCharType="begin" w:fldLock="1"/>
            </w:r>
            <w:r w:rsidRPr="00283E2D">
              <w:instrText xml:space="preserve">MERGEFIELD </w:instrText>
            </w:r>
            <w:r w:rsidRPr="00283E2D">
              <w:rPr>
                <w:rFonts w:eastAsia="Times New Roman" w:cs="Times New Roman"/>
              </w:rPr>
              <w:instrText>Att.Name</w:instrText>
            </w:r>
            <w:r w:rsidRPr="00283E2D">
              <w:fldChar w:fldCharType="separate"/>
            </w:r>
            <w:r w:rsidRPr="00283E2D">
              <w:rPr>
                <w:rFonts w:eastAsia="Times New Roman" w:cs="Times New Roman"/>
              </w:rPr>
              <w:t>rank</w:t>
            </w:r>
            <w:r w:rsidRPr="00283E2D">
              <w:fldChar w:fldCharType="end"/>
            </w:r>
          </w:p>
        </w:tc>
        <w:tc>
          <w:tcPr>
            <w:tcW w:w="153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Att.Type</w:instrText>
            </w:r>
            <w:r w:rsidRPr="00283E2D">
              <w:fldChar w:fldCharType="separate"/>
            </w:r>
            <w:r w:rsidRPr="00283E2D">
              <w:t>xs:string</w:t>
            </w:r>
            <w:r w:rsidRPr="00283E2D">
              <w:fldChar w:fldCharType="end"/>
            </w:r>
          </w:p>
        </w:tc>
        <w:tc>
          <w:tcPr>
            <w:tcW w:w="612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t>Stratigraphic r</w:t>
            </w:r>
            <w:r w:rsidRPr="00283E2D">
              <w:fldChar w:fldCharType="begin" w:fldLock="1"/>
            </w:r>
            <w:r w:rsidRPr="00283E2D">
              <w:instrText>MERGEFIELD Att.Notes</w:instrText>
            </w:r>
            <w:r w:rsidRPr="00283E2D">
              <w:fldChar w:fldCharType="end"/>
            </w:r>
            <w:r w:rsidRPr="00283E2D">
              <w:t>ank of GeologicUnit (as defined in GeoSciML). Examples include formation, member, group, or supergroup.</w:t>
            </w:r>
          </w:p>
        </w:tc>
      </w:tr>
      <w:tr w:rsidR="006343D3" w:rsidRPr="00283E2D" w:rsidTr="006D7BBB">
        <w:trPr>
          <w:cantSplit/>
        </w:trPr>
        <w:tc>
          <w:tcPr>
            <w:tcW w:w="261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Att.Name</w:instrText>
            </w:r>
            <w:r w:rsidRPr="00283E2D">
              <w:fldChar w:fldCharType="separate"/>
            </w:r>
            <w:r w:rsidRPr="00283E2D">
              <w:t>lithology</w:t>
            </w:r>
            <w:r w:rsidRPr="00283E2D">
              <w:fldChar w:fldCharType="end"/>
            </w:r>
          </w:p>
        </w:tc>
        <w:tc>
          <w:tcPr>
            <w:tcW w:w="153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Att.Type</w:instrText>
            </w:r>
            <w:r w:rsidRPr="00283E2D">
              <w:fldChar w:fldCharType="separate"/>
            </w:r>
            <w:r w:rsidRPr="00283E2D">
              <w:t>xs:string</w:t>
            </w:r>
            <w:r w:rsidRPr="00283E2D">
              <w:fldChar w:fldCharType="end"/>
            </w:r>
          </w:p>
        </w:tc>
        <w:tc>
          <w:tcPr>
            <w:tcW w:w="612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Att.Notes</w:instrText>
            </w:r>
            <w:r w:rsidRPr="00283E2D">
              <w:fldChar w:fldCharType="end"/>
            </w:r>
            <w:r w:rsidRPr="00283E2D">
              <w:t>Text (possibly formatted with formal syntax) description of the GeologicUnit's lithology.</w:t>
            </w:r>
          </w:p>
        </w:tc>
      </w:tr>
      <w:tr w:rsidR="006343D3" w:rsidRPr="00283E2D" w:rsidTr="006D7BBB">
        <w:trPr>
          <w:cantSplit/>
        </w:trPr>
        <w:tc>
          <w:tcPr>
            <w:tcW w:w="261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Att.Name</w:instrText>
            </w:r>
            <w:r w:rsidRPr="00283E2D">
              <w:fldChar w:fldCharType="separate"/>
            </w:r>
            <w:r w:rsidRPr="00283E2D">
              <w:t>geologicHistory</w:t>
            </w:r>
            <w:r w:rsidRPr="00283E2D">
              <w:fldChar w:fldCharType="end"/>
            </w:r>
          </w:p>
        </w:tc>
        <w:tc>
          <w:tcPr>
            <w:tcW w:w="153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Att.Type</w:instrText>
            </w:r>
            <w:r w:rsidRPr="00283E2D">
              <w:fldChar w:fldCharType="separate"/>
            </w:r>
            <w:r w:rsidRPr="00283E2D">
              <w:t>xs:string</w:t>
            </w:r>
            <w:r w:rsidRPr="00283E2D">
              <w:fldChar w:fldCharType="end"/>
            </w:r>
          </w:p>
        </w:tc>
        <w:tc>
          <w:tcPr>
            <w:tcW w:w="612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Att.Notes</w:instrText>
            </w:r>
            <w:r w:rsidRPr="00283E2D">
              <w:fldChar w:fldCharType="end"/>
            </w:r>
            <w:r w:rsidRPr="00283E2D">
              <w:t>Text (possibly formatted with formal syntax) description of the age of the GeologicUnit (where age is a sequence of events and may include process and environment information).</w:t>
            </w:r>
          </w:p>
        </w:tc>
      </w:tr>
      <w:tr w:rsidR="006343D3" w:rsidRPr="00283E2D" w:rsidTr="006D7BBB">
        <w:trPr>
          <w:cantSplit/>
        </w:trPr>
        <w:tc>
          <w:tcPr>
            <w:tcW w:w="261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Att.Name</w:instrText>
            </w:r>
            <w:r w:rsidRPr="00283E2D">
              <w:fldChar w:fldCharType="separate"/>
            </w:r>
            <w:r w:rsidRPr="00283E2D">
              <w:t>observationMethod</w:t>
            </w:r>
            <w:r w:rsidRPr="00283E2D">
              <w:fldChar w:fldCharType="end"/>
            </w:r>
          </w:p>
        </w:tc>
        <w:tc>
          <w:tcPr>
            <w:tcW w:w="153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Att.Type</w:instrText>
            </w:r>
            <w:r w:rsidRPr="00283E2D">
              <w:fldChar w:fldCharType="separate"/>
            </w:r>
            <w:r w:rsidRPr="00283E2D">
              <w:t>xs:string</w:t>
            </w:r>
            <w:r w:rsidRPr="00283E2D">
              <w:fldChar w:fldCharType="end"/>
            </w:r>
          </w:p>
        </w:tc>
        <w:tc>
          <w:tcPr>
            <w:tcW w:w="612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Att.Notes</w:instrText>
            </w:r>
            <w:r w:rsidRPr="00283E2D">
              <w:fldChar w:fldCharType="end"/>
            </w:r>
            <w:r w:rsidRPr="00283E2D">
              <w:t>Metadata snippet indicating how the properties of the feature were determined. ObservationMethod is a convenience property that provides a quick and dirty approach to observation metadata. Example values might include ‘field observation by author’, ‘compilation from published maps’, ‘air photo interpretation’.</w:t>
            </w:r>
          </w:p>
        </w:tc>
      </w:tr>
      <w:tr w:rsidR="006343D3" w:rsidRPr="00283E2D" w:rsidTr="006D7BBB">
        <w:trPr>
          <w:cantSplit/>
        </w:trPr>
        <w:tc>
          <w:tcPr>
            <w:tcW w:w="261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Att.Name</w:instrText>
            </w:r>
            <w:r w:rsidRPr="00283E2D">
              <w:fldChar w:fldCharType="separate"/>
            </w:r>
            <w:r w:rsidRPr="00283E2D">
              <w:t>positionalAccuracy</w:t>
            </w:r>
            <w:r w:rsidRPr="00283E2D">
              <w:fldChar w:fldCharType="end"/>
            </w:r>
          </w:p>
        </w:tc>
        <w:tc>
          <w:tcPr>
            <w:tcW w:w="153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Att.Type</w:instrText>
            </w:r>
            <w:r w:rsidRPr="00283E2D">
              <w:fldChar w:fldCharType="separate"/>
            </w:r>
            <w:r w:rsidRPr="00283E2D">
              <w:t>xs:string</w:t>
            </w:r>
            <w:r w:rsidRPr="00283E2D">
              <w:fldChar w:fldCharType="end"/>
            </w:r>
          </w:p>
        </w:tc>
        <w:tc>
          <w:tcPr>
            <w:tcW w:w="612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Att.Notes</w:instrText>
            </w:r>
            <w:r w:rsidRPr="00283E2D">
              <w:fldChar w:fldCharType="end"/>
            </w:r>
            <w:r w:rsidRPr="00283E2D">
              <w:t>Quantitative values define the radius of an uncertainty buffer around a mappedFeature (eg: a positionAccuracy of 100 m for a line feature defines a buffer polygon of total width 200 m centered on the line).</w:t>
            </w:r>
          </w:p>
        </w:tc>
      </w:tr>
      <w:tr w:rsidR="006343D3" w:rsidRPr="00283E2D" w:rsidTr="006D7BBB">
        <w:trPr>
          <w:cantSplit/>
        </w:trPr>
        <w:tc>
          <w:tcPr>
            <w:tcW w:w="261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Att.Name</w:instrText>
            </w:r>
            <w:r w:rsidRPr="00283E2D">
              <w:fldChar w:fldCharType="separate"/>
            </w:r>
            <w:r w:rsidRPr="00283E2D">
              <w:t>source</w:t>
            </w:r>
            <w:r w:rsidRPr="00283E2D">
              <w:fldChar w:fldCharType="end"/>
            </w:r>
          </w:p>
        </w:tc>
        <w:tc>
          <w:tcPr>
            <w:tcW w:w="153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Att.Type</w:instrText>
            </w:r>
            <w:r w:rsidRPr="00283E2D">
              <w:fldChar w:fldCharType="separate"/>
            </w:r>
            <w:r w:rsidRPr="00283E2D">
              <w:t>xs:string</w:t>
            </w:r>
            <w:r w:rsidRPr="00283E2D">
              <w:fldChar w:fldCharType="end"/>
            </w:r>
          </w:p>
        </w:tc>
        <w:tc>
          <w:tcPr>
            <w:tcW w:w="612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Att.Notes</w:instrText>
            </w:r>
            <w:r w:rsidRPr="00283E2D">
              <w:fldChar w:fldCharType="end"/>
            </w:r>
            <w:r w:rsidRPr="00283E2D">
              <w:t>Text describing feature-specific details and citations to source materials, and if available providing URLs to reference material and publications describing the geologic feature. This could be a short text synopsis of key information that would also be in the metadata record referenced by metadata_uri.</w:t>
            </w:r>
          </w:p>
        </w:tc>
      </w:tr>
      <w:tr w:rsidR="006343D3" w:rsidRPr="00283E2D" w:rsidTr="006D7BBB">
        <w:trPr>
          <w:cantSplit/>
        </w:trPr>
        <w:tc>
          <w:tcPr>
            <w:tcW w:w="261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lastRenderedPageBreak/>
              <w:fldChar w:fldCharType="begin" w:fldLock="1"/>
            </w:r>
            <w:r w:rsidRPr="00283E2D">
              <w:instrText>MERGEFIELD Att.Name</w:instrText>
            </w:r>
            <w:r w:rsidRPr="00283E2D">
              <w:fldChar w:fldCharType="separate"/>
            </w:r>
            <w:r w:rsidRPr="00283E2D">
              <w:t>geologicUnitType_uri</w:t>
            </w:r>
            <w:r w:rsidRPr="00283E2D">
              <w:fldChar w:fldCharType="end"/>
            </w:r>
          </w:p>
        </w:tc>
        <w:tc>
          <w:tcPr>
            <w:tcW w:w="153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Att.Type</w:instrText>
            </w:r>
            <w:r w:rsidRPr="00283E2D">
              <w:fldChar w:fldCharType="separate"/>
            </w:r>
            <w:r w:rsidRPr="00283E2D">
              <w:t>xs:AnyURI</w:t>
            </w:r>
            <w:r w:rsidRPr="00283E2D">
              <w:fldChar w:fldCharType="end"/>
            </w:r>
          </w:p>
        </w:tc>
        <w:tc>
          <w:tcPr>
            <w:tcW w:w="612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Att.Notes</w:instrText>
            </w:r>
            <w:r w:rsidRPr="00283E2D">
              <w:fldChar w:fldCharType="end"/>
            </w:r>
            <w:r w:rsidRPr="00283E2D">
              <w:t>URI referring to a controlled concept from a vocabulary defining the GeologicUnit types. Mandatory property - if no value is provided then a URI referring to a controlled concept explaining why the value is nil must be provided.</w:t>
            </w:r>
          </w:p>
        </w:tc>
      </w:tr>
      <w:tr w:rsidR="006343D3" w:rsidRPr="00283E2D" w:rsidTr="006D7BBB">
        <w:trPr>
          <w:cantSplit/>
        </w:trPr>
        <w:tc>
          <w:tcPr>
            <w:tcW w:w="261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Att.Name</w:instrText>
            </w:r>
            <w:r w:rsidRPr="00283E2D">
              <w:fldChar w:fldCharType="separate"/>
            </w:r>
            <w:r w:rsidRPr="00283E2D">
              <w:t>representativeLithology_uri</w:t>
            </w:r>
            <w:r w:rsidRPr="00283E2D">
              <w:fldChar w:fldCharType="end"/>
            </w:r>
          </w:p>
        </w:tc>
        <w:tc>
          <w:tcPr>
            <w:tcW w:w="153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Att.Type</w:instrText>
            </w:r>
            <w:r w:rsidRPr="00283E2D">
              <w:fldChar w:fldCharType="separate"/>
            </w:r>
            <w:r w:rsidRPr="00283E2D">
              <w:t>xs:AnyURI</w:t>
            </w:r>
            <w:r w:rsidRPr="00283E2D">
              <w:fldChar w:fldCharType="end"/>
            </w:r>
          </w:p>
        </w:tc>
        <w:tc>
          <w:tcPr>
            <w:tcW w:w="612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Att.Notes</w:instrText>
            </w:r>
            <w:r w:rsidRPr="00283E2D">
              <w:fldChar w:fldCharType="end"/>
            </w:r>
            <w:r w:rsidRPr="00283E2D">
              <w:t>URI referring to a controlled concept specifying the characteristic or representative lithology of the unit. This may be a concept that defines the super-type of all lithology values present within a GeologicUnit or a concept defining the lithology of the dominant CompositionPart (as defined in GeoSciML) of the unit. Typically this identifier might be used as the symbol key for a lithologic map portrayal of the geologic unit features.</w:t>
            </w:r>
          </w:p>
        </w:tc>
      </w:tr>
      <w:tr w:rsidR="006343D3" w:rsidRPr="00283E2D" w:rsidTr="006D7BBB">
        <w:trPr>
          <w:cantSplit/>
        </w:trPr>
        <w:tc>
          <w:tcPr>
            <w:tcW w:w="261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Att.Name</w:instrText>
            </w:r>
            <w:r w:rsidRPr="00283E2D">
              <w:fldChar w:fldCharType="separate"/>
            </w:r>
            <w:r w:rsidRPr="00283E2D">
              <w:t>representativeAge_uri</w:t>
            </w:r>
            <w:r w:rsidRPr="00283E2D">
              <w:fldChar w:fldCharType="end"/>
            </w:r>
          </w:p>
        </w:tc>
        <w:tc>
          <w:tcPr>
            <w:tcW w:w="153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Att.Type</w:instrText>
            </w:r>
            <w:r w:rsidRPr="00283E2D">
              <w:fldChar w:fldCharType="separate"/>
            </w:r>
            <w:r w:rsidRPr="00283E2D">
              <w:t>xs:AnyURI</w:t>
            </w:r>
            <w:r w:rsidRPr="00283E2D">
              <w:fldChar w:fldCharType="end"/>
            </w:r>
          </w:p>
        </w:tc>
        <w:tc>
          <w:tcPr>
            <w:tcW w:w="612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Att.Notes</w:instrText>
            </w:r>
            <w:r w:rsidRPr="00283E2D">
              <w:fldChar w:fldCharType="end"/>
            </w:r>
            <w:r w:rsidRPr="00283E2D">
              <w:t>URI referring to a controlled concept specifying the most representative stratigraphic age interval for the GeologicUnit. This will be defined entirely at the discretion of the data provider and may be a single event selected from the geologic feature's geological history or a value summarizing all or part of the feature's history. Typically, this identifier might be used as a symbol key for a geologic-age-based portrayal of the geologic unit features.</w:t>
            </w:r>
          </w:p>
        </w:tc>
      </w:tr>
      <w:tr w:rsidR="006343D3" w:rsidRPr="00283E2D" w:rsidTr="006D7BBB">
        <w:trPr>
          <w:cantSplit/>
        </w:trPr>
        <w:tc>
          <w:tcPr>
            <w:tcW w:w="261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Att.Name</w:instrText>
            </w:r>
            <w:r w:rsidRPr="00283E2D">
              <w:fldChar w:fldCharType="separate"/>
            </w:r>
            <w:r w:rsidRPr="00283E2D">
              <w:t>representativeLowerAge_uri</w:t>
            </w:r>
            <w:r w:rsidRPr="00283E2D">
              <w:fldChar w:fldCharType="end"/>
            </w:r>
          </w:p>
        </w:tc>
        <w:tc>
          <w:tcPr>
            <w:tcW w:w="153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Att.Type</w:instrText>
            </w:r>
            <w:r w:rsidRPr="00283E2D">
              <w:fldChar w:fldCharType="separate"/>
            </w:r>
            <w:r w:rsidRPr="00283E2D">
              <w:t>xs:AnyURI</w:t>
            </w:r>
            <w:r w:rsidRPr="00283E2D">
              <w:fldChar w:fldCharType="end"/>
            </w:r>
          </w:p>
        </w:tc>
        <w:tc>
          <w:tcPr>
            <w:tcW w:w="612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Att.Notes</w:instrText>
            </w:r>
            <w:r w:rsidRPr="00283E2D">
              <w:fldChar w:fldCharType="end"/>
            </w:r>
            <w:r w:rsidRPr="00283E2D">
              <w:t>URI referring to a controlled concept specifying the most representative younger value in a range of stratigraphic age intervals for the GeologicUnit. This will be defined entirely at the discretion of the data provider and may be a single event selected from the geologic feature's geological history or a value summarizing all or part of the feature's history.</w:t>
            </w:r>
          </w:p>
        </w:tc>
      </w:tr>
      <w:tr w:rsidR="006343D3" w:rsidRPr="00283E2D" w:rsidTr="006D7BBB">
        <w:trPr>
          <w:cantSplit/>
        </w:trPr>
        <w:tc>
          <w:tcPr>
            <w:tcW w:w="261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Att.Name</w:instrText>
            </w:r>
            <w:r w:rsidRPr="00283E2D">
              <w:fldChar w:fldCharType="separate"/>
            </w:r>
            <w:r w:rsidRPr="00283E2D">
              <w:t>representativeUpperAge_uri</w:t>
            </w:r>
            <w:r w:rsidRPr="00283E2D">
              <w:fldChar w:fldCharType="end"/>
            </w:r>
          </w:p>
        </w:tc>
        <w:tc>
          <w:tcPr>
            <w:tcW w:w="153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Att.Type</w:instrText>
            </w:r>
            <w:r w:rsidRPr="00283E2D">
              <w:fldChar w:fldCharType="separate"/>
            </w:r>
            <w:r w:rsidRPr="00283E2D">
              <w:t>xs:AnyURI</w:t>
            </w:r>
            <w:r w:rsidRPr="00283E2D">
              <w:fldChar w:fldCharType="end"/>
            </w:r>
          </w:p>
        </w:tc>
        <w:tc>
          <w:tcPr>
            <w:tcW w:w="612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Att.Notes</w:instrText>
            </w:r>
            <w:r w:rsidRPr="00283E2D">
              <w:fldChar w:fldCharType="end"/>
            </w:r>
            <w:r w:rsidRPr="00283E2D">
              <w:t>URI referring to a controlled concept specifying the most representative older value in a range of stratigraphic age intervals for the GeologicUnit. This will be defined entirely at the discretion of the data provider and may be a single event selected from the geologic feature's geological history or a value summarizing all or part of the feature's history.</w:t>
            </w:r>
          </w:p>
        </w:tc>
      </w:tr>
      <w:tr w:rsidR="006343D3" w:rsidRPr="00283E2D" w:rsidTr="006D7BBB">
        <w:trPr>
          <w:cantSplit/>
        </w:trPr>
        <w:tc>
          <w:tcPr>
            <w:tcW w:w="261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Att.Name</w:instrText>
            </w:r>
            <w:r w:rsidRPr="00283E2D">
              <w:fldChar w:fldCharType="separate"/>
            </w:r>
            <w:r w:rsidRPr="00283E2D">
              <w:t>specification_uri</w:t>
            </w:r>
            <w:r w:rsidRPr="00283E2D">
              <w:fldChar w:fldCharType="end"/>
            </w:r>
          </w:p>
        </w:tc>
        <w:tc>
          <w:tcPr>
            <w:tcW w:w="153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Att.Type</w:instrText>
            </w:r>
            <w:r w:rsidRPr="00283E2D">
              <w:fldChar w:fldCharType="separate"/>
            </w:r>
            <w:r w:rsidRPr="00283E2D">
              <w:t>xs:AnyURI</w:t>
            </w:r>
            <w:r w:rsidRPr="00283E2D">
              <w:fldChar w:fldCharType="end"/>
            </w:r>
          </w:p>
        </w:tc>
        <w:tc>
          <w:tcPr>
            <w:tcW w:w="612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Att.Notes</w:instrText>
            </w:r>
            <w:r w:rsidRPr="00283E2D">
              <w:fldChar w:fldCharType="end"/>
            </w:r>
            <w:r w:rsidRPr="00283E2D">
              <w:t>URI for a complete description of the geologic unit cropping out within the extent of the feature’s geometry. Preferred representation is a GeoSciML GeologicUnit feature instance. Mandatory property - if no value is provided then a nil reason URI explaining why the value is nil must be provided.</w:t>
            </w:r>
          </w:p>
        </w:tc>
      </w:tr>
      <w:tr w:rsidR="006343D3" w:rsidRPr="00283E2D" w:rsidTr="006D7BBB">
        <w:trPr>
          <w:cantSplit/>
        </w:trPr>
        <w:tc>
          <w:tcPr>
            <w:tcW w:w="261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Att.Name</w:instrText>
            </w:r>
            <w:r w:rsidRPr="00283E2D">
              <w:fldChar w:fldCharType="separate"/>
            </w:r>
            <w:r w:rsidRPr="00283E2D">
              <w:t>metadata_uri</w:t>
            </w:r>
            <w:r w:rsidRPr="00283E2D">
              <w:fldChar w:fldCharType="end"/>
            </w:r>
          </w:p>
        </w:tc>
        <w:tc>
          <w:tcPr>
            <w:tcW w:w="153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rPr>
                <w:rFonts w:eastAsia="Times New Roman" w:cs="Times New Roman"/>
              </w:rPr>
            </w:pPr>
            <w:r w:rsidRPr="00283E2D">
              <w:t>xs:AnyURI</w:t>
            </w:r>
          </w:p>
        </w:tc>
        <w:tc>
          <w:tcPr>
            <w:tcW w:w="612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Att.Notes</w:instrText>
            </w:r>
            <w:r w:rsidRPr="00283E2D">
              <w:fldChar w:fldCharType="end"/>
            </w:r>
            <w:r w:rsidRPr="00283E2D">
              <w:t>URI referring to a metadata record describing the provenance of data.</w:t>
            </w:r>
          </w:p>
        </w:tc>
      </w:tr>
      <w:tr w:rsidR="006343D3" w:rsidRPr="00283E2D" w:rsidTr="006D7BBB">
        <w:trPr>
          <w:cantSplit/>
        </w:trPr>
        <w:tc>
          <w:tcPr>
            <w:tcW w:w="261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Att.Name</w:instrText>
            </w:r>
            <w:r w:rsidRPr="00283E2D">
              <w:fldChar w:fldCharType="separate"/>
            </w:r>
            <w:r w:rsidRPr="00283E2D">
              <w:t>genericSymbolizer</w:t>
            </w:r>
            <w:r w:rsidRPr="00283E2D">
              <w:fldChar w:fldCharType="end"/>
            </w:r>
          </w:p>
        </w:tc>
        <w:tc>
          <w:tcPr>
            <w:tcW w:w="153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Att.Type</w:instrText>
            </w:r>
            <w:r w:rsidRPr="00283E2D">
              <w:fldChar w:fldCharType="separate"/>
            </w:r>
            <w:r w:rsidRPr="00283E2D">
              <w:t>xs:string</w:t>
            </w:r>
            <w:r w:rsidRPr="00283E2D">
              <w:fldChar w:fldCharType="end"/>
            </w:r>
          </w:p>
        </w:tc>
        <w:tc>
          <w:tcPr>
            <w:tcW w:w="612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Att.Notes</w:instrText>
            </w:r>
            <w:r w:rsidRPr="00283E2D">
              <w:fldChar w:fldCharType="end"/>
            </w:r>
            <w:r w:rsidRPr="00283E2D">
              <w:t>Identifier for a symbol from standard (locally or community defined) symbolization scheme for portrayal.</w:t>
            </w:r>
          </w:p>
        </w:tc>
      </w:tr>
      <w:tr w:rsidR="006343D3" w:rsidRPr="00283E2D" w:rsidTr="006D7BBB">
        <w:trPr>
          <w:cantSplit/>
        </w:trPr>
        <w:tc>
          <w:tcPr>
            <w:tcW w:w="261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rPr>
                <w:rFonts w:eastAsia="Times New Roman" w:cs="Times New Roman"/>
              </w:rPr>
            </w:pPr>
            <w:r w:rsidRPr="00283E2D">
              <w:fldChar w:fldCharType="begin" w:fldLock="1"/>
            </w:r>
            <w:r w:rsidRPr="00283E2D">
              <w:instrText xml:space="preserve">MERGEFIELD </w:instrText>
            </w:r>
            <w:r w:rsidRPr="00283E2D">
              <w:rPr>
                <w:rFonts w:eastAsia="Times New Roman" w:cs="Times New Roman"/>
              </w:rPr>
              <w:instrText>Att.Name</w:instrText>
            </w:r>
            <w:r w:rsidRPr="00283E2D">
              <w:fldChar w:fldCharType="separate"/>
            </w:r>
            <w:r w:rsidRPr="00283E2D">
              <w:rPr>
                <w:rFonts w:eastAsia="Times New Roman" w:cs="Times New Roman"/>
              </w:rPr>
              <w:t>shape</w:t>
            </w:r>
            <w:r w:rsidRPr="00283E2D">
              <w:fldChar w:fldCharType="end"/>
            </w:r>
          </w:p>
        </w:tc>
        <w:tc>
          <w:tcPr>
            <w:tcW w:w="153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rPr>
                <w:rFonts w:eastAsia="Times New Roman" w:cs="Times New Roman"/>
              </w:rPr>
            </w:pPr>
            <w:r w:rsidRPr="00283E2D">
              <w:fldChar w:fldCharType="begin" w:fldLock="1"/>
            </w:r>
            <w:r w:rsidRPr="00283E2D">
              <w:instrText xml:space="preserve">MERGEFIELD </w:instrText>
            </w:r>
            <w:r w:rsidRPr="00283E2D">
              <w:rPr>
                <w:rFonts w:eastAsia="Times New Roman" w:cs="Times New Roman"/>
              </w:rPr>
              <w:instrText>Att.Type</w:instrText>
            </w:r>
            <w:r w:rsidRPr="00283E2D">
              <w:fldChar w:fldCharType="separate"/>
            </w:r>
            <w:r w:rsidRPr="00283E2D">
              <w:rPr>
                <w:rFonts w:eastAsia="Times New Roman" w:cs="Times New Roman"/>
              </w:rPr>
              <w:t>GM_Object</w:t>
            </w:r>
            <w:r w:rsidRPr="00283E2D">
              <w:fldChar w:fldCharType="end"/>
            </w:r>
            <w:r w:rsidRPr="00283E2D">
              <w:t>, (GM_polygon)</w:t>
            </w:r>
          </w:p>
        </w:tc>
        <w:tc>
          <w:tcPr>
            <w:tcW w:w="612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Att.Notes</w:instrText>
            </w:r>
            <w:r w:rsidRPr="00283E2D">
              <w:fldChar w:fldCharType="end"/>
            </w:r>
            <w:r w:rsidRPr="00283E2D">
              <w:t>Geometry defining the extent of the feature of interest.</w:t>
            </w:r>
          </w:p>
        </w:tc>
      </w:tr>
    </w:tbl>
    <w:p w:rsidR="006343D3" w:rsidRPr="00283E2D" w:rsidRDefault="006343D3" w:rsidP="002A5DE2"/>
    <w:p w:rsidR="003E7D66" w:rsidRPr="00283E2D" w:rsidRDefault="003E7D66" w:rsidP="002A5DE2">
      <w:r w:rsidRPr="00283E2D">
        <w:t xml:space="preserve">In GeoSciML terms GeologicUnitView features are instances of MappedFeature with key property values from the associated GeologicUnit feature summarized in text fields (data type xs:string) for human data consumers, with standard identifiers for geologic unit type, representative lithology, and geologic age. The specification_uri identifies a description resource specific to the geologic unit cropping out in the extent of the polygon (or other) geometry of the feature. The specification_uri should dereference to yield a formally-encoded representation of the geologic unit, ideally in GeoSciML for interoperability. Properties populated by identifiers are suffixed with '_uri' and contain </w:t>
      </w:r>
      <w:hyperlink w:anchor="URI" w:history="1">
        <w:r w:rsidRPr="00283E2D">
          <w:rPr>
            <w:rStyle w:val="Hyperlink"/>
          </w:rPr>
          <w:t>URIs</w:t>
        </w:r>
      </w:hyperlink>
      <w:r w:rsidRPr="00283E2D">
        <w:t xml:space="preserve"> referring to other resources, for example controlled concepts in published vocabularies.</w:t>
      </w:r>
    </w:p>
    <w:p w:rsidR="007650E3" w:rsidRPr="002A5DE2" w:rsidRDefault="007650E3" w:rsidP="002A5DE2">
      <w:pPr>
        <w:pStyle w:val="Heading1"/>
      </w:pPr>
      <w:bookmarkStart w:id="107" w:name="_Toc321763216"/>
      <w:bookmarkStart w:id="108" w:name="_Toc321763452"/>
      <w:bookmarkStart w:id="109" w:name="_Toc321763217"/>
      <w:bookmarkStart w:id="110" w:name="_Toc321763453"/>
      <w:bookmarkStart w:id="111" w:name="_Toc321763218"/>
      <w:bookmarkStart w:id="112" w:name="_Toc321763454"/>
      <w:bookmarkStart w:id="113" w:name="_Toc321763219"/>
      <w:bookmarkStart w:id="114" w:name="_Toc321763455"/>
      <w:bookmarkStart w:id="115" w:name="_Deployment_Cookbook"/>
      <w:bookmarkStart w:id="116" w:name="_Toc321148900"/>
      <w:bookmarkStart w:id="117" w:name="_Ref321729584"/>
      <w:bookmarkStart w:id="118" w:name="_Ref321729593"/>
      <w:bookmarkStart w:id="119" w:name="_Toc364417880"/>
      <w:bookmarkEnd w:id="107"/>
      <w:bookmarkEnd w:id="108"/>
      <w:bookmarkEnd w:id="109"/>
      <w:bookmarkEnd w:id="110"/>
      <w:bookmarkEnd w:id="111"/>
      <w:bookmarkEnd w:id="112"/>
      <w:bookmarkEnd w:id="113"/>
      <w:bookmarkEnd w:id="114"/>
      <w:bookmarkEnd w:id="115"/>
      <w:r w:rsidRPr="002A5DE2">
        <w:lastRenderedPageBreak/>
        <w:t>Deployment Cookbook</w:t>
      </w:r>
      <w:bookmarkEnd w:id="116"/>
      <w:bookmarkEnd w:id="117"/>
      <w:bookmarkEnd w:id="118"/>
      <w:bookmarkEnd w:id="119"/>
    </w:p>
    <w:p w:rsidR="00A51E9D" w:rsidRPr="00283E2D" w:rsidRDefault="007650E3" w:rsidP="002A5DE2">
      <w:r w:rsidRPr="00283E2D">
        <w:t xml:space="preserve">Once geologic map data is automated into a structured digital form, publication of the data for access as an </w:t>
      </w:r>
      <w:r w:rsidR="00A51E9D" w:rsidRPr="00283E2D">
        <w:t xml:space="preserve">Open Geospatial Consortium (OGC) </w:t>
      </w:r>
      <w:hyperlink w:anchor="WMS" w:history="1">
        <w:r w:rsidR="00A51E9D" w:rsidRPr="00283E2D">
          <w:rPr>
            <w:rStyle w:val="Hyperlink"/>
          </w:rPr>
          <w:t>web map service (WMS)</w:t>
        </w:r>
      </w:hyperlink>
      <w:r w:rsidR="00A51E9D" w:rsidRPr="00283E2D">
        <w:t xml:space="preserve"> or </w:t>
      </w:r>
      <w:hyperlink w:anchor="WFS" w:history="1">
        <w:r w:rsidR="00A51E9D" w:rsidRPr="00283E2D">
          <w:rPr>
            <w:rStyle w:val="Hyperlink"/>
          </w:rPr>
          <w:t>web feature service</w:t>
        </w:r>
        <w:r w:rsidRPr="00283E2D">
          <w:rPr>
            <w:rStyle w:val="Hyperlink"/>
          </w:rPr>
          <w:t xml:space="preserve"> </w:t>
        </w:r>
        <w:r w:rsidR="00A51E9D" w:rsidRPr="00283E2D">
          <w:rPr>
            <w:rStyle w:val="Hyperlink"/>
          </w:rPr>
          <w:t>(WFS)</w:t>
        </w:r>
      </w:hyperlink>
      <w:r w:rsidR="00A51E9D" w:rsidRPr="00283E2D">
        <w:t xml:space="preserve"> </w:t>
      </w:r>
      <w:r w:rsidRPr="00283E2D">
        <w:t xml:space="preserve">is a </w:t>
      </w:r>
      <w:r w:rsidR="00A51E9D" w:rsidRPr="00283E2D">
        <w:t>three-step process:</w:t>
      </w:r>
    </w:p>
    <w:p w:rsidR="00A51E9D" w:rsidRPr="00283E2D" w:rsidRDefault="00A51E9D" w:rsidP="002A5DE2">
      <w:pPr>
        <w:pStyle w:val="ListParagraph"/>
        <w:numPr>
          <w:ilvl w:val="0"/>
          <w:numId w:val="4"/>
        </w:numPr>
      </w:pPr>
      <w:r w:rsidRPr="00283E2D">
        <w:t>Extract the</w:t>
      </w:r>
      <w:r w:rsidR="007650E3" w:rsidRPr="00283E2D">
        <w:t xml:space="preserve"> data fr</w:t>
      </w:r>
      <w:r w:rsidRPr="00283E2D">
        <w:t>om its source data set</w:t>
      </w:r>
    </w:p>
    <w:p w:rsidR="00CF745F" w:rsidRPr="00283E2D" w:rsidRDefault="00A51E9D" w:rsidP="002A5DE2">
      <w:pPr>
        <w:pStyle w:val="ListParagraph"/>
        <w:numPr>
          <w:ilvl w:val="0"/>
          <w:numId w:val="4"/>
        </w:numPr>
      </w:pPr>
      <w:r w:rsidRPr="00283E2D">
        <w:t>Transform the</w:t>
      </w:r>
      <w:r w:rsidR="007650E3" w:rsidRPr="00283E2D">
        <w:t xml:space="preserve"> </w:t>
      </w:r>
      <w:r w:rsidRPr="00283E2D">
        <w:t>data</w:t>
      </w:r>
      <w:r w:rsidR="007650E3" w:rsidRPr="00283E2D">
        <w:t xml:space="preserve"> t</w:t>
      </w:r>
      <w:r w:rsidR="008A0980" w:rsidRPr="00283E2D">
        <w:t xml:space="preserve">o an </w:t>
      </w:r>
      <w:hyperlink w:anchor="Interchange_Format" w:history="1">
        <w:r w:rsidR="008A0980" w:rsidRPr="00283E2D">
          <w:rPr>
            <w:rStyle w:val="Hyperlink"/>
          </w:rPr>
          <w:t>interchange format</w:t>
        </w:r>
      </w:hyperlink>
    </w:p>
    <w:p w:rsidR="00A51E9D" w:rsidRPr="00283E2D" w:rsidRDefault="00CF745F" w:rsidP="002A5DE2">
      <w:pPr>
        <w:pStyle w:val="ListParagraph"/>
        <w:numPr>
          <w:ilvl w:val="1"/>
          <w:numId w:val="4"/>
        </w:numPr>
      </w:pPr>
      <w:r w:rsidRPr="00283E2D">
        <w:t xml:space="preserve">In </w:t>
      </w:r>
      <w:r w:rsidR="006E18B6" w:rsidRPr="00283E2D">
        <w:t>the context of this cookbook</w:t>
      </w:r>
      <w:r w:rsidRPr="00283E2D">
        <w:t>, th</w:t>
      </w:r>
      <w:r w:rsidR="007650E3" w:rsidRPr="00283E2D">
        <w:t xml:space="preserve">e GeoSciML-portrayal </w:t>
      </w:r>
      <w:hyperlink w:anchor="Schema" w:history="1">
        <w:r w:rsidR="007650E3" w:rsidRPr="00283E2D">
          <w:rPr>
            <w:rStyle w:val="Hyperlink"/>
          </w:rPr>
          <w:t>schema</w:t>
        </w:r>
      </w:hyperlink>
      <w:r w:rsidRPr="00283E2D">
        <w:t xml:space="preserve"> constitutes the appropriate interchange format</w:t>
      </w:r>
    </w:p>
    <w:p w:rsidR="00A51E9D" w:rsidRPr="00283E2D" w:rsidRDefault="00A51E9D" w:rsidP="002A5DE2">
      <w:pPr>
        <w:pStyle w:val="ListParagraph"/>
        <w:numPr>
          <w:ilvl w:val="0"/>
          <w:numId w:val="4"/>
        </w:numPr>
      </w:pPr>
      <w:r w:rsidRPr="00283E2D">
        <w:t xml:space="preserve">Load </w:t>
      </w:r>
      <w:r w:rsidR="007650E3" w:rsidRPr="00283E2D">
        <w:t>the transformed data into whatever sort of data store is most convenient for the server implem</w:t>
      </w:r>
      <w:r w:rsidRPr="00283E2D">
        <w:t>entation of the OGC WMS and WFS</w:t>
      </w:r>
    </w:p>
    <w:p w:rsidR="00A51E9D" w:rsidRPr="00283E2D" w:rsidRDefault="007650E3" w:rsidP="002A5DE2">
      <w:r w:rsidRPr="00283E2D">
        <w:t>This process is commonly called ‘ETL’.</w:t>
      </w:r>
    </w:p>
    <w:p w:rsidR="007650E3" w:rsidRPr="00283E2D" w:rsidRDefault="007650E3" w:rsidP="002A5DE2">
      <w:r w:rsidRPr="00283E2D">
        <w:t xml:space="preserve">There </w:t>
      </w:r>
      <w:r w:rsidR="00A51E9D" w:rsidRPr="00283E2D">
        <w:t>exists</w:t>
      </w:r>
      <w:r w:rsidRPr="00283E2D">
        <w:t xml:space="preserve"> a broad spectrum of approaches to th</w:t>
      </w:r>
      <w:r w:rsidR="00A51E9D" w:rsidRPr="00283E2D">
        <w:t>e</w:t>
      </w:r>
      <w:r w:rsidRPr="00283E2D">
        <w:t xml:space="preserve"> ETL process. We focus in this tutorial on what we deem to be a common situation in which the source data is in a </w:t>
      </w:r>
      <w:hyperlink w:anchor="Database" w:history="1">
        <w:r w:rsidRPr="00283E2D">
          <w:rPr>
            <w:rStyle w:val="Hyperlink"/>
          </w:rPr>
          <w:t>database</w:t>
        </w:r>
      </w:hyperlink>
      <w:r w:rsidRPr="00283E2D">
        <w:t xml:space="preserve"> feature class (possibly in an ESRI geodatabase, shape file, or PostGIS table) with one </w:t>
      </w:r>
      <w:hyperlink w:anchor="Database_Record" w:history="1">
        <w:r w:rsidRPr="00283E2D">
          <w:rPr>
            <w:rStyle w:val="Hyperlink"/>
          </w:rPr>
          <w:t>record</w:t>
        </w:r>
      </w:hyperlink>
      <w:r w:rsidRPr="00283E2D">
        <w:t xml:space="preserve"> for each geometric </w:t>
      </w:r>
      <w:hyperlink w:anchor="Feature" w:history="1">
        <w:r w:rsidRPr="00283E2D">
          <w:rPr>
            <w:rStyle w:val="Hyperlink"/>
          </w:rPr>
          <w:t>feature</w:t>
        </w:r>
      </w:hyperlink>
      <w:r w:rsidRPr="00283E2D">
        <w:t xml:space="preserve"> (line or polygon), each feature has either a link to a description </w:t>
      </w:r>
      <w:r w:rsidR="000A4CDD">
        <w:t xml:space="preserve">table that contains the required elements for the interchange format, </w:t>
      </w:r>
      <w:r w:rsidRPr="00283E2D">
        <w:t xml:space="preserve">or includes </w:t>
      </w:r>
      <w:hyperlink w:anchor="Database_Field" w:history="1">
        <w:r w:rsidRPr="00283E2D">
          <w:rPr>
            <w:rStyle w:val="Hyperlink"/>
          </w:rPr>
          <w:t>fields</w:t>
        </w:r>
      </w:hyperlink>
      <w:r w:rsidRPr="00283E2D">
        <w:t xml:space="preserve"> specifying </w:t>
      </w:r>
      <w:r w:rsidR="000A4CDD">
        <w:t>required content in each record</w:t>
      </w:r>
      <w:r w:rsidRPr="00283E2D">
        <w:t>. Source information for the map data and</w:t>
      </w:r>
      <w:r w:rsidR="000A4CDD">
        <w:t xml:space="preserve"> geologci</w:t>
      </w:r>
      <w:r w:rsidRPr="00283E2D">
        <w:t xml:space="preserve"> unit descriptions is also required.</w:t>
      </w:r>
    </w:p>
    <w:p w:rsidR="007650E3" w:rsidRPr="00283E2D" w:rsidRDefault="007650E3" w:rsidP="002A5DE2">
      <w:r w:rsidRPr="00283E2D">
        <w:t xml:space="preserve">The most difficult part of the ETL process is typically determining what representative lithology, age, younger age and older age categories from a standard vocabulary to assign to each </w:t>
      </w:r>
      <w:r w:rsidR="000A4CDD">
        <w:t xml:space="preserve">geologic </w:t>
      </w:r>
      <w:r w:rsidRPr="00283E2D">
        <w:t>unit. OneGeology conformance proscribes that these vocabularies should be the CGI SimpleLithology vocabulary for lithology and the International Stratigraphic Commission Geologic Time Scale 2009 for age</w:t>
      </w:r>
      <w:r w:rsidR="000A4CDD">
        <w:t xml:space="preserve"> (see vocabulary links at </w:t>
      </w:r>
      <w:r w:rsidR="00DE0ECB" w:rsidRPr="00DE0ECB">
        <w:t>http://resource.geosciml.org/</w:t>
      </w:r>
      <w:r w:rsidR="00DE0ECB">
        <w:t>)</w:t>
      </w:r>
      <w:r w:rsidRPr="00283E2D">
        <w:t>.</w:t>
      </w:r>
    </w:p>
    <w:p w:rsidR="007820B9" w:rsidRPr="002A5DE2" w:rsidRDefault="007820B9" w:rsidP="002A5DE2">
      <w:pPr>
        <w:pStyle w:val="Heading2"/>
      </w:pPr>
      <w:bookmarkStart w:id="120" w:name="_Toc321148901"/>
      <w:bookmarkStart w:id="121" w:name="_Toc364417881"/>
      <w:r w:rsidRPr="002A5DE2">
        <w:t>Mapping from source data</w:t>
      </w:r>
      <w:bookmarkEnd w:id="120"/>
      <w:bookmarkEnd w:id="121"/>
    </w:p>
    <w:p w:rsidR="007820B9" w:rsidRPr="00283E2D" w:rsidRDefault="006E18B6" w:rsidP="002A5DE2">
      <w:r w:rsidRPr="00283E2D">
        <w:t>The following outline describes the basic ETL workflow:</w:t>
      </w:r>
    </w:p>
    <w:p w:rsidR="007820B9" w:rsidRPr="00283E2D" w:rsidRDefault="007820B9" w:rsidP="002A5DE2">
      <w:pPr>
        <w:pStyle w:val="ListParagraph"/>
        <w:numPr>
          <w:ilvl w:val="0"/>
          <w:numId w:val="5"/>
        </w:numPr>
      </w:pPr>
      <w:r w:rsidRPr="00283E2D">
        <w:t xml:space="preserve">Determine which </w:t>
      </w:r>
      <w:hyperlink w:anchor="Database_Field" w:history="1">
        <w:r w:rsidRPr="00283E2D">
          <w:rPr>
            <w:rStyle w:val="Hyperlink"/>
          </w:rPr>
          <w:t>fields</w:t>
        </w:r>
      </w:hyperlink>
      <w:r w:rsidRPr="00283E2D">
        <w:t xml:space="preserve"> in the source data contain the information that is to be delivered in the </w:t>
      </w:r>
      <w:hyperlink w:anchor="Interchange_Format" w:history="1">
        <w:r w:rsidRPr="00283E2D">
          <w:rPr>
            <w:rStyle w:val="Hyperlink"/>
          </w:rPr>
          <w:t>interchange format</w:t>
        </w:r>
      </w:hyperlink>
      <w:r w:rsidRPr="00283E2D">
        <w:t xml:space="preserve"> fields. Multiple source fields may be combined into single interchange fields, and a single source field may impact values in multiple interchange fields.</w:t>
      </w:r>
    </w:p>
    <w:p w:rsidR="007820B9" w:rsidRPr="00283E2D" w:rsidRDefault="007820B9" w:rsidP="002A5DE2">
      <w:pPr>
        <w:pStyle w:val="ListParagraph"/>
        <w:numPr>
          <w:ilvl w:val="0"/>
          <w:numId w:val="5"/>
        </w:numPr>
      </w:pPr>
      <w:r w:rsidRPr="00283E2D">
        <w:t>Determine what steps are necessary to get the content into the interchange format. This may involve some calculation, such as concatenating text from</w:t>
      </w:r>
      <w:r w:rsidR="0062375F" w:rsidRPr="00283E2D">
        <w:t xml:space="preserve"> multiple fields to populate</w:t>
      </w:r>
      <w:r w:rsidRPr="00283E2D">
        <w:t xml:space="preserve"> </w:t>
      </w:r>
      <w:r w:rsidR="0062375F" w:rsidRPr="00283E2D">
        <w:t>requisite</w:t>
      </w:r>
      <w:r w:rsidRPr="00283E2D">
        <w:t xml:space="preserve"> fields in </w:t>
      </w:r>
      <w:r w:rsidR="00995C3A" w:rsidRPr="00283E2D">
        <w:t>the interchange format</w:t>
      </w:r>
      <w:r w:rsidRPr="00283E2D">
        <w:t xml:space="preserve">. Use of the standard vocabularies for </w:t>
      </w:r>
      <w:hyperlink w:anchor="Interoperability" w:history="1">
        <w:r w:rsidRPr="00283E2D">
          <w:rPr>
            <w:rStyle w:val="Hyperlink"/>
          </w:rPr>
          <w:t>interoperability</w:t>
        </w:r>
      </w:hyperlink>
      <w:r w:rsidRPr="00283E2D">
        <w:t xml:space="preserve"> will likely require mapping vocabulary terms in the source data to identifiers for concepts in the controlled vocabularies </w:t>
      </w:r>
      <w:r w:rsidR="00240605" w:rsidRPr="00283E2D">
        <w:t xml:space="preserve">for the fields that require </w:t>
      </w:r>
      <w:hyperlink w:anchor="URI" w:history="1">
        <w:r w:rsidR="00240605" w:rsidRPr="00283E2D">
          <w:rPr>
            <w:rStyle w:val="Hyperlink"/>
          </w:rPr>
          <w:t>URI</w:t>
        </w:r>
        <w:r w:rsidRPr="00283E2D">
          <w:rPr>
            <w:rStyle w:val="Hyperlink"/>
          </w:rPr>
          <w:t>s</w:t>
        </w:r>
      </w:hyperlink>
      <w:r w:rsidRPr="00283E2D">
        <w:t xml:space="preserve"> (see next section). </w:t>
      </w:r>
    </w:p>
    <w:p w:rsidR="007820B9" w:rsidRPr="00283E2D" w:rsidRDefault="007820B9" w:rsidP="002A5DE2">
      <w:pPr>
        <w:pStyle w:val="ListParagraph"/>
        <w:numPr>
          <w:ilvl w:val="0"/>
          <w:numId w:val="5"/>
        </w:numPr>
      </w:pPr>
      <w:r w:rsidRPr="00283E2D">
        <w:t xml:space="preserve">Set up a query to generate a table with </w:t>
      </w:r>
      <w:r w:rsidRPr="00283E2D">
        <w:rPr>
          <w:b/>
        </w:rPr>
        <w:t>field names exactly matchi</w:t>
      </w:r>
      <w:r w:rsidR="00240605" w:rsidRPr="00283E2D">
        <w:rPr>
          <w:b/>
        </w:rPr>
        <w:t>ng the field names in the inter</w:t>
      </w:r>
      <w:r w:rsidRPr="00283E2D">
        <w:rPr>
          <w:b/>
        </w:rPr>
        <w:t xml:space="preserve">change </w:t>
      </w:r>
      <w:hyperlink w:anchor="Schema" w:history="1">
        <w:r w:rsidRPr="00283E2D">
          <w:rPr>
            <w:rStyle w:val="Hyperlink"/>
            <w:b/>
          </w:rPr>
          <w:t>schema</w:t>
        </w:r>
      </w:hyperlink>
      <w:r w:rsidRPr="00283E2D">
        <w:t>. In some cases it may be convenient to generate the interchange schema table in several steps, populating subsets of the fields each time. It may</w:t>
      </w:r>
      <w:r w:rsidR="00240605" w:rsidRPr="00283E2D">
        <w:t xml:space="preserve"> also</w:t>
      </w:r>
      <w:r w:rsidRPr="00283E2D">
        <w:t xml:space="preserve"> be useful to generate a table with unique combinations of contact, fault, or geologic unit </w:t>
      </w:r>
      <w:r w:rsidRPr="00283E2D">
        <w:lastRenderedPageBreak/>
        <w:t xml:space="preserve">properties from the source data, and map each combination to corresponding properties in the interchange format. Depending on individual situations, the unique descriptions can be identified using the specification_uri, name, or genericSymbolizer field; identifiers in this field can then be used to join the interchange format properties with individual features. </w:t>
      </w:r>
    </w:p>
    <w:p w:rsidR="007820B9" w:rsidRPr="00283E2D" w:rsidRDefault="007820B9" w:rsidP="002A5DE2">
      <w:pPr>
        <w:pStyle w:val="ListParagraph"/>
        <w:numPr>
          <w:ilvl w:val="0"/>
          <w:numId w:val="5"/>
        </w:numPr>
      </w:pPr>
      <w:r w:rsidRPr="00283E2D">
        <w:t xml:space="preserve">The table of unique descriptions can then be </w:t>
      </w:r>
      <w:r w:rsidRPr="00283E2D">
        <w:rPr>
          <w:b/>
        </w:rPr>
        <w:t>joined</w:t>
      </w:r>
      <w:r w:rsidRPr="00283E2D">
        <w:t xml:space="preserve"> with the geometry elements to generate the final feature classes for the portrayal view </w:t>
      </w:r>
      <w:hyperlink w:anchor="Web_Service" w:history="1">
        <w:r w:rsidRPr="00283E2D">
          <w:rPr>
            <w:rStyle w:val="Hyperlink"/>
          </w:rPr>
          <w:t>service</w:t>
        </w:r>
      </w:hyperlink>
      <w:r w:rsidRPr="00283E2D">
        <w:t xml:space="preserve">. ESRI Shapefiles and PostGIS tables are useful representations for the final feature class that the </w:t>
      </w:r>
      <w:hyperlink w:anchor="WMS" w:history="1">
        <w:r w:rsidRPr="00283E2D">
          <w:rPr>
            <w:rStyle w:val="Hyperlink"/>
          </w:rPr>
          <w:t>WMS</w:t>
        </w:r>
      </w:hyperlink>
      <w:r w:rsidRPr="00283E2D">
        <w:t xml:space="preserve"> server will use. Shapefiles will truncate field names longer tha</w:t>
      </w:r>
      <w:r w:rsidR="00240605" w:rsidRPr="00283E2D">
        <w:t>n</w:t>
      </w:r>
      <w:r w:rsidRPr="00283E2D">
        <w:t xml:space="preserve"> 10 characters, so in order to use them, the map server must support defining </w:t>
      </w:r>
      <w:hyperlink w:anchor="XML" w:history="1">
        <w:r w:rsidRPr="00283E2D">
          <w:rPr>
            <w:rStyle w:val="Hyperlink"/>
          </w:rPr>
          <w:t>XML</w:t>
        </w:r>
      </w:hyperlink>
      <w:r w:rsidRPr="00283E2D">
        <w:t xml:space="preserve"> </w:t>
      </w:r>
      <w:hyperlink w:anchor="Element" w:history="1">
        <w:r w:rsidRPr="00283E2D">
          <w:rPr>
            <w:rStyle w:val="Hyperlink"/>
          </w:rPr>
          <w:t>element</w:t>
        </w:r>
      </w:hyperlink>
      <w:r w:rsidRPr="00283E2D">
        <w:t xml:space="preserve"> names distinct from data table field names</w:t>
      </w:r>
      <w:r w:rsidR="008E5BCF">
        <w:t xml:space="preserve"> for element names</w:t>
      </w:r>
      <w:r w:rsidRPr="00283E2D">
        <w:t xml:space="preserve"> that are longer than 10 characters.</w:t>
      </w:r>
    </w:p>
    <w:p w:rsidR="007820B9" w:rsidRPr="00283E2D" w:rsidRDefault="007820B9" w:rsidP="002A5DE2">
      <w:pPr>
        <w:pStyle w:val="ListParagraph"/>
        <w:numPr>
          <w:ilvl w:val="0"/>
          <w:numId w:val="5"/>
        </w:numPr>
      </w:pPr>
      <w:r w:rsidRPr="00283E2D">
        <w:t xml:space="preserve">Set up the configuration for the WMS server. This procedure will be specific to the particular server implementation that is being used. Procedures for deployment using GeoServer and ArcGIS server are discussed in Appendices A and B respectively. </w:t>
      </w:r>
    </w:p>
    <w:p w:rsidR="007820B9" w:rsidRPr="00283E2D" w:rsidRDefault="007820B9" w:rsidP="002A5DE2">
      <w:pPr>
        <w:pStyle w:val="ListParagraph"/>
        <w:numPr>
          <w:ilvl w:val="0"/>
          <w:numId w:val="5"/>
        </w:numPr>
      </w:pPr>
      <w:r w:rsidRPr="00283E2D">
        <w:t xml:space="preserve">Create </w:t>
      </w:r>
      <w:hyperlink w:anchor="Metadata" w:history="1">
        <w:r w:rsidRPr="00283E2D">
          <w:rPr>
            <w:rStyle w:val="Hyperlink"/>
          </w:rPr>
          <w:t>metadata</w:t>
        </w:r>
      </w:hyperlink>
      <w:r w:rsidRPr="00283E2D">
        <w:t xml:space="preserve"> for the dataset and its service distribution and load it into a catalog server to make the serviced discoverable.</w:t>
      </w:r>
    </w:p>
    <w:p w:rsidR="00EB72EB" w:rsidRPr="002A5DE2" w:rsidRDefault="00EB72EB" w:rsidP="002A5DE2">
      <w:pPr>
        <w:pStyle w:val="Heading3"/>
      </w:pPr>
      <w:bookmarkStart w:id="122" w:name="_Toc321148902"/>
      <w:bookmarkStart w:id="123" w:name="_Toc364417882"/>
      <w:r w:rsidRPr="002A5DE2">
        <w:t>Interchange formats</w:t>
      </w:r>
      <w:bookmarkEnd w:id="122"/>
      <w:bookmarkEnd w:id="123"/>
    </w:p>
    <w:p w:rsidR="00EB72EB" w:rsidRPr="00283E2D" w:rsidRDefault="00DE0ECB" w:rsidP="002A5DE2">
      <w:r>
        <w:t>T</w:t>
      </w:r>
      <w:r w:rsidR="00EB72EB" w:rsidRPr="00283E2D">
        <w:t xml:space="preserve">his </w:t>
      </w:r>
      <w:r w:rsidR="00EB72EB" w:rsidRPr="002A5DE2">
        <w:t>cookbook</w:t>
      </w:r>
      <w:r w:rsidR="00EB72EB" w:rsidRPr="00283E2D">
        <w:t xml:space="preserve"> </w:t>
      </w:r>
      <w:r>
        <w:t>describes deploying services using</w:t>
      </w:r>
      <w:r w:rsidRPr="00283E2D">
        <w:t xml:space="preserve"> </w:t>
      </w:r>
      <w:r w:rsidR="00EB72EB" w:rsidRPr="00283E2D">
        <w:t xml:space="preserve">GeoSciML-portrayal XML </w:t>
      </w:r>
      <w:r>
        <w:t xml:space="preserve">as the information </w:t>
      </w:r>
      <w:hyperlink w:anchor="Interchange_Format" w:history="1">
        <w:r w:rsidR="00EB72EB" w:rsidRPr="00283E2D">
          <w:rPr>
            <w:rStyle w:val="Hyperlink"/>
          </w:rPr>
          <w:t xml:space="preserve">interchange </w:t>
        </w:r>
      </w:hyperlink>
      <w:r>
        <w:rPr>
          <w:rStyle w:val="Hyperlink"/>
        </w:rPr>
        <w:t>format</w:t>
      </w:r>
      <w:r w:rsidR="00EB72EB" w:rsidRPr="00283E2D">
        <w:t xml:space="preserve">. </w:t>
      </w:r>
      <w:r>
        <w:t>Features provided by these services have content</w:t>
      </w:r>
      <w:r w:rsidR="00EB72EB" w:rsidRPr="00283E2D">
        <w:t xml:space="preserve"> structured according to an appropriate GeoSciML-portrayal schema. </w:t>
      </w:r>
      <w:r>
        <w:t>This content is accessed either through WMS getFeatureInfo requests or through WFS getFeature requests.</w:t>
      </w:r>
    </w:p>
    <w:p w:rsidR="00EB72EB" w:rsidRPr="00283E2D" w:rsidRDefault="00EB72EB" w:rsidP="002A5DE2">
      <w:r w:rsidRPr="00283E2D">
        <w:t xml:space="preserve">The GeoSciML-portrayal feature classes detailed in </w:t>
      </w:r>
      <w:hyperlink w:anchor="_GeoSciML-Portrayal_Feature_Types" w:history="1">
        <w:r w:rsidRPr="00283E2D">
          <w:rPr>
            <w:rStyle w:val="Hyperlink"/>
          </w:rPr>
          <w:t>Section 2</w:t>
        </w:r>
      </w:hyperlink>
      <w:r w:rsidRPr="00283E2D">
        <w:t xml:space="preserve"> </w:t>
      </w:r>
      <w:r w:rsidR="00DE0ECB">
        <w:t>implement</w:t>
      </w:r>
      <w:r w:rsidRPr="00283E2D">
        <w:t xml:space="preserve"> three schemas</w:t>
      </w:r>
      <w:r w:rsidR="00DE0ECB">
        <w:t xml:space="preserve"> content models:</w:t>
      </w:r>
      <w:r w:rsidR="00C73FF1" w:rsidRPr="00283E2D">
        <w:t xml:space="preserve"> </w:t>
      </w:r>
    </w:p>
    <w:p w:rsidR="00EB72EB" w:rsidRPr="00283E2D" w:rsidRDefault="00DE0ECB" w:rsidP="002A5DE2">
      <w:pPr>
        <w:pStyle w:val="ListParagraph"/>
        <w:numPr>
          <w:ilvl w:val="0"/>
          <w:numId w:val="6"/>
        </w:numPr>
      </w:pPr>
      <w:r>
        <w:fldChar w:fldCharType="begin"/>
      </w:r>
      <w:r>
        <w:instrText xml:space="preserve"> REF _Ref321727329 \h </w:instrText>
      </w:r>
      <w:r>
        <w:fldChar w:fldCharType="separate"/>
      </w:r>
      <w:r w:rsidR="006C0140" w:rsidRPr="00283E2D">
        <w:t xml:space="preserve">Table </w:t>
      </w:r>
      <w:r w:rsidR="006C0140">
        <w:rPr>
          <w:noProof/>
        </w:rPr>
        <w:t>1</w:t>
      </w:r>
      <w:r>
        <w:fldChar w:fldCharType="end"/>
      </w:r>
      <w:r w:rsidR="00EB72EB" w:rsidRPr="00283E2D">
        <w:t xml:space="preserve"> </w:t>
      </w:r>
      <w:r>
        <w:t>specifies</w:t>
      </w:r>
      <w:r w:rsidRPr="00283E2D">
        <w:t xml:space="preserve"> </w:t>
      </w:r>
      <w:r w:rsidR="00EB72EB" w:rsidRPr="00283E2D">
        <w:t xml:space="preserve">the </w:t>
      </w:r>
      <w:r>
        <w:t>content</w:t>
      </w:r>
      <w:r w:rsidRPr="00283E2D">
        <w:t xml:space="preserve"> </w:t>
      </w:r>
      <w:r w:rsidR="00EB72EB" w:rsidRPr="00283E2D">
        <w:t xml:space="preserve">for the GeoSciML-portrayal ContactView schema </w:t>
      </w:r>
    </w:p>
    <w:p w:rsidR="00EB72EB" w:rsidRPr="00283E2D" w:rsidRDefault="00DE0ECB" w:rsidP="002A5DE2">
      <w:pPr>
        <w:pStyle w:val="ListParagraph"/>
        <w:numPr>
          <w:ilvl w:val="0"/>
          <w:numId w:val="6"/>
        </w:numPr>
      </w:pPr>
      <w:r>
        <w:fldChar w:fldCharType="begin"/>
      </w:r>
      <w:r>
        <w:instrText xml:space="preserve"> REF _Ref321727337 \h </w:instrText>
      </w:r>
      <w:r>
        <w:fldChar w:fldCharType="separate"/>
      </w:r>
      <w:r w:rsidR="006C0140" w:rsidRPr="00283E2D">
        <w:t xml:space="preserve">Table </w:t>
      </w:r>
      <w:r w:rsidR="006C0140">
        <w:rPr>
          <w:noProof/>
        </w:rPr>
        <w:t>2</w:t>
      </w:r>
      <w:r>
        <w:fldChar w:fldCharType="end"/>
      </w:r>
      <w:r w:rsidR="00EB72EB" w:rsidRPr="00283E2D">
        <w:t xml:space="preserve"> </w:t>
      </w:r>
      <w:r>
        <w:t>specifies the content</w:t>
      </w:r>
      <w:r w:rsidR="00EB72EB" w:rsidRPr="00283E2D">
        <w:t xml:space="preserve"> for the GeoSciML-portrayal ShearDisplacementStructureView </w:t>
      </w:r>
    </w:p>
    <w:p w:rsidR="00EB72EB" w:rsidRPr="00283E2D" w:rsidRDefault="00DE0ECB" w:rsidP="002A5DE2">
      <w:pPr>
        <w:pStyle w:val="ListParagraph"/>
        <w:numPr>
          <w:ilvl w:val="0"/>
          <w:numId w:val="6"/>
        </w:numPr>
      </w:pPr>
      <w:r>
        <w:fldChar w:fldCharType="begin"/>
      </w:r>
      <w:r>
        <w:instrText xml:space="preserve"> REF _Ref321727345 \h </w:instrText>
      </w:r>
      <w:r>
        <w:fldChar w:fldCharType="separate"/>
      </w:r>
      <w:r w:rsidR="006C0140" w:rsidRPr="00283E2D">
        <w:t xml:space="preserve">Table </w:t>
      </w:r>
      <w:r w:rsidR="006C0140">
        <w:rPr>
          <w:noProof/>
        </w:rPr>
        <w:t>3</w:t>
      </w:r>
      <w:r>
        <w:fldChar w:fldCharType="end"/>
      </w:r>
      <w:r w:rsidR="00EB72EB" w:rsidRPr="00283E2D">
        <w:t xml:space="preserve"> </w:t>
      </w:r>
      <w:r>
        <w:t>specifies the content for</w:t>
      </w:r>
      <w:r w:rsidR="00EB72EB" w:rsidRPr="00283E2D">
        <w:t xml:space="preserve"> the GeoSciML-portrayal GeologicUnitView </w:t>
      </w:r>
    </w:p>
    <w:p w:rsidR="00EB72EB" w:rsidRPr="00283E2D" w:rsidRDefault="00EB72EB" w:rsidP="002A5DE2">
      <w:r w:rsidRPr="00283E2D">
        <w:t xml:space="preserve">By entering geoscience data into an XML document </w:t>
      </w:r>
      <w:r w:rsidR="00DE0ECB">
        <w:t xml:space="preserve">that implements these content models using the schema at </w:t>
      </w:r>
      <w:r w:rsidR="00DE0ECB" w:rsidRPr="00DE0ECB">
        <w:t>http://schemas.geosciml.org/geosciml-portrayal/1.0/</w:t>
      </w:r>
      <w:r w:rsidRPr="00283E2D">
        <w:t>, one is creating an interchange document.</w:t>
      </w:r>
    </w:p>
    <w:p w:rsidR="0005138D" w:rsidRPr="002A5DE2" w:rsidRDefault="0005138D" w:rsidP="002A5DE2">
      <w:pPr>
        <w:pStyle w:val="Heading3"/>
      </w:pPr>
      <w:bookmarkStart w:id="124" w:name="_Toc321148903"/>
      <w:bookmarkStart w:id="125" w:name="_Toc364417883"/>
      <w:r w:rsidRPr="002A5DE2">
        <w:t xml:space="preserve">Schema mapping </w:t>
      </w:r>
      <w:r w:rsidR="00725EA5" w:rsidRPr="002A5DE2">
        <w:t>in ESRI ArcGIS</w:t>
      </w:r>
      <w:bookmarkEnd w:id="124"/>
      <w:bookmarkEnd w:id="125"/>
    </w:p>
    <w:p w:rsidR="00725EA5" w:rsidRPr="00283E2D" w:rsidRDefault="00725EA5" w:rsidP="002A5DE2">
      <w:r w:rsidRPr="00283E2D">
        <w:t>This section provides an example of schema mapping in ESRI ArcGIS, using ArcMap, ArcCatalog, and ArcToolbox.</w:t>
      </w:r>
      <w:r w:rsidR="00C31F4E">
        <w:t xml:space="preserve">  The procedure requires connecting to the spatial data container (file geodatabase, shapefile, or SDE database), creating a new feature class using the geosciml-portrayal schema if necessary, and loading data from the source dataset into the geosciml-portrayal-schema feature class.</w:t>
      </w:r>
    </w:p>
    <w:p w:rsidR="00725EA5" w:rsidRPr="00283E2D" w:rsidRDefault="00725EA5" w:rsidP="002A5DE2">
      <w:pPr>
        <w:pStyle w:val="ListParagraph"/>
        <w:numPr>
          <w:ilvl w:val="0"/>
          <w:numId w:val="18"/>
        </w:numPr>
      </w:pPr>
      <w:r w:rsidRPr="00283E2D">
        <w:t>Open ArcCatalog</w:t>
      </w:r>
    </w:p>
    <w:p w:rsidR="00725EA5" w:rsidRPr="00283E2D" w:rsidRDefault="00725EA5" w:rsidP="002A5DE2">
      <w:pPr>
        <w:pStyle w:val="ListParagraph"/>
        <w:numPr>
          <w:ilvl w:val="0"/>
          <w:numId w:val="18"/>
        </w:numPr>
      </w:pPr>
      <w:r w:rsidRPr="00283E2D">
        <w:t xml:space="preserve">Locate or create a </w:t>
      </w:r>
      <w:r w:rsidRPr="00283E2D">
        <w:rPr>
          <w:b/>
        </w:rPr>
        <w:t>spatial database</w:t>
      </w:r>
      <w:r w:rsidRPr="00283E2D">
        <w:t xml:space="preserve"> that will be used to host your web services in accordance with the GeoSciML-portrayal schema</w:t>
      </w:r>
    </w:p>
    <w:p w:rsidR="00725EA5" w:rsidRPr="00283E2D" w:rsidRDefault="00725EA5" w:rsidP="002A5DE2">
      <w:pPr>
        <w:pStyle w:val="ListParagraph"/>
        <w:numPr>
          <w:ilvl w:val="1"/>
          <w:numId w:val="18"/>
        </w:numPr>
      </w:pPr>
      <w:r w:rsidRPr="00283E2D">
        <w:lastRenderedPageBreak/>
        <w:t xml:space="preserve">Sometimes it’s easier to create a new database in accordance with the GeoSciML-portrayal schema; other times, it’s better to create a new </w:t>
      </w:r>
      <w:r w:rsidR="00C31F4E">
        <w:t>feature class</w:t>
      </w:r>
      <w:r w:rsidR="00C31F4E" w:rsidRPr="00283E2D">
        <w:t xml:space="preserve"> </w:t>
      </w:r>
      <w:r w:rsidRPr="00283E2D">
        <w:t>within an existing database.</w:t>
      </w:r>
      <w:r w:rsidR="00C73FF1" w:rsidRPr="00283E2D">
        <w:t xml:space="preserve"> </w:t>
      </w:r>
      <w:r w:rsidRPr="00283E2D">
        <w:t>The conditions needed to make this determination depend on individual context</w:t>
      </w:r>
      <w:r w:rsidR="00DE0905" w:rsidRPr="00283E2D">
        <w:t>, and beyond the scope of this document</w:t>
      </w:r>
      <w:r w:rsidRPr="00283E2D">
        <w:t>.</w:t>
      </w:r>
    </w:p>
    <w:p w:rsidR="00725EA5" w:rsidRPr="00283E2D" w:rsidRDefault="00BF7D19" w:rsidP="002A5DE2">
      <w:pPr>
        <w:pStyle w:val="ListParagraph"/>
        <w:numPr>
          <w:ilvl w:val="0"/>
          <w:numId w:val="18"/>
        </w:numPr>
      </w:pPr>
      <w:r w:rsidRPr="00283E2D">
        <w:rPr>
          <w:noProof/>
        </w:rPr>
        <mc:AlternateContent>
          <mc:Choice Requires="wpg">
            <w:drawing>
              <wp:anchor distT="0" distB="0" distL="114300" distR="114300" simplePos="0" relativeHeight="251699200" behindDoc="0" locked="0" layoutInCell="1" allowOverlap="1" wp14:anchorId="079F365A" wp14:editId="01F4C868">
                <wp:simplePos x="0" y="0"/>
                <wp:positionH relativeFrom="column">
                  <wp:posOffset>2025650</wp:posOffset>
                </wp:positionH>
                <wp:positionV relativeFrom="paragraph">
                  <wp:posOffset>474980</wp:posOffset>
                </wp:positionV>
                <wp:extent cx="2969895" cy="2094230"/>
                <wp:effectExtent l="0" t="0" r="1905" b="1270"/>
                <wp:wrapTopAndBottom/>
                <wp:docPr id="12" name="Group 12"/>
                <wp:cNvGraphicFramePr/>
                <a:graphic xmlns:a="http://schemas.openxmlformats.org/drawingml/2006/main">
                  <a:graphicData uri="http://schemas.microsoft.com/office/word/2010/wordprocessingGroup">
                    <wpg:wgp>
                      <wpg:cNvGrpSpPr/>
                      <wpg:grpSpPr>
                        <a:xfrm>
                          <a:off x="0" y="0"/>
                          <a:ext cx="2969895" cy="2094230"/>
                          <a:chOff x="0" y="0"/>
                          <a:chExt cx="2969972" cy="2099324"/>
                        </a:xfrm>
                      </wpg:grpSpPr>
                      <pic:pic xmlns:pic="http://schemas.openxmlformats.org/drawingml/2006/picture">
                        <pic:nvPicPr>
                          <pic:cNvPr id="10" name="Picture 10"/>
                          <pic:cNvPicPr>
                            <a:picLocks noChangeAspect="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969972" cy="1982419"/>
                          </a:xfrm>
                          <a:prstGeom prst="rect">
                            <a:avLst/>
                          </a:prstGeom>
                          <a:noFill/>
                        </pic:spPr>
                      </pic:pic>
                      <wps:wsp>
                        <wps:cNvPr id="11" name="Text Box 11"/>
                        <wps:cNvSpPr txBox="1"/>
                        <wps:spPr>
                          <a:xfrm>
                            <a:off x="0" y="1916394"/>
                            <a:ext cx="2969260" cy="182930"/>
                          </a:xfrm>
                          <a:prstGeom prst="rect">
                            <a:avLst/>
                          </a:prstGeom>
                          <a:solidFill>
                            <a:prstClr val="white"/>
                          </a:solidFill>
                          <a:ln>
                            <a:noFill/>
                          </a:ln>
                          <a:effectLst/>
                        </wps:spPr>
                        <wps:txbx>
                          <w:txbxContent>
                            <w:p w:rsidR="006442C1" w:rsidRPr="001D1519" w:rsidRDefault="006442C1" w:rsidP="002A5DE2">
                              <w:pPr>
                                <w:pStyle w:val="Caption"/>
                              </w:pPr>
                              <w:r>
                                <w:t xml:space="preserve">Figure </w:t>
                              </w:r>
                              <w:fldSimple w:instr=" SEQ Figure \* ARABIC ">
                                <w:r>
                                  <w:rPr>
                                    <w:noProof/>
                                  </w:rPr>
                                  <w:t>5</w:t>
                                </w:r>
                              </w:fldSimple>
                              <w:r>
                                <w:t>: Adding a Spatial Database Connection in ArcCatalog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id="Group 12" o:spid="_x0000_s1040" style="position:absolute;left:0;text-align:left;margin-left:159.5pt;margin-top:37.4pt;width:233.85pt;height:164.9pt;z-index:251699200;mso-height-relative:margin" coordsize="29699,209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">
                <v:shape id="Picture 10" o:spid="_x0000_s1041" type="#_x0000_t75" style="position:absolute;width:29699;height:1982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P4+/LCAAAA2wAAAA8AAABkcnMvZG93bnJldi54bWxEj0GLwjAQhe+C/yGMsDdN3YMrXaOIICwe&#10;lFV/wJDMtsVmEpqo7b93DgveZnhv3vtmtel9qx7UpSawgfmsAEVsg2u4MnC97KdLUCkjO2wDk4GB&#10;EmzW49EKSxee/EuPc66UhHAq0UCdcyy1TrYmj2kWIrFof6HzmGXtKu06fEq4b/VnUSy0x4alocZI&#10;u5rs7Xz3Bi76dnD2a2f9cDoeTnaIi+YajfmY9NtvUJn6/Db/X/84wRd6+UUG0OsX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T+PvywgAAANsAAAAPAAAAAAAAAAAAAAAAAJ8C&#10;AABkcnMvZG93bnJldi54bWxQSwUGAAAAAAQABAD3AAAAjgMAAAAA&#10;">
                  <v:imagedata r:id="rId44" o:title=""/>
                  <v:path arrowok="t"/>
                </v:shape>
                <v:shape id="Text Box 11" o:spid="_x0000_s1042" type="#_x0000_t202" style="position:absolute;top:19163;width:29692;height:18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5xxcIA&#10;AADbAAAADwAAAGRycy9kb3ducmV2LnhtbERPO2vDMBDeC/0P4gpdSi3HQwhu5JAmLXRIh6Qh82Fd&#10;bRPrZCT59e+rQCHbfXzPW28m04qBnG8sK1gkKQji0uqGKwXnn8/XFQgfkDW2lknBTB42xePDGnNt&#10;Rz7ScAqViCHsc1RQh9DlUvqyJoM+sR1x5H6tMxgidJXUDscYblqZpelSGmw4NtTY0a6m8nrqjYLl&#10;3vXjkXcv+/PHAb+7Kru8zxelnp+m7RuIQFO4i//dXzrOX8Dtl3iAL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2bnHFwgAAANsAAAAPAAAAAAAAAAAAAAAAAJgCAABkcnMvZG93&#10;bnJldi54bWxQSwUGAAAAAAQABAD1AAAAhwMAAAAA&#10;" stroked="f">
                  <v:textbox inset="0,0,0,0">
                    <w:txbxContent>
                      <w:p w:rsidR="006442C1" w:rsidRPr="001D1519" w:rsidRDefault="006442C1" w:rsidP="002A5DE2">
                        <w:pPr>
                          <w:pStyle w:val="Caption"/>
                        </w:pPr>
                        <w:r>
                          <w:t xml:space="preserve">Figure </w:t>
                        </w:r>
                        <w:r>
                          <w:fldChar w:fldCharType="begin"/>
                        </w:r>
                        <w:r>
                          <w:instrText xml:space="preserve"> SEQ Figure \* ARABIC </w:instrText>
                        </w:r>
                        <w:r>
                          <w:fldChar w:fldCharType="separate"/>
                        </w:r>
                        <w:r>
                          <w:rPr>
                            <w:noProof/>
                          </w:rPr>
                          <w:t>5</w:t>
                        </w:r>
                        <w:r>
                          <w:rPr>
                            <w:noProof/>
                          </w:rPr>
                          <w:fldChar w:fldCharType="end"/>
                        </w:r>
                        <w:r>
                          <w:t>: Adding a Spatial Database Connection in ArcCatalog</w:t>
                        </w:r>
                      </w:p>
                    </w:txbxContent>
                  </v:textbox>
                </v:shape>
                <w10:wrap type="topAndBottom"/>
              </v:group>
            </w:pict>
          </mc:Fallback>
        </mc:AlternateContent>
      </w:r>
      <w:r w:rsidR="00725EA5" w:rsidRPr="00283E2D">
        <w:t xml:space="preserve">Connect to the desired spatial database under </w:t>
      </w:r>
      <w:r w:rsidR="00725EA5" w:rsidRPr="00283E2D">
        <w:rPr>
          <w:b/>
        </w:rPr>
        <w:t>Database Connections</w:t>
      </w:r>
      <w:r w:rsidR="00207E1E">
        <w:rPr>
          <w:b/>
        </w:rPr>
        <w:t xml:space="preserve"> (Figure 5)</w:t>
      </w:r>
      <w:r w:rsidR="00725EA5" w:rsidRPr="00283E2D">
        <w:t xml:space="preserve"> </w:t>
      </w:r>
    </w:p>
    <w:p w:rsidR="00725EA5" w:rsidRPr="00283E2D" w:rsidRDefault="00725EA5" w:rsidP="002A5DE2">
      <w:pPr>
        <w:pStyle w:val="ListParagraph"/>
        <w:numPr>
          <w:ilvl w:val="0"/>
          <w:numId w:val="18"/>
        </w:numPr>
      </w:pPr>
      <w:r w:rsidRPr="00283E2D">
        <w:t xml:space="preserve">In the </w:t>
      </w:r>
      <w:r w:rsidRPr="00283E2D">
        <w:rPr>
          <w:b/>
        </w:rPr>
        <w:t>Spatial Database Connection</w:t>
      </w:r>
      <w:r w:rsidRPr="00283E2D">
        <w:t xml:space="preserve"> window, specify the location and (if necessary) the credentials needed to access</w:t>
      </w:r>
      <w:r w:rsidR="00C73FF1" w:rsidRPr="00283E2D">
        <w:t xml:space="preserve"> the desired spatial database. </w:t>
      </w:r>
      <w:r w:rsidRPr="00283E2D">
        <w:t xml:space="preserve">Click </w:t>
      </w:r>
      <w:r w:rsidRPr="00283E2D">
        <w:rPr>
          <w:b/>
        </w:rPr>
        <w:t>OK</w:t>
      </w:r>
      <w:r w:rsidRPr="00283E2D">
        <w:t xml:space="preserve"> when finished.</w:t>
      </w:r>
    </w:p>
    <w:p w:rsidR="00725EA5" w:rsidRPr="00283E2D" w:rsidRDefault="00725EA5" w:rsidP="002A5DE2">
      <w:pPr>
        <w:pStyle w:val="ListParagraph"/>
        <w:numPr>
          <w:ilvl w:val="0"/>
          <w:numId w:val="18"/>
        </w:numPr>
      </w:pPr>
      <w:r w:rsidRPr="00283E2D">
        <w:t xml:space="preserve">After you have connected to the spatial database you intend to use for your services, right-click the desired database; in the context menu that appears, click </w:t>
      </w:r>
      <w:r w:rsidRPr="00283E2D">
        <w:rPr>
          <w:b/>
        </w:rPr>
        <w:t>New</w:t>
      </w:r>
      <w:r w:rsidRPr="00283E2D">
        <w:t xml:space="preserve"> &gt; </w:t>
      </w:r>
      <w:r w:rsidRPr="00283E2D">
        <w:rPr>
          <w:b/>
        </w:rPr>
        <w:t>Feature Class</w:t>
      </w:r>
      <w:r w:rsidR="00C73FF1" w:rsidRPr="00283E2D">
        <w:t>…</w:t>
      </w:r>
      <w:r w:rsidRPr="00283E2D">
        <w:br/>
      </w:r>
      <w:r w:rsidRPr="00283E2D">
        <w:br/>
        <w:t xml:space="preserve">This </w:t>
      </w:r>
      <w:r w:rsidR="00C73FF1" w:rsidRPr="00283E2D">
        <w:t xml:space="preserve">will bring up the </w:t>
      </w:r>
      <w:r w:rsidR="00C73FF1" w:rsidRPr="00283E2D">
        <w:rPr>
          <w:b/>
        </w:rPr>
        <w:t>New Feature Class</w:t>
      </w:r>
      <w:r w:rsidR="00C73FF1" w:rsidRPr="00283E2D">
        <w:t xml:space="preserve"> dialogue box</w:t>
      </w:r>
      <w:r w:rsidRPr="00283E2D">
        <w:t>.</w:t>
      </w:r>
    </w:p>
    <w:p w:rsidR="00725EA5" w:rsidRPr="00283E2D" w:rsidRDefault="00725EA5" w:rsidP="002A5DE2">
      <w:pPr>
        <w:pStyle w:val="ListParagraph"/>
        <w:numPr>
          <w:ilvl w:val="1"/>
          <w:numId w:val="18"/>
        </w:numPr>
      </w:pPr>
      <w:r w:rsidRPr="00283E2D">
        <w:t xml:space="preserve">In the </w:t>
      </w:r>
      <w:r w:rsidRPr="00283E2D">
        <w:rPr>
          <w:b/>
        </w:rPr>
        <w:t>New Feature Class</w:t>
      </w:r>
      <w:r w:rsidRPr="00283E2D">
        <w:t xml:space="preserve"> dialogue box, type the name for your feature class (this is </w:t>
      </w:r>
      <w:r w:rsidRPr="00283E2D">
        <w:rPr>
          <w:i/>
        </w:rPr>
        <w:t>not</w:t>
      </w:r>
      <w:r w:rsidR="00C73FF1" w:rsidRPr="00283E2D">
        <w:t xml:space="preserve"> the name of the web service). Use the pulldown menu to </w:t>
      </w:r>
      <w:r w:rsidRPr="00283E2D">
        <w:t xml:space="preserve">select the appropriate </w:t>
      </w:r>
      <w:r w:rsidRPr="00283E2D">
        <w:rPr>
          <w:b/>
        </w:rPr>
        <w:t>Type</w:t>
      </w:r>
      <w:r w:rsidRPr="00283E2D">
        <w:t xml:space="preserve"> of </w:t>
      </w:r>
      <w:hyperlink w:anchor="Feature" w:history="1">
        <w:r w:rsidRPr="00283E2D">
          <w:rPr>
            <w:rStyle w:val="Hyperlink"/>
          </w:rPr>
          <w:t>feature</w:t>
        </w:r>
      </w:hyperlink>
      <w:r w:rsidRPr="00283E2D">
        <w:t xml:space="preserve"> geometry for the data y</w:t>
      </w:r>
      <w:r w:rsidR="00C73FF1" w:rsidRPr="00283E2D">
        <w:t>ou are going to publish</w:t>
      </w:r>
      <w:r w:rsidRPr="00283E2D">
        <w:t xml:space="preserve">. When you are finished filling out the form, click </w:t>
      </w:r>
      <w:r w:rsidRPr="00283E2D">
        <w:rPr>
          <w:b/>
        </w:rPr>
        <w:t>Next</w:t>
      </w:r>
      <w:r w:rsidRPr="00283E2D">
        <w:t xml:space="preserve">. </w:t>
      </w:r>
      <w:r w:rsidR="00C31F4E">
        <w:t>Note that if you are loading into a shapefile, field names longer than 10 characters will be truncated; aliases assigned to the fields must contain the complete geosciml-portrayal field name.</w:t>
      </w:r>
    </w:p>
    <w:p w:rsidR="00C73FF1" w:rsidRPr="00283E2D" w:rsidRDefault="00725EA5" w:rsidP="002A5DE2">
      <w:pPr>
        <w:pStyle w:val="ListParagraph"/>
        <w:numPr>
          <w:ilvl w:val="1"/>
          <w:numId w:val="18"/>
        </w:numPr>
      </w:pPr>
      <w:r w:rsidRPr="00283E2D">
        <w:t xml:space="preserve">Choose the </w:t>
      </w:r>
      <w:r w:rsidRPr="00283E2D">
        <w:rPr>
          <w:b/>
        </w:rPr>
        <w:t>coordinate system</w:t>
      </w:r>
      <w:r w:rsidR="00C73FF1" w:rsidRPr="00283E2D">
        <w:t xml:space="preserve"> for your feature class. </w:t>
      </w:r>
    </w:p>
    <w:p w:rsidR="00024828" w:rsidRPr="00283E2D" w:rsidRDefault="00725EA5" w:rsidP="002A5DE2">
      <w:pPr>
        <w:pStyle w:val="ListParagraph"/>
        <w:numPr>
          <w:ilvl w:val="2"/>
          <w:numId w:val="18"/>
        </w:numPr>
      </w:pPr>
      <w:r w:rsidRPr="00283E2D">
        <w:t>For</w:t>
      </w:r>
      <w:r w:rsidR="00C73FF1" w:rsidRPr="00283E2D">
        <w:t xml:space="preserve"> the purposes of </w:t>
      </w:r>
      <w:hyperlink w:anchor="Interoperability" w:history="1">
        <w:r w:rsidRPr="00283E2D">
          <w:rPr>
            <w:rStyle w:val="Hyperlink"/>
          </w:rPr>
          <w:t>interoperability</w:t>
        </w:r>
      </w:hyperlink>
      <w:r w:rsidRPr="00283E2D">
        <w:t>, WGS 1984 is th</w:t>
      </w:r>
      <w:r w:rsidR="00C73FF1" w:rsidRPr="00283E2D">
        <w:t>e coordinate system</w:t>
      </w:r>
      <w:r w:rsidR="00C22896">
        <w:t xml:space="preserve"> required by OneGeology</w:t>
      </w:r>
      <w:r w:rsidR="00C73FF1" w:rsidRPr="00283E2D">
        <w:t>. To select the WGS 1984 coordinate system, navigate to the</w:t>
      </w:r>
      <w:r w:rsidRPr="00283E2D">
        <w:t xml:space="preserve"> </w:t>
      </w:r>
      <w:r w:rsidRPr="00283E2D">
        <w:rPr>
          <w:b/>
        </w:rPr>
        <w:t>Geographic Coord</w:t>
      </w:r>
      <w:r w:rsidR="00C73FF1" w:rsidRPr="00283E2D">
        <w:rPr>
          <w:b/>
        </w:rPr>
        <w:t>inate System</w:t>
      </w:r>
      <w:r w:rsidR="00C73FF1" w:rsidRPr="00283E2D">
        <w:t xml:space="preserve"> &gt; </w:t>
      </w:r>
      <w:r w:rsidR="00C73FF1" w:rsidRPr="00283E2D">
        <w:rPr>
          <w:b/>
        </w:rPr>
        <w:t>World</w:t>
      </w:r>
      <w:r w:rsidR="00C73FF1" w:rsidRPr="00283E2D">
        <w:t xml:space="preserve"> directory and click the WGS 1984 coordinate system</w:t>
      </w:r>
      <w:r w:rsidR="00024828" w:rsidRPr="00283E2D">
        <w:t>.</w:t>
      </w:r>
    </w:p>
    <w:p w:rsidR="00725EA5" w:rsidRPr="00283E2D" w:rsidRDefault="00725EA5" w:rsidP="002A5DE2">
      <w:pPr>
        <w:pStyle w:val="ListParagraph"/>
      </w:pPr>
      <w:r w:rsidRPr="00283E2D">
        <w:t xml:space="preserve">When you have located the </w:t>
      </w:r>
      <w:r w:rsidR="00024828" w:rsidRPr="00283E2D">
        <w:t>desired</w:t>
      </w:r>
      <w:r w:rsidRPr="00283E2D">
        <w:t xml:space="preserve"> coordinate system, click </w:t>
      </w:r>
      <w:r w:rsidRPr="00283E2D">
        <w:rPr>
          <w:b/>
        </w:rPr>
        <w:t>Next</w:t>
      </w:r>
      <w:r w:rsidRPr="00283E2D">
        <w:t>.</w:t>
      </w:r>
    </w:p>
    <w:p w:rsidR="00024828" w:rsidRPr="00283E2D" w:rsidRDefault="00024828" w:rsidP="00C22896">
      <w:pPr>
        <w:pStyle w:val="ListParagraph"/>
        <w:numPr>
          <w:ilvl w:val="1"/>
          <w:numId w:val="18"/>
        </w:numPr>
      </w:pPr>
      <w:r w:rsidRPr="00283E2D">
        <w:t>Specify</w:t>
      </w:r>
      <w:r w:rsidR="00725EA5" w:rsidRPr="00283E2D">
        <w:t xml:space="preserve"> the resolution for your feature class</w:t>
      </w:r>
      <w:r w:rsidR="00C22896">
        <w:t xml:space="preserve">. </w:t>
      </w:r>
      <w:r w:rsidRPr="00283E2D">
        <w:t xml:space="preserve"> </w:t>
      </w:r>
      <w:r w:rsidR="00C22896" w:rsidRPr="00C22896">
        <w:t xml:space="preserve">The XY tolerance defaults to 0.000000008983153, which is fine for most applications, but </w:t>
      </w:r>
      <w:r w:rsidR="00C22896">
        <w:t>may</w:t>
      </w:r>
      <w:r w:rsidR="00C22896" w:rsidRPr="00C22896">
        <w:t xml:space="preserve"> be changed if necessary by entering an appropriate </w:t>
      </w:r>
      <w:r w:rsidR="00C22896">
        <w:t>value</w:t>
      </w:r>
      <w:r w:rsidR="00C22896" w:rsidRPr="00C22896">
        <w:t xml:space="preserve"> into the XY Tolerance field.</w:t>
      </w:r>
    </w:p>
    <w:p w:rsidR="00024828" w:rsidRPr="00283E2D" w:rsidRDefault="00725EA5" w:rsidP="002A5DE2">
      <w:pPr>
        <w:pStyle w:val="ListParagraph"/>
      </w:pPr>
      <w:r w:rsidRPr="00283E2D">
        <w:t xml:space="preserve">When finished, click </w:t>
      </w:r>
      <w:r w:rsidRPr="00283E2D">
        <w:rPr>
          <w:b/>
        </w:rPr>
        <w:t>Next</w:t>
      </w:r>
      <w:r w:rsidRPr="00283E2D">
        <w:t>.</w:t>
      </w:r>
    </w:p>
    <w:p w:rsidR="00490F76" w:rsidRPr="00283E2D" w:rsidRDefault="00490F76" w:rsidP="002A5DE2">
      <w:pPr>
        <w:pStyle w:val="ListParagraph"/>
        <w:numPr>
          <w:ilvl w:val="1"/>
          <w:numId w:val="18"/>
        </w:numPr>
      </w:pPr>
      <w:r w:rsidRPr="00283E2D">
        <w:t>Specify</w:t>
      </w:r>
      <w:r w:rsidR="00725EA5" w:rsidRPr="00283E2D">
        <w:t xml:space="preserve"> the </w:t>
      </w:r>
      <w:r w:rsidR="00725EA5" w:rsidRPr="00283E2D">
        <w:rPr>
          <w:b/>
        </w:rPr>
        <w:t>Configuration keyword</w:t>
      </w:r>
      <w:r w:rsidR="00725EA5" w:rsidRPr="00283E2D">
        <w:t xml:space="preserve"> for your feature class.</w:t>
      </w:r>
      <w:r w:rsidR="00C73FF1" w:rsidRPr="00283E2D">
        <w:t xml:space="preserve"> </w:t>
      </w:r>
    </w:p>
    <w:p w:rsidR="00490F76" w:rsidRPr="00283E2D" w:rsidRDefault="00725EA5" w:rsidP="002A5DE2">
      <w:pPr>
        <w:pStyle w:val="ListParagraph"/>
        <w:numPr>
          <w:ilvl w:val="2"/>
          <w:numId w:val="18"/>
        </w:numPr>
      </w:pPr>
      <w:r w:rsidRPr="00283E2D">
        <w:t>The default Configuration keyword is fine for most database storage architectures.</w:t>
      </w:r>
      <w:r w:rsidR="00C73FF1" w:rsidRPr="00283E2D">
        <w:t xml:space="preserve"> </w:t>
      </w:r>
    </w:p>
    <w:p w:rsidR="00725EA5" w:rsidRPr="00283E2D" w:rsidRDefault="00725EA5" w:rsidP="002A5DE2">
      <w:pPr>
        <w:pStyle w:val="ListParagraph"/>
      </w:pPr>
      <w:r w:rsidRPr="00283E2D">
        <w:t xml:space="preserve">When finished, click </w:t>
      </w:r>
      <w:r w:rsidRPr="00283E2D">
        <w:rPr>
          <w:b/>
        </w:rPr>
        <w:t>Next</w:t>
      </w:r>
      <w:r w:rsidRPr="00283E2D">
        <w:t>.</w:t>
      </w:r>
    </w:p>
    <w:p w:rsidR="00E423E5" w:rsidRPr="00283E2D" w:rsidRDefault="00725EA5" w:rsidP="002A5DE2">
      <w:pPr>
        <w:pStyle w:val="ListParagraph"/>
        <w:numPr>
          <w:ilvl w:val="1"/>
          <w:numId w:val="18"/>
        </w:numPr>
      </w:pPr>
      <w:r w:rsidRPr="00283E2D">
        <w:lastRenderedPageBreak/>
        <w:t xml:space="preserve">Enter </w:t>
      </w:r>
      <w:r w:rsidR="00E423E5" w:rsidRPr="00283E2D">
        <w:t>appropriate</w:t>
      </w:r>
      <w:r w:rsidRPr="00283E2D">
        <w:t xml:space="preserve"> field headings under the </w:t>
      </w:r>
      <w:r w:rsidRPr="00283E2D">
        <w:rPr>
          <w:b/>
        </w:rPr>
        <w:t>Field Name</w:t>
      </w:r>
      <w:r w:rsidR="00E423E5" w:rsidRPr="00283E2D">
        <w:t xml:space="preserve"> column; specify the parameters for each field by entering appropriate values in the </w:t>
      </w:r>
      <w:r w:rsidRPr="00283E2D">
        <w:rPr>
          <w:b/>
        </w:rPr>
        <w:t>Data Type</w:t>
      </w:r>
      <w:r w:rsidRPr="00283E2D">
        <w:t xml:space="preserve"> column and </w:t>
      </w:r>
      <w:r w:rsidR="00E423E5" w:rsidRPr="00283E2D">
        <w:t xml:space="preserve">in the </w:t>
      </w:r>
      <w:r w:rsidRPr="00283E2D">
        <w:rPr>
          <w:b/>
        </w:rPr>
        <w:t>Field Properties</w:t>
      </w:r>
      <w:r w:rsidRPr="00283E2D">
        <w:t xml:space="preserve"> section (Figure 6).</w:t>
      </w:r>
    </w:p>
    <w:p w:rsidR="00E423E5" w:rsidRPr="00283E2D" w:rsidRDefault="00490F76" w:rsidP="002A5DE2">
      <w:pPr>
        <w:pStyle w:val="ListParagraph"/>
        <w:numPr>
          <w:ilvl w:val="2"/>
          <w:numId w:val="18"/>
        </w:numPr>
      </w:pPr>
      <w:r w:rsidRPr="00283E2D">
        <w:t>To comply with GeoSciML-portrayal</w:t>
      </w:r>
      <w:r w:rsidR="00725EA5" w:rsidRPr="00283E2D">
        <w:t>, all field names and associated parameters must conform exactly to the GeoSciML-portrayal</w:t>
      </w:r>
      <w:r w:rsidRPr="00283E2D">
        <w:t xml:space="preserve"> </w:t>
      </w:r>
      <w:hyperlink w:anchor="Schema" w:history="1">
        <w:r w:rsidRPr="00283E2D">
          <w:rPr>
            <w:rStyle w:val="Hyperlink"/>
            <w:b/>
          </w:rPr>
          <w:t>schema</w:t>
        </w:r>
      </w:hyperlink>
      <w:r w:rsidRPr="00283E2D">
        <w:t xml:space="preserve"> that is appropriate for your dataset</w:t>
      </w:r>
      <w:r w:rsidR="00725EA5" w:rsidRPr="00283E2D">
        <w:t>.</w:t>
      </w:r>
      <w:r w:rsidR="00C73FF1" w:rsidRPr="00283E2D">
        <w:t xml:space="preserve"> </w:t>
      </w:r>
      <w:r w:rsidR="00725EA5" w:rsidRPr="00283E2D">
        <w:t xml:space="preserve">This includes capitalization, spacing, underscores, </w:t>
      </w:r>
      <w:r w:rsidR="00E423E5" w:rsidRPr="00283E2D">
        <w:t xml:space="preserve">field lengths, and cardinality. </w:t>
      </w:r>
      <w:r w:rsidR="00E423E5" w:rsidRPr="00283E2D">
        <w:br/>
      </w:r>
      <w:r w:rsidR="00E423E5" w:rsidRPr="00283E2D">
        <w:br/>
        <w:t xml:space="preserve">Appropriate values can be found in Section 4, </w:t>
      </w:r>
      <w:hyperlink w:anchor="_GeoSciML-Portrayal" w:history="1">
        <w:r w:rsidR="00E423E5" w:rsidRPr="00283E2D">
          <w:rPr>
            <w:rStyle w:val="Hyperlink"/>
          </w:rPr>
          <w:t>GeoSciML-Portrayal Feature Types</w:t>
        </w:r>
      </w:hyperlink>
      <w:r w:rsidR="00E423E5" w:rsidRPr="00283E2D">
        <w:t>.</w:t>
      </w:r>
    </w:p>
    <w:p w:rsidR="00725EA5" w:rsidRPr="00283E2D" w:rsidRDefault="00E423E5" w:rsidP="002A5DE2">
      <w:pPr>
        <w:pStyle w:val="ListParagraph"/>
      </w:pPr>
      <w:r w:rsidRPr="00283E2D">
        <w:rPr>
          <w:noProof/>
        </w:rPr>
        <mc:AlternateContent>
          <mc:Choice Requires="wpg">
            <w:drawing>
              <wp:anchor distT="0" distB="0" distL="114300" distR="114300" simplePos="0" relativeHeight="251702272" behindDoc="0" locked="0" layoutInCell="1" allowOverlap="1" wp14:anchorId="26B8E99E" wp14:editId="1EE70FD8">
                <wp:simplePos x="0" y="0"/>
                <wp:positionH relativeFrom="column">
                  <wp:posOffset>2061845</wp:posOffset>
                </wp:positionH>
                <wp:positionV relativeFrom="paragraph">
                  <wp:posOffset>300990</wp:posOffset>
                </wp:positionV>
                <wp:extent cx="3013710" cy="3837940"/>
                <wp:effectExtent l="0" t="0" r="0" b="0"/>
                <wp:wrapTopAndBottom/>
                <wp:docPr id="16" name="Group 16"/>
                <wp:cNvGraphicFramePr/>
                <a:graphic xmlns:a="http://schemas.openxmlformats.org/drawingml/2006/main">
                  <a:graphicData uri="http://schemas.microsoft.com/office/word/2010/wordprocessingGroup">
                    <wpg:wgp>
                      <wpg:cNvGrpSpPr/>
                      <wpg:grpSpPr>
                        <a:xfrm>
                          <a:off x="0" y="0"/>
                          <a:ext cx="3013710" cy="3837940"/>
                          <a:chOff x="0" y="0"/>
                          <a:chExt cx="3013863" cy="3840463"/>
                        </a:xfrm>
                      </wpg:grpSpPr>
                      <pic:pic xmlns:pic="http://schemas.openxmlformats.org/drawingml/2006/picture">
                        <pic:nvPicPr>
                          <pic:cNvPr id="14" name="Picture 14"/>
                          <pic:cNvPicPr>
                            <a:picLocks noChangeAspect="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013863" cy="3511296"/>
                          </a:xfrm>
                          <a:prstGeom prst="rect">
                            <a:avLst/>
                          </a:prstGeom>
                          <a:noFill/>
                        </pic:spPr>
                      </pic:pic>
                      <wps:wsp>
                        <wps:cNvPr id="15" name="Text Box 15"/>
                        <wps:cNvSpPr txBox="1"/>
                        <wps:spPr>
                          <a:xfrm>
                            <a:off x="0" y="3511126"/>
                            <a:ext cx="3011805" cy="329337"/>
                          </a:xfrm>
                          <a:prstGeom prst="rect">
                            <a:avLst/>
                          </a:prstGeom>
                          <a:solidFill>
                            <a:prstClr val="white"/>
                          </a:solidFill>
                          <a:ln>
                            <a:noFill/>
                          </a:ln>
                          <a:effectLst/>
                        </wps:spPr>
                        <wps:txbx>
                          <w:txbxContent>
                            <w:p w:rsidR="006442C1" w:rsidRPr="00807055" w:rsidRDefault="006442C1" w:rsidP="002A5DE2">
                              <w:pPr>
                                <w:pStyle w:val="Caption"/>
                                <w:rPr>
                                  <w:noProof/>
                                </w:rPr>
                              </w:pPr>
                              <w:r>
                                <w:t xml:space="preserve">Figure </w:t>
                              </w:r>
                              <w:fldSimple w:instr=" SEQ Figure \* ARABIC ">
                                <w:r>
                                  <w:rPr>
                                    <w:noProof/>
                                  </w:rPr>
                                  <w:t>6</w:t>
                                </w:r>
                              </w:fldSimple>
                              <w:r>
                                <w:t>: Step 5E - Entering GeoSciML-portrayal schema field names and parameters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id="Group 16" o:spid="_x0000_s1043" style="position:absolute;left:0;text-align:left;margin-left:162.35pt;margin-top:23.7pt;width:237.3pt;height:302.2pt;z-index:251702272;mso-height-relative:margin" coordsize="30138,384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">
                <v:shape id="Picture 14" o:spid="_x0000_s1044" type="#_x0000_t75" style="position:absolute;width:30138;height:351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Sg4CfCAAAA2wAAAA8AAABkcnMvZG93bnJldi54bWxET0trwkAQvhf8D8sI3nQTLaVGVxFBiLQ9&#10;1Md9yI5JMDsbd1eN/fXdgtDbfHzPmS8704gbOV9bVpCOEhDEhdU1lwoO+83wHYQPyBoby6TgQR6W&#10;i97LHDNt7/xNt10oRQxhn6GCKoQ2k9IXFRn0I9sSR+5kncEQoSuldniP4aaR4yR5kwZrjg0VtrSu&#10;qDjvrkZB68rJ8XqhNJVf04/HZfuZ5z+FUoN+t5qBCNSFf/HTnes4/xX+fokHyMUv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0oOAnwgAAANsAAAAPAAAAAAAAAAAAAAAAAJ8C&#10;AABkcnMvZG93bnJldi54bWxQSwUGAAAAAAQABAD3AAAAjgMAAAAA&#10;">
                  <v:imagedata r:id="rId46" o:title=""/>
                  <v:path arrowok="t"/>
                </v:shape>
                <v:shape id="Text Box 15" o:spid="_x0000_s1045" type="#_x0000_t202" style="position:absolute;top:35111;width:30118;height:32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V3xsIA&#10;AADbAAAADwAAAGRycy9kb3ducmV2LnhtbERPS2vCQBC+C/0PyxR6kbppoEFSV2m1hR7qISqeh+yY&#10;BLOzYXfN4993CwVv8/E9Z7UZTSt6cr6xrOBlkYAgLq1uuFJwOn49L0H4gKyxtUwKJvKwWT/MVphr&#10;O3BB/SFUIoawz1FBHUKXS+nLmgz6he2II3exzmCI0FVSOxxiuGllmiSZNNhwbKixo21N5fVwMwqy&#10;nbsNBW/nu9PnD+67Kj1/TGelnh7H9zcQgcZwF/+7v3Wc/wp/v8QD5P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VXfGwgAAANsAAAAPAAAAAAAAAAAAAAAAAJgCAABkcnMvZG93&#10;bnJldi54bWxQSwUGAAAAAAQABAD1AAAAhwMAAAAA&#10;" stroked="f">
                  <v:textbox inset="0,0,0,0">
                    <w:txbxContent>
                      <w:p w:rsidR="006442C1" w:rsidRPr="00807055" w:rsidRDefault="006442C1" w:rsidP="002A5DE2">
                        <w:pPr>
                          <w:pStyle w:val="Caption"/>
                          <w:rPr>
                            <w:noProof/>
                          </w:rPr>
                        </w:pPr>
                        <w:r>
                          <w:t xml:space="preserve">Figure </w:t>
                        </w:r>
                        <w:r>
                          <w:fldChar w:fldCharType="begin"/>
                        </w:r>
                        <w:r>
                          <w:instrText xml:space="preserve"> SEQ Figure \* ARABIC </w:instrText>
                        </w:r>
                        <w:r>
                          <w:fldChar w:fldCharType="separate"/>
                        </w:r>
                        <w:r>
                          <w:rPr>
                            <w:noProof/>
                          </w:rPr>
                          <w:t>6</w:t>
                        </w:r>
                        <w:r>
                          <w:rPr>
                            <w:noProof/>
                          </w:rPr>
                          <w:fldChar w:fldCharType="end"/>
                        </w:r>
                        <w:r>
                          <w:t>: Step 5E - Entering GeoSciML-portrayal schema field names and parameters</w:t>
                        </w:r>
                      </w:p>
                    </w:txbxContent>
                  </v:textbox>
                </v:shape>
                <w10:wrap type="topAndBottom"/>
              </v:group>
            </w:pict>
          </mc:Fallback>
        </mc:AlternateContent>
      </w:r>
      <w:r w:rsidR="00725EA5" w:rsidRPr="00283E2D">
        <w:t xml:space="preserve">When done, click </w:t>
      </w:r>
      <w:r w:rsidR="00725EA5" w:rsidRPr="00283E2D">
        <w:rPr>
          <w:b/>
        </w:rPr>
        <w:t>Finish</w:t>
      </w:r>
      <w:r w:rsidR="00725EA5" w:rsidRPr="00283E2D">
        <w:t>.</w:t>
      </w:r>
    </w:p>
    <w:p w:rsidR="00E423E5" w:rsidRPr="00283E2D" w:rsidRDefault="00E423E5" w:rsidP="002A5DE2"/>
    <w:p w:rsidR="00725EA5" w:rsidRPr="00283E2D" w:rsidRDefault="00725EA5" w:rsidP="002A5DE2">
      <w:r w:rsidRPr="00283E2D">
        <w:t xml:space="preserve">Your new </w:t>
      </w:r>
      <w:r w:rsidRPr="00283E2D">
        <w:rPr>
          <w:b/>
        </w:rPr>
        <w:t>Feature Class</w:t>
      </w:r>
      <w:r w:rsidRPr="00283E2D">
        <w:t xml:space="preserve">, </w:t>
      </w:r>
      <w:r w:rsidR="00E423E5" w:rsidRPr="00283E2D">
        <w:t>structured by</w:t>
      </w:r>
      <w:r w:rsidRPr="00283E2D">
        <w:t xml:space="preserve"> the</w:t>
      </w:r>
      <w:r w:rsidR="00E423E5" w:rsidRPr="00283E2D">
        <w:t xml:space="preserve"> appropriate</w:t>
      </w:r>
      <w:r w:rsidRPr="00283E2D">
        <w:t xml:space="preserve"> </w:t>
      </w:r>
      <w:r w:rsidRPr="00283E2D">
        <w:rPr>
          <w:b/>
        </w:rPr>
        <w:t>GeoSciML-portrayal schema</w:t>
      </w:r>
      <w:r w:rsidRPr="00283E2D">
        <w:t xml:space="preserve">, will appear in the </w:t>
      </w:r>
      <w:r w:rsidR="00E423E5" w:rsidRPr="00283E2D">
        <w:t>spatial database you</w:t>
      </w:r>
      <w:r w:rsidR="003A16F3" w:rsidRPr="00283E2D">
        <w:t xml:space="preserve"> selected or created above.</w:t>
      </w:r>
    </w:p>
    <w:p w:rsidR="00725EA5" w:rsidRPr="00283E2D" w:rsidRDefault="003A16F3" w:rsidP="002A5DE2">
      <w:r w:rsidRPr="00283E2D">
        <w:t>Next</w:t>
      </w:r>
      <w:r w:rsidR="00725EA5" w:rsidRPr="00283E2D">
        <w:t xml:space="preserve">, you </w:t>
      </w:r>
      <w:r w:rsidR="00BA4765" w:rsidRPr="00283E2D">
        <w:t xml:space="preserve">will </w:t>
      </w:r>
      <w:r w:rsidRPr="00283E2D">
        <w:t xml:space="preserve">use </w:t>
      </w:r>
      <w:r w:rsidRPr="00283E2D">
        <w:rPr>
          <w:b/>
        </w:rPr>
        <w:t>ArcToolbox</w:t>
      </w:r>
      <w:r w:rsidRPr="00283E2D">
        <w:t xml:space="preserve"> to </w:t>
      </w:r>
      <w:r w:rsidR="00725EA5" w:rsidRPr="00283E2D">
        <w:t>import and map your existing data into the n</w:t>
      </w:r>
      <w:r w:rsidRPr="00283E2D">
        <w:t>ew feature class you just selected or created above</w:t>
      </w:r>
      <w:r w:rsidR="00725EA5" w:rsidRPr="00283E2D">
        <w:t xml:space="preserve">. </w:t>
      </w:r>
    </w:p>
    <w:p w:rsidR="00725EA5" w:rsidRPr="00283E2D" w:rsidRDefault="00725EA5" w:rsidP="002A5DE2">
      <w:pPr>
        <w:pStyle w:val="ListParagraph"/>
        <w:numPr>
          <w:ilvl w:val="0"/>
          <w:numId w:val="19"/>
        </w:numPr>
      </w:pPr>
      <w:r w:rsidRPr="00283E2D">
        <w:t>Open ArcCatalog</w:t>
      </w:r>
    </w:p>
    <w:p w:rsidR="00725EA5" w:rsidRPr="00283E2D" w:rsidRDefault="00BA4765" w:rsidP="002A5DE2">
      <w:pPr>
        <w:pStyle w:val="ListParagraph"/>
        <w:numPr>
          <w:ilvl w:val="0"/>
          <w:numId w:val="19"/>
        </w:numPr>
      </w:pPr>
      <w:r w:rsidRPr="00283E2D">
        <w:lastRenderedPageBreak/>
        <w:t>O</w:t>
      </w:r>
      <w:r w:rsidR="00725EA5" w:rsidRPr="00283E2D">
        <w:t xml:space="preserve">n the menu bar of ArcCatalog, click the </w:t>
      </w:r>
      <w:r w:rsidR="00725EA5" w:rsidRPr="00283E2D">
        <w:rPr>
          <w:b/>
        </w:rPr>
        <w:t>ArcToolbox</w:t>
      </w:r>
      <w:r w:rsidR="00725EA5" w:rsidRPr="00283E2D">
        <w:t xml:space="preserve"> button</w:t>
      </w:r>
      <w:r w:rsidRPr="00283E2D">
        <w:t xml:space="preserve"> </w:t>
      </w:r>
      <w:r w:rsidRPr="00283E2D">
        <w:rPr>
          <w:noProof/>
        </w:rPr>
        <w:drawing>
          <wp:inline distT="0" distB="0" distL="0" distR="0" wp14:anchorId="215799DA" wp14:editId="38B60581">
            <wp:extent cx="255905" cy="231775"/>
            <wp:effectExtent l="114300" t="114300" r="106045" b="1111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55905" cy="231775"/>
                    </a:xfrm>
                    <a:prstGeom prst="rect">
                      <a:avLst/>
                    </a:prstGeom>
                    <a:noFill/>
                    <a:effectLst>
                      <a:outerShdw blurRad="63500" sx="137000" sy="137000" algn="ctr" rotWithShape="0">
                        <a:prstClr val="black">
                          <a:alpha val="40000"/>
                        </a:prstClr>
                      </a:outerShdw>
                    </a:effectLst>
                  </pic:spPr>
                </pic:pic>
              </a:graphicData>
            </a:graphic>
          </wp:inline>
        </w:drawing>
      </w:r>
    </w:p>
    <w:p w:rsidR="00725EA5" w:rsidRPr="00283E2D" w:rsidRDefault="00725EA5" w:rsidP="002A5DE2">
      <w:pPr>
        <w:pStyle w:val="ListParagraph"/>
        <w:numPr>
          <w:ilvl w:val="0"/>
          <w:numId w:val="19"/>
        </w:numPr>
      </w:pPr>
      <w:r w:rsidRPr="00283E2D">
        <w:t>In ArcToolbox, click Data Management Tools &gt; General &gt; Append</w:t>
      </w:r>
    </w:p>
    <w:p w:rsidR="00725EA5" w:rsidRPr="00283E2D" w:rsidRDefault="00725EA5" w:rsidP="002A5DE2">
      <w:pPr>
        <w:pStyle w:val="ListParagraph"/>
        <w:numPr>
          <w:ilvl w:val="0"/>
          <w:numId w:val="19"/>
        </w:numPr>
      </w:pPr>
      <w:r w:rsidRPr="00283E2D">
        <w:t xml:space="preserve">In the </w:t>
      </w:r>
      <w:r w:rsidRPr="00283E2D">
        <w:rPr>
          <w:b/>
        </w:rPr>
        <w:t>Append</w:t>
      </w:r>
      <w:r w:rsidRPr="00283E2D">
        <w:t xml:space="preserve"> window (Figure 7), you need to perform a number of tasks:</w:t>
      </w:r>
    </w:p>
    <w:p w:rsidR="00725EA5" w:rsidRPr="00283E2D" w:rsidRDefault="00725EA5" w:rsidP="002A5DE2">
      <w:pPr>
        <w:pStyle w:val="ListParagraph"/>
        <w:numPr>
          <w:ilvl w:val="1"/>
          <w:numId w:val="19"/>
        </w:numPr>
      </w:pPr>
      <w:r w:rsidRPr="00283E2D">
        <w:t xml:space="preserve">Specify the </w:t>
      </w:r>
      <w:r w:rsidRPr="00283E2D">
        <w:rPr>
          <w:b/>
        </w:rPr>
        <w:t>Input Dataset</w:t>
      </w:r>
      <w:r w:rsidRPr="00283E2D">
        <w:t>.</w:t>
      </w:r>
      <w:r w:rsidR="00C73FF1" w:rsidRPr="00283E2D">
        <w:t xml:space="preserve"> </w:t>
      </w:r>
      <w:r w:rsidRPr="00283E2D">
        <w:t>This will be your source data that does not conform to the GeoSciML-portrayal schema</w:t>
      </w:r>
    </w:p>
    <w:p w:rsidR="00725EA5" w:rsidRPr="00283E2D" w:rsidRDefault="00725EA5" w:rsidP="002A5DE2">
      <w:pPr>
        <w:pStyle w:val="ListParagraph"/>
        <w:numPr>
          <w:ilvl w:val="1"/>
          <w:numId w:val="19"/>
        </w:numPr>
      </w:pPr>
      <w:r w:rsidRPr="00283E2D">
        <w:t xml:space="preserve">Specify the </w:t>
      </w:r>
      <w:r w:rsidRPr="00283E2D">
        <w:rPr>
          <w:b/>
        </w:rPr>
        <w:t>Target Dataset</w:t>
      </w:r>
      <w:r w:rsidRPr="00283E2D">
        <w:t>.</w:t>
      </w:r>
      <w:r w:rsidR="00C73FF1" w:rsidRPr="00283E2D">
        <w:t xml:space="preserve"> </w:t>
      </w:r>
      <w:r w:rsidRPr="00283E2D">
        <w:t xml:space="preserve">This will be the Feature Class you created </w:t>
      </w:r>
      <w:r w:rsidR="00BA4765" w:rsidRPr="00283E2D">
        <w:t>above</w:t>
      </w:r>
    </w:p>
    <w:p w:rsidR="00725EA5" w:rsidRPr="00283E2D" w:rsidRDefault="00725EA5" w:rsidP="002A5DE2">
      <w:pPr>
        <w:pStyle w:val="ListParagraph"/>
        <w:numPr>
          <w:ilvl w:val="1"/>
          <w:numId w:val="19"/>
        </w:numPr>
      </w:pPr>
      <w:r w:rsidRPr="00283E2D">
        <w:t xml:space="preserve">Change the default </w:t>
      </w:r>
      <w:r w:rsidRPr="00283E2D">
        <w:rPr>
          <w:b/>
        </w:rPr>
        <w:t>Schema Type</w:t>
      </w:r>
      <w:r w:rsidRPr="00283E2D">
        <w:t xml:space="preserve"> to </w:t>
      </w:r>
      <w:r w:rsidRPr="00283E2D">
        <w:rPr>
          <w:b/>
        </w:rPr>
        <w:t>NO_TEST</w:t>
      </w:r>
      <w:r w:rsidRPr="00283E2D">
        <w:t>.</w:t>
      </w:r>
      <w:r w:rsidR="00C73FF1" w:rsidRPr="00283E2D">
        <w:t xml:space="preserve"> </w:t>
      </w:r>
      <w:r w:rsidRPr="00283E2D">
        <w:t>This last instruction is very important; it allows you to perform the schema mapping</w:t>
      </w:r>
    </w:p>
    <w:p w:rsidR="00725EA5" w:rsidRPr="00283E2D" w:rsidRDefault="00725EA5" w:rsidP="002A5DE2">
      <w:pPr>
        <w:pStyle w:val="ListParagraph"/>
        <w:numPr>
          <w:ilvl w:val="1"/>
          <w:numId w:val="19"/>
        </w:numPr>
      </w:pPr>
      <w:r w:rsidRPr="00283E2D">
        <w:t xml:space="preserve">For each field in the </w:t>
      </w:r>
      <w:r w:rsidRPr="00283E2D">
        <w:rPr>
          <w:b/>
        </w:rPr>
        <w:t>Field Map (optional)</w:t>
      </w:r>
      <w:r w:rsidRPr="00283E2D">
        <w:t xml:space="preserve"> table, map your </w:t>
      </w:r>
      <w:r w:rsidRPr="00283E2D">
        <w:rPr>
          <w:b/>
        </w:rPr>
        <w:t>Input Dataset</w:t>
      </w:r>
      <w:r w:rsidRPr="00283E2D">
        <w:t xml:space="preserve"> to the </w:t>
      </w:r>
      <w:r w:rsidRPr="00283E2D">
        <w:rPr>
          <w:b/>
        </w:rPr>
        <w:t>Target Dataset</w:t>
      </w:r>
      <w:r w:rsidRPr="00283E2D">
        <w:t>:</w:t>
      </w:r>
    </w:p>
    <w:p w:rsidR="00725EA5" w:rsidRPr="00283E2D" w:rsidRDefault="00725EA5" w:rsidP="002A5DE2">
      <w:pPr>
        <w:pStyle w:val="ListParagraph"/>
        <w:numPr>
          <w:ilvl w:val="2"/>
          <w:numId w:val="19"/>
        </w:numPr>
      </w:pPr>
      <w:r w:rsidRPr="00283E2D">
        <w:t xml:space="preserve">Right-click a target field in the </w:t>
      </w:r>
      <w:r w:rsidRPr="00283E2D">
        <w:rPr>
          <w:b/>
        </w:rPr>
        <w:t>Field Map (optional)</w:t>
      </w:r>
      <w:r w:rsidRPr="00283E2D">
        <w:t xml:space="preserve"> table</w:t>
      </w:r>
    </w:p>
    <w:p w:rsidR="00725EA5" w:rsidRPr="00283E2D" w:rsidRDefault="00725EA5" w:rsidP="002A5DE2">
      <w:pPr>
        <w:pStyle w:val="ListParagraph"/>
        <w:numPr>
          <w:ilvl w:val="2"/>
          <w:numId w:val="19"/>
        </w:numPr>
      </w:pPr>
      <w:r w:rsidRPr="00283E2D">
        <w:t xml:space="preserve">In the context menu that appears, click </w:t>
      </w:r>
      <w:r w:rsidRPr="00283E2D">
        <w:rPr>
          <w:b/>
        </w:rPr>
        <w:t>Add Input Field</w:t>
      </w:r>
    </w:p>
    <w:p w:rsidR="00725EA5" w:rsidRPr="00283E2D" w:rsidRDefault="00725EA5" w:rsidP="002A5DE2">
      <w:pPr>
        <w:pStyle w:val="ListParagraph"/>
        <w:numPr>
          <w:ilvl w:val="2"/>
          <w:numId w:val="19"/>
        </w:numPr>
      </w:pPr>
      <w:r w:rsidRPr="00283E2D">
        <w:t xml:space="preserve">In the dialog box that appears, select the corresponding field from your </w:t>
      </w:r>
      <w:r w:rsidRPr="00283E2D">
        <w:rPr>
          <w:b/>
        </w:rPr>
        <w:t>Input Dataset</w:t>
      </w:r>
    </w:p>
    <w:p w:rsidR="00725EA5" w:rsidRPr="00283E2D" w:rsidRDefault="00725EA5" w:rsidP="002A5DE2">
      <w:pPr>
        <w:pStyle w:val="ListParagraph"/>
        <w:numPr>
          <w:ilvl w:val="1"/>
          <w:numId w:val="19"/>
        </w:numPr>
      </w:pPr>
      <w:r w:rsidRPr="00283E2D">
        <w:t xml:space="preserve">Repeat </w:t>
      </w:r>
      <w:r w:rsidR="00BA4765" w:rsidRPr="00283E2D">
        <w:t>s</w:t>
      </w:r>
      <w:r w:rsidRPr="00283E2D">
        <w:t xml:space="preserve">teps </w:t>
      </w:r>
      <w:r w:rsidRPr="00283E2D">
        <w:rPr>
          <w:b/>
        </w:rPr>
        <w:t>i-iii</w:t>
      </w:r>
      <w:r w:rsidRPr="00283E2D">
        <w:t xml:space="preserve"> for every field in the </w:t>
      </w:r>
      <w:r w:rsidRPr="00283E2D">
        <w:rPr>
          <w:b/>
        </w:rPr>
        <w:t>Target Dataset</w:t>
      </w:r>
    </w:p>
    <w:p w:rsidR="00725EA5" w:rsidRPr="00283E2D" w:rsidRDefault="00725EA5" w:rsidP="002A5DE2">
      <w:pPr>
        <w:pStyle w:val="ListParagraph"/>
        <w:numPr>
          <w:ilvl w:val="1"/>
          <w:numId w:val="19"/>
        </w:numPr>
      </w:pPr>
      <w:r w:rsidRPr="00283E2D">
        <w:t xml:space="preserve">When finished, click </w:t>
      </w:r>
      <w:r w:rsidRPr="00283E2D">
        <w:rPr>
          <w:b/>
        </w:rPr>
        <w:t>OK</w:t>
      </w:r>
    </w:p>
    <w:p w:rsidR="00725EA5" w:rsidRPr="00283E2D" w:rsidRDefault="007468B7" w:rsidP="002A5DE2">
      <w:pPr>
        <w:pStyle w:val="ListParagraph"/>
        <w:numPr>
          <w:ilvl w:val="0"/>
          <w:numId w:val="19"/>
        </w:numPr>
      </w:pPr>
      <w:r w:rsidRPr="00283E2D">
        <w:rPr>
          <w:noProof/>
        </w:rPr>
        <mc:AlternateContent>
          <mc:Choice Requires="wpg">
            <w:drawing>
              <wp:anchor distT="0" distB="0" distL="114300" distR="114300" simplePos="0" relativeHeight="251705344" behindDoc="0" locked="0" layoutInCell="1" allowOverlap="1" wp14:anchorId="39FE0061" wp14:editId="60614CE6">
                <wp:simplePos x="0" y="0"/>
                <wp:positionH relativeFrom="column">
                  <wp:posOffset>1301648</wp:posOffset>
                </wp:positionH>
                <wp:positionV relativeFrom="paragraph">
                  <wp:posOffset>288214</wp:posOffset>
                </wp:positionV>
                <wp:extent cx="4337914" cy="3674110"/>
                <wp:effectExtent l="0" t="0" r="5715" b="2540"/>
                <wp:wrapTopAndBottom/>
                <wp:docPr id="21" name="Group 21"/>
                <wp:cNvGraphicFramePr/>
                <a:graphic xmlns:a="http://schemas.openxmlformats.org/drawingml/2006/main">
                  <a:graphicData uri="http://schemas.microsoft.com/office/word/2010/wordprocessingGroup">
                    <wpg:wgp>
                      <wpg:cNvGrpSpPr/>
                      <wpg:grpSpPr>
                        <a:xfrm>
                          <a:off x="0" y="0"/>
                          <a:ext cx="4337914" cy="3674110"/>
                          <a:chOff x="0" y="0"/>
                          <a:chExt cx="4337914" cy="3674110"/>
                        </a:xfrm>
                      </wpg:grpSpPr>
                      <pic:pic xmlns:pic="http://schemas.openxmlformats.org/drawingml/2006/picture">
                        <pic:nvPicPr>
                          <pic:cNvPr id="19" name="Picture 19"/>
                          <pic:cNvPicPr>
                            <a:picLocks noChangeAspect="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337914" cy="3372307"/>
                          </a:xfrm>
                          <a:prstGeom prst="rect">
                            <a:avLst/>
                          </a:prstGeom>
                          <a:noFill/>
                        </pic:spPr>
                      </pic:pic>
                      <wps:wsp>
                        <wps:cNvPr id="20" name="Text Box 20"/>
                        <wps:cNvSpPr txBox="1"/>
                        <wps:spPr>
                          <a:xfrm>
                            <a:off x="0" y="3379470"/>
                            <a:ext cx="4334510" cy="294640"/>
                          </a:xfrm>
                          <a:prstGeom prst="rect">
                            <a:avLst/>
                          </a:prstGeom>
                          <a:solidFill>
                            <a:prstClr val="white"/>
                          </a:solidFill>
                          <a:ln>
                            <a:noFill/>
                          </a:ln>
                          <a:effectLst/>
                        </wps:spPr>
                        <wps:txbx>
                          <w:txbxContent>
                            <w:p w:rsidR="006442C1" w:rsidRPr="00646FC1" w:rsidRDefault="006442C1" w:rsidP="002A5DE2">
                              <w:pPr>
                                <w:pStyle w:val="Caption"/>
                                <w:rPr>
                                  <w:noProof/>
                                </w:rPr>
                              </w:pPr>
                              <w:r>
                                <w:t xml:space="preserve">Figure </w:t>
                              </w:r>
                              <w:fldSimple w:instr=" SEQ Figure \* ARABIC ">
                                <w:r>
                                  <w:rPr>
                                    <w:noProof/>
                                  </w:rPr>
                                  <w:t>7</w:t>
                                </w:r>
                              </w:fldSimple>
                              <w:r>
                                <w:t>: The Append window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21" o:spid="_x0000_s1046" style="position:absolute;left:0;text-align:left;margin-left:102.5pt;margin-top:22.7pt;width:341.55pt;height:289.3pt;z-index:251705344" coordsize="43379,367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">
                <v:shape id="Picture 19" o:spid="_x0000_s1047" type="#_x0000_t75" style="position:absolute;width:43379;height:337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ET1ITBAAAA2wAAAA8AAABkcnMvZG93bnJldi54bWxET01rAjEQvQv+hzCCF6lZPYhdjVIFsde1&#10;9tDbsBk3SzeTNYnutr++EYTe5vE+Z73tbSPu5EPtWMFsmoEgLp2uuVJw/ji8LEGEiKyxcUwKfijA&#10;djMcrDHXruOC7qdYiRTCIUcFJsY2lzKUhiyGqWuJE3dx3mJM0FdSe+xSuG3kPMsW0mLNqcFgS3tD&#10;5ffpZhV8zuxxQbfsN06+uuJa7Qu/mxilxqP+bQUiUh//xU/3u07zX+HxSzpAbv4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DET1ITBAAAA2wAAAA8AAAAAAAAAAAAAAAAAnwIA&#10;AGRycy9kb3ducmV2LnhtbFBLBQYAAAAABAAEAPcAAACNAwAAAAA=&#10;">
                  <v:imagedata r:id="rId49" o:title=""/>
                  <v:path arrowok="t"/>
                </v:shape>
                <v:shape id="Text Box 20" o:spid="_x0000_s1048" type="#_x0000_t202" style="position:absolute;top:33794;width:43345;height:29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1Re8IA&#10;AADbAAAADwAAAGRycy9kb3ducmV2LnhtbERPy2oCMRTdF/yHcIVuimZ8IDI1iogFdSOduunuMrlO&#10;pp3cDElGx783i0KXh/NebXrbiBv5UDtWMBlnIIhLp2uuFFy+PkZLECEia2wck4IHBdisBy8rzLW7&#10;8yfdiliJFMIhRwUmxjaXMpSGLIaxa4kTd3XeYkzQV1J7vKdw28hpli2kxZpTg8GWdobK36KzCs7z&#10;77N5667703Y+88dLt1v8VIVSr8N++w4iUh//xX/ug1YwTevTl/QD5Po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HVF7wgAAANsAAAAPAAAAAAAAAAAAAAAAAJgCAABkcnMvZG93&#10;bnJldi54bWxQSwUGAAAAAAQABAD1AAAAhwMAAAAA&#10;" stroked="f">
                  <v:textbox style="mso-fit-shape-to-text:t" inset="0,0,0,0">
                    <w:txbxContent>
                      <w:p w:rsidR="006442C1" w:rsidRPr="00646FC1" w:rsidRDefault="006442C1" w:rsidP="002A5DE2">
                        <w:pPr>
                          <w:pStyle w:val="Caption"/>
                          <w:rPr>
                            <w:noProof/>
                          </w:rPr>
                        </w:pPr>
                        <w:r>
                          <w:t xml:space="preserve">Figure </w:t>
                        </w:r>
                        <w:r>
                          <w:fldChar w:fldCharType="begin"/>
                        </w:r>
                        <w:r>
                          <w:instrText xml:space="preserve"> SEQ Figure \* ARABIC </w:instrText>
                        </w:r>
                        <w:r>
                          <w:fldChar w:fldCharType="separate"/>
                        </w:r>
                        <w:r>
                          <w:rPr>
                            <w:noProof/>
                          </w:rPr>
                          <w:t>7</w:t>
                        </w:r>
                        <w:r>
                          <w:rPr>
                            <w:noProof/>
                          </w:rPr>
                          <w:fldChar w:fldCharType="end"/>
                        </w:r>
                        <w:r>
                          <w:t>: The Append window</w:t>
                        </w:r>
                      </w:p>
                    </w:txbxContent>
                  </v:textbox>
                </v:shape>
                <w10:wrap type="topAndBottom"/>
              </v:group>
            </w:pict>
          </mc:Fallback>
        </mc:AlternateContent>
      </w:r>
      <w:r w:rsidR="00725EA5" w:rsidRPr="00283E2D">
        <w:t xml:space="preserve">Repeat Step 4 in this list for each dataset you wish to deploy </w:t>
      </w:r>
      <w:r w:rsidR="00BA4765" w:rsidRPr="00283E2D">
        <w:t xml:space="preserve">as a </w:t>
      </w:r>
      <w:hyperlink w:anchor="Web_Service" w:history="1">
        <w:r w:rsidR="00BA4765" w:rsidRPr="00283E2D">
          <w:rPr>
            <w:rStyle w:val="Hyperlink"/>
          </w:rPr>
          <w:t>web service</w:t>
        </w:r>
      </w:hyperlink>
      <w:r w:rsidR="00BA4765" w:rsidRPr="00283E2D">
        <w:t>.</w:t>
      </w:r>
    </w:p>
    <w:p w:rsidR="00725EA5" w:rsidRPr="00283E2D" w:rsidRDefault="00725EA5" w:rsidP="002A5DE2">
      <w:r w:rsidRPr="00283E2D">
        <w:t>You are no</w:t>
      </w:r>
      <w:r w:rsidR="00BA4765" w:rsidRPr="00283E2D">
        <w:t>w ready to deploy your services.</w:t>
      </w:r>
    </w:p>
    <w:p w:rsidR="00BC3B77" w:rsidRPr="00283E2D" w:rsidRDefault="00BC3B77" w:rsidP="002A5DE2">
      <w:pPr>
        <w:pStyle w:val="Heading3"/>
      </w:pPr>
      <w:bookmarkStart w:id="126" w:name="_Toc321763224"/>
      <w:bookmarkStart w:id="127" w:name="_Toc321763460"/>
      <w:bookmarkStart w:id="128" w:name="_Toc321763225"/>
      <w:bookmarkStart w:id="129" w:name="_Toc321763461"/>
      <w:bookmarkStart w:id="130" w:name="_Toc321148904"/>
      <w:bookmarkStart w:id="131" w:name="_Toc364417884"/>
      <w:bookmarkEnd w:id="126"/>
      <w:bookmarkEnd w:id="127"/>
      <w:bookmarkEnd w:id="128"/>
      <w:bookmarkEnd w:id="129"/>
      <w:r w:rsidRPr="00283E2D">
        <w:lastRenderedPageBreak/>
        <w:t xml:space="preserve">Schema mapping </w:t>
      </w:r>
      <w:r w:rsidR="00BA4765" w:rsidRPr="00283E2D">
        <w:t>in SQL</w:t>
      </w:r>
      <w:bookmarkEnd w:id="130"/>
      <w:bookmarkEnd w:id="131"/>
    </w:p>
    <w:p w:rsidR="006C35DA" w:rsidRPr="00283E2D" w:rsidRDefault="007E19A1" w:rsidP="002A5DE2">
      <w:r w:rsidRPr="00283E2D">
        <w:t>If you have multiple tables that you need to map into a single schema, it may be easier to write a SQL query to do the mapping.</w:t>
      </w:r>
      <w:r>
        <w:t xml:space="preserve"> </w:t>
      </w:r>
      <w:r w:rsidR="00BC3B77" w:rsidRPr="00283E2D">
        <w:t xml:space="preserve">The following example </w:t>
      </w:r>
      <w:r>
        <w:t>demonstrates</w:t>
      </w:r>
      <w:r w:rsidRPr="00283E2D">
        <w:t xml:space="preserve"> </w:t>
      </w:r>
      <w:r w:rsidR="00BC3B77" w:rsidRPr="00283E2D">
        <w:t xml:space="preserve">a </w:t>
      </w:r>
      <w:hyperlink w:anchor="Schema" w:history="1">
        <w:r w:rsidR="00BC3B77" w:rsidRPr="00283E2D">
          <w:rPr>
            <w:rStyle w:val="Hyperlink"/>
          </w:rPr>
          <w:t>schema</w:t>
        </w:r>
      </w:hyperlink>
      <w:r w:rsidR="00BC3B77" w:rsidRPr="00283E2D">
        <w:t xml:space="preserve"> mapping query, written in Postgres-flavor SQL (minor modifications may be necessary for other SQL environments). The source schema is the USGS/AASG National Cooperative Geologic Mapping Program NCGMP09 database schema (</w:t>
      </w:r>
      <w:hyperlink r:id="rId50" w:history="1">
        <w:r w:rsidR="00BC3B77" w:rsidRPr="0064157F">
          <w:rPr>
            <w:rStyle w:val="Hyperlink"/>
          </w:rPr>
          <w:t>Haugarud et al., 2010</w:t>
        </w:r>
      </w:hyperlink>
      <w:r w:rsidR="00BC3B77" w:rsidRPr="00283E2D">
        <w:t>), and the target is a GeoSciML-portrayal GeologicUnitView. This is meant as an illustrative example of the kind of processing that may be required. The level of difficulty in the schema mapping is largely determined by how similar the internal data model schema is to the GeoSciML conceptual model, and how much content</w:t>
      </w:r>
      <w:r w:rsidR="00C73FF1" w:rsidRPr="00283E2D">
        <w:t xml:space="preserve"> </w:t>
      </w:r>
      <w:r w:rsidR="00BC3B77" w:rsidRPr="00283E2D">
        <w:t>the data provider wishes to make available in the portrayal view</w:t>
      </w:r>
      <w:r w:rsidR="00B77CBA" w:rsidRPr="00283E2D">
        <w:t>.</w:t>
      </w:r>
    </w:p>
    <w:p w:rsidR="00BC3B77" w:rsidRPr="00283E2D" w:rsidRDefault="00C22896" w:rsidP="002A5DE2">
      <w:r w:rsidRPr="00283E2D">
        <w:rPr>
          <w:noProof/>
        </w:rPr>
        <mc:AlternateContent>
          <mc:Choice Requires="wpg">
            <w:drawing>
              <wp:anchor distT="274320" distB="274320" distL="114300" distR="114300" simplePos="0" relativeHeight="251685888" behindDoc="0" locked="0" layoutInCell="1" allowOverlap="1" wp14:anchorId="0FCFEE39" wp14:editId="36F2ABF1">
                <wp:simplePos x="0" y="0"/>
                <wp:positionH relativeFrom="column">
                  <wp:posOffset>-68580</wp:posOffset>
                </wp:positionH>
                <wp:positionV relativeFrom="paragraph">
                  <wp:posOffset>1134110</wp:posOffset>
                </wp:positionV>
                <wp:extent cx="6711696" cy="4773168"/>
                <wp:effectExtent l="0" t="0" r="13335" b="27940"/>
                <wp:wrapTopAndBottom/>
                <wp:docPr id="87" name="Group 87"/>
                <wp:cNvGraphicFramePr/>
                <a:graphic xmlns:a="http://schemas.openxmlformats.org/drawingml/2006/main">
                  <a:graphicData uri="http://schemas.microsoft.com/office/word/2010/wordprocessingGroup">
                    <wpg:wgp>
                      <wpg:cNvGrpSpPr/>
                      <wpg:grpSpPr>
                        <a:xfrm>
                          <a:off x="0" y="0"/>
                          <a:ext cx="6711696" cy="4773168"/>
                          <a:chOff x="0" y="0"/>
                          <a:chExt cx="7167880" cy="4769511"/>
                        </a:xfrm>
                      </wpg:grpSpPr>
                      <wps:wsp>
                        <wps:cNvPr id="88" name="Text Box 2"/>
                        <wps:cNvSpPr txBox="1">
                          <a:spLocks noChangeArrowheads="1"/>
                        </wps:cNvSpPr>
                        <wps:spPr bwMode="auto">
                          <a:xfrm>
                            <a:off x="0" y="197510"/>
                            <a:ext cx="7167880" cy="4572001"/>
                          </a:xfrm>
                          <a:prstGeom prst="rect">
                            <a:avLst/>
                          </a:prstGeom>
                          <a:solidFill>
                            <a:srgbClr val="FFFFFF"/>
                          </a:solidFill>
                          <a:ln w="9525">
                            <a:solidFill>
                              <a:srgbClr val="000000"/>
                            </a:solidFill>
                            <a:miter lim="800000"/>
                            <a:headEnd/>
                            <a:tailEnd/>
                          </a:ln>
                        </wps:spPr>
                        <wps:txbx>
                          <w:txbxContent>
                            <w:p w:rsidR="006442C1" w:rsidRPr="005A1A4C" w:rsidRDefault="006442C1" w:rsidP="002A5DE2">
                              <w:pPr>
                                <w:pStyle w:val="SQLtext"/>
                                <w:numPr>
                                  <w:ilvl w:val="0"/>
                                  <w:numId w:val="7"/>
                                </w:numPr>
                              </w:pPr>
                              <w:r w:rsidRPr="00A64BEA">
                                <w:rPr>
                                  <w:b/>
                                  <w:sz w:val="22"/>
                                  <w:szCs w:val="22"/>
                                </w:rPr>
                                <w:t>CREATE TABLE</w:t>
                              </w:r>
                              <w:r w:rsidRPr="005A1A4C">
                                <w:t xml:space="preserve"> sde.geologicunitview As</w:t>
                              </w:r>
                            </w:p>
                            <w:p w:rsidR="006442C1" w:rsidRPr="0040312D" w:rsidRDefault="006442C1" w:rsidP="002A5DE2">
                              <w:pPr>
                                <w:pStyle w:val="SQLtext"/>
                                <w:numPr>
                                  <w:ilvl w:val="0"/>
                                  <w:numId w:val="7"/>
                                </w:numPr>
                              </w:pPr>
                              <w:r w:rsidRPr="0040312D">
                                <w:t>SELECT</w:t>
                              </w:r>
                            </w:p>
                            <w:p w:rsidR="006442C1" w:rsidRPr="005A1A4C" w:rsidRDefault="006442C1" w:rsidP="002A5DE2">
                              <w:pPr>
                                <w:pStyle w:val="SQLtext"/>
                                <w:numPr>
                                  <w:ilvl w:val="0"/>
                                  <w:numId w:val="7"/>
                                </w:numPr>
                              </w:pPr>
                              <w:r>
                                <w:t>mup</w:t>
                              </w:r>
                              <w:r w:rsidRPr="005A1A4C">
                                <w:t>.objectid as objectid,</w:t>
                              </w:r>
                            </w:p>
                            <w:p w:rsidR="006442C1" w:rsidRPr="005A1A4C" w:rsidRDefault="006442C1" w:rsidP="002A5DE2">
                              <w:pPr>
                                <w:pStyle w:val="SQLtext"/>
                                <w:numPr>
                                  <w:ilvl w:val="0"/>
                                  <w:numId w:val="7"/>
                                </w:numPr>
                              </w:pPr>
                              <w:r>
                                <w:t>mup</w:t>
                              </w:r>
                              <w:r w:rsidRPr="005A1A4C">
                                <w:t>.</w:t>
                              </w:r>
                              <w:r>
                                <w:t>mup</w:t>
                              </w:r>
                              <w:r w:rsidRPr="005A1A4C">
                                <w:t>_id AS identifier,</w:t>
                              </w:r>
                            </w:p>
                            <w:p w:rsidR="006442C1" w:rsidRPr="005A1A4C" w:rsidRDefault="006442C1" w:rsidP="002A5DE2">
                              <w:pPr>
                                <w:pStyle w:val="SQLtext"/>
                                <w:numPr>
                                  <w:ilvl w:val="0"/>
                                  <w:numId w:val="7"/>
                                </w:numPr>
                              </w:pPr>
                              <w:r>
                                <w:t>dmu</w:t>
                              </w:r>
                              <w:r w:rsidRPr="005A1A4C">
                                <w:t>.description AS name,</w:t>
                              </w:r>
                            </w:p>
                            <w:p w:rsidR="006442C1" w:rsidRPr="005A1A4C" w:rsidRDefault="006442C1" w:rsidP="002A5DE2">
                              <w:pPr>
                                <w:pStyle w:val="SQLtext"/>
                                <w:numPr>
                                  <w:ilvl w:val="0"/>
                                  <w:numId w:val="7"/>
                                </w:numPr>
                              </w:pPr>
                              <w:r>
                                <w:t>mup</w:t>
                              </w:r>
                              <w:r w:rsidRPr="005A1A4C">
                                <w:t>.notes AS description,</w:t>
                              </w:r>
                            </w:p>
                            <w:p w:rsidR="006442C1" w:rsidRPr="005A1A4C" w:rsidRDefault="006442C1" w:rsidP="002A5DE2">
                              <w:pPr>
                                <w:pStyle w:val="SQLtext"/>
                                <w:numPr>
                                  <w:ilvl w:val="0"/>
                                  <w:numId w:val="7"/>
                                </w:numPr>
                              </w:pPr>
                              <w:r w:rsidRPr="005A1A4C">
                                <w:t>'Geologic Unit'::text AS "geologicUnitType",</w:t>
                              </w:r>
                            </w:p>
                            <w:p w:rsidR="006442C1" w:rsidRPr="005A1A4C" w:rsidRDefault="006442C1" w:rsidP="002A5DE2">
                              <w:pPr>
                                <w:pStyle w:val="SQLtext"/>
                                <w:numPr>
                                  <w:ilvl w:val="0"/>
                                  <w:numId w:val="7"/>
                                </w:numPr>
                              </w:pPr>
                              <w:r w:rsidRPr="005A1A4C">
                                <w:t>'Not Specified'::text AS rank,</w:t>
                              </w:r>
                            </w:p>
                            <w:p w:rsidR="006442C1" w:rsidRPr="005A1A4C" w:rsidRDefault="006442C1" w:rsidP="002A5DE2">
                              <w:pPr>
                                <w:pStyle w:val="SQLtext"/>
                                <w:numPr>
                                  <w:ilvl w:val="0"/>
                                  <w:numId w:val="7"/>
                                </w:numPr>
                              </w:pPr>
                              <w:r>
                                <w:t>polyextattr</w:t>
                              </w:r>
                              <w:r w:rsidRPr="005A1A4C">
                                <w:t>.lith6name AS lithology,</w:t>
                              </w:r>
                            </w:p>
                            <w:p w:rsidR="006442C1" w:rsidRDefault="006442C1" w:rsidP="002A5DE2">
                              <w:pPr>
                                <w:pStyle w:val="SQLtext"/>
                                <w:numPr>
                                  <w:ilvl w:val="0"/>
                                  <w:numId w:val="7"/>
                                </w:numPr>
                              </w:pPr>
                              <w:r>
                                <w:t>dmu.age AS "geologicHistory",</w:t>
                              </w:r>
                            </w:p>
                            <w:p w:rsidR="006442C1" w:rsidRDefault="006442C1" w:rsidP="002A5DE2">
                              <w:pPr>
                                <w:pStyle w:val="SQLtext"/>
                                <w:numPr>
                                  <w:ilvl w:val="0"/>
                                  <w:numId w:val="7"/>
                                </w:numPr>
                              </w:pPr>
                              <w:r>
                                <w:t>(datasources.source::text || ' '::text) || datasources.notes AS source,</w:t>
                              </w:r>
                            </w:p>
                            <w:p w:rsidR="006442C1" w:rsidRDefault="006442C1" w:rsidP="002A5DE2">
                              <w:pPr>
                                <w:pStyle w:val="SQLtext"/>
                                <w:numPr>
                                  <w:ilvl w:val="0"/>
                                  <w:numId w:val="7"/>
                                </w:numPr>
                              </w:pPr>
                              <w:r>
                                <w:t>'http://…/cgi/geologicunittype/0008'::text AS "geologicUnitType_uri",</w:t>
                              </w:r>
                            </w:p>
                            <w:p w:rsidR="006442C1" w:rsidRDefault="006442C1" w:rsidP="002A5DE2">
                              <w:pPr>
                                <w:pStyle w:val="SQLtext"/>
                                <w:numPr>
                                  <w:ilvl w:val="0"/>
                                  <w:numId w:val="7"/>
                                </w:numPr>
                              </w:pPr>
                              <w:r>
                                <w:t>polyextattr.lithuri AS "representativeLithology_uri",</w:t>
                              </w:r>
                            </w:p>
                            <w:p w:rsidR="006442C1" w:rsidRDefault="006442C1" w:rsidP="002A5DE2">
                              <w:pPr>
                                <w:pStyle w:val="SQLtext"/>
                                <w:numPr>
                                  <w:ilvl w:val="0"/>
                                  <w:numId w:val="7"/>
                                </w:numPr>
                              </w:pPr>
                              <w:r>
                                <w:t>polyextattr.ageuri AS "representativeAge_uri",</w:t>
                              </w:r>
                            </w:p>
                            <w:p w:rsidR="006442C1" w:rsidRDefault="006442C1" w:rsidP="002A5DE2">
                              <w:pPr>
                                <w:pStyle w:val="SQLtext"/>
                                <w:numPr>
                                  <w:ilvl w:val="0"/>
                                  <w:numId w:val="7"/>
                                </w:numPr>
                              </w:pPr>
                              <w:r>
                                <w:t>mapunitages.ageyoungerterm AS "representativeLowerAge_uri",</w:t>
                              </w:r>
                            </w:p>
                            <w:p w:rsidR="006442C1" w:rsidRDefault="006442C1" w:rsidP="002A5DE2">
                              <w:pPr>
                                <w:pStyle w:val="SQLtext"/>
                                <w:numPr>
                                  <w:ilvl w:val="0"/>
                                  <w:numId w:val="7"/>
                                </w:numPr>
                              </w:pPr>
                              <w:r>
                                <w:t>mapunitages.ageolderterm AS "representativeUpperAge_uri",</w:t>
                              </w:r>
                            </w:p>
                            <w:p w:rsidR="006442C1" w:rsidRDefault="006442C1" w:rsidP="002A5DE2">
                              <w:pPr>
                                <w:pStyle w:val="SQLtext"/>
                                <w:numPr>
                                  <w:ilvl w:val="0"/>
                                  <w:numId w:val="7"/>
                                </w:numPr>
                              </w:pPr>
                              <w:r>
                                <w:t>'http://www.opengis.net/def/nil/OGC/0/missing'::text AS specification_uri,</w:t>
                              </w:r>
                            </w:p>
                            <w:p w:rsidR="006442C1" w:rsidRDefault="006442C1" w:rsidP="002A5DE2">
                              <w:pPr>
                                <w:pStyle w:val="SQLtext"/>
                                <w:numPr>
                                  <w:ilvl w:val="0"/>
                                  <w:numId w:val="7"/>
                                </w:numPr>
                              </w:pPr>
                              <w:r>
                                <w:t>'http://catalog.usgin.org/geoportal/…'::text AS metadata_uri,</w:t>
                              </w:r>
                            </w:p>
                            <w:p w:rsidR="006442C1" w:rsidRDefault="006442C1" w:rsidP="002A5DE2">
                              <w:pPr>
                                <w:pStyle w:val="SQLtext"/>
                                <w:numPr>
                                  <w:ilvl w:val="0"/>
                                  <w:numId w:val="7"/>
                                </w:numPr>
                              </w:pPr>
                              <w:r>
                                <w:t>mup.mapunit AS "genericSymbolizer",</w:t>
                              </w:r>
                            </w:p>
                            <w:p w:rsidR="006442C1" w:rsidRDefault="006442C1" w:rsidP="002A5DE2">
                              <w:pPr>
                                <w:pStyle w:val="SQLtext"/>
                                <w:numPr>
                                  <w:ilvl w:val="0"/>
                                  <w:numId w:val="7"/>
                                </w:numPr>
                              </w:pPr>
                              <w:r>
                                <w:t>shape::geometry as shape</w:t>
                              </w:r>
                            </w:p>
                            <w:p w:rsidR="006442C1" w:rsidRDefault="006442C1" w:rsidP="002A5DE2">
                              <w:pPr>
                                <w:pStyle w:val="SQLtext"/>
                                <w:numPr>
                                  <w:ilvl w:val="0"/>
                                  <w:numId w:val="7"/>
                                </w:numPr>
                              </w:pPr>
                              <w:r w:rsidRPr="0040312D">
                                <w:rPr>
                                  <w:b/>
                                  <w:sz w:val="22"/>
                                  <w:szCs w:val="22"/>
                                </w:rPr>
                                <w:t>FROM</w:t>
                              </w:r>
                              <w:r>
                                <w:t xml:space="preserve"> mapunitpolys AS mup </w:t>
                              </w:r>
                            </w:p>
                            <w:p w:rsidR="006442C1" w:rsidRDefault="006442C1" w:rsidP="002A5DE2">
                              <w:pPr>
                                <w:pStyle w:val="SQLtext"/>
                                <w:numPr>
                                  <w:ilvl w:val="0"/>
                                  <w:numId w:val="7"/>
                                </w:numPr>
                              </w:pPr>
                              <w:r>
                                <w:t>LEFT JOIN polyextattr ON mup.mapunitpolys_id = polyextattr.ownerid</w:t>
                              </w:r>
                            </w:p>
                            <w:p w:rsidR="006442C1" w:rsidRDefault="006442C1" w:rsidP="002A5DE2">
                              <w:pPr>
                                <w:pStyle w:val="SQLtext"/>
                                <w:numPr>
                                  <w:ilvl w:val="0"/>
                                  <w:numId w:val="7"/>
                                </w:numPr>
                              </w:pPr>
                              <w:r>
                                <w:t>LEFT JOIN datasources ON mup.datasourceid = datasources.datasources_id</w:t>
                              </w:r>
                            </w:p>
                            <w:p w:rsidR="006442C1" w:rsidRDefault="006442C1" w:rsidP="002A5DE2">
                              <w:pPr>
                                <w:pStyle w:val="SQLtext"/>
                                <w:numPr>
                                  <w:ilvl w:val="0"/>
                                  <w:numId w:val="7"/>
                                </w:numPr>
                              </w:pPr>
                              <w:r>
                                <w:t>LEFT JOIN descriptionofmapunits as dmu ON mup.mapunit = dmu.mapunit</w:t>
                              </w:r>
                            </w:p>
                            <w:p w:rsidR="006442C1" w:rsidRPr="004E00EF" w:rsidRDefault="006442C1" w:rsidP="002A5DE2">
                              <w:pPr>
                                <w:pStyle w:val="SQLtext"/>
                                <w:numPr>
                                  <w:ilvl w:val="0"/>
                                  <w:numId w:val="7"/>
                                </w:numPr>
                              </w:pPr>
                              <w:r>
                                <w:t>LEFT JOIN mapunitages ON mup.mapunit = mapunitages.mapunit;</w:t>
                              </w:r>
                            </w:p>
                          </w:txbxContent>
                        </wps:txbx>
                        <wps:bodyPr rot="0" vert="horz" wrap="square" lIns="91440" tIns="45720" rIns="91440" bIns="45720" anchor="t" anchorCtr="0">
                          <a:noAutofit/>
                        </wps:bodyPr>
                      </wps:wsp>
                      <wps:wsp>
                        <wps:cNvPr id="89" name="Text Box 89"/>
                        <wps:cNvSpPr txBox="1"/>
                        <wps:spPr>
                          <a:xfrm>
                            <a:off x="0" y="0"/>
                            <a:ext cx="7167880" cy="189433"/>
                          </a:xfrm>
                          <a:prstGeom prst="rect">
                            <a:avLst/>
                          </a:prstGeom>
                          <a:solidFill>
                            <a:prstClr val="white"/>
                          </a:solidFill>
                          <a:ln>
                            <a:noFill/>
                          </a:ln>
                          <a:effectLst/>
                        </wps:spPr>
                        <wps:txbx>
                          <w:txbxContent>
                            <w:p w:rsidR="006442C1" w:rsidRDefault="006442C1" w:rsidP="002A5DE2">
                              <w:pPr>
                                <w:pStyle w:val="Caption"/>
                                <w:rPr>
                                  <w:noProof/>
                                </w:rPr>
                              </w:pPr>
                              <w:r>
                                <w:t xml:space="preserve">Code Example </w:t>
                              </w:r>
                              <w:fldSimple w:instr=" SEQ Code_Example \* ARABIC ">
                                <w:r>
                                  <w:rPr>
                                    <w:noProof/>
                                  </w:rPr>
                                  <w:t>1</w:t>
                                </w:r>
                              </w:fldSimple>
                              <w:r>
                                <w:t xml:space="preserve">: </w:t>
                              </w:r>
                              <w:r w:rsidRPr="00497B50">
                                <w:t>PostGIS SQL query to produ</w:t>
                              </w:r>
                              <w:r>
                                <w:t>ce GeoSciML-</w:t>
                              </w:r>
                              <w:r w:rsidRPr="00497B50">
                                <w:t>portrayal view for map unit polygons.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87" o:spid="_x0000_s1049" style="position:absolute;margin-left:-5.4pt;margin-top:89.3pt;width:528.5pt;height:375.85pt;z-index:251685888;mso-wrap-distance-top:21.6pt;mso-wrap-distance-bottom:21.6pt;mso-width-relative:margin;mso-height-relative:margin" coordsize="71678,476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">
                <v:shape id="_x0000_s1050" type="#_x0000_t202" style="position:absolute;top:1975;width:71678;height:45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sVV8IA&#10;AADbAAAADwAAAGRycy9kb3ducmV2LnhtbERPS2vCQBC+F/wPywi9FN3YFrXRVURosTcfpb0O2TEJ&#10;Zmfj7jam/75zKPT48b2X6941qqMQa88GJuMMFHHhbc2lgY/T62gOKiZki41nMvBDEdarwd0Sc+tv&#10;fKDumEolIRxzNFCl1OZax6Iih3HsW2Lhzj44TAJDqW3Am4S7Rj9m2VQ7rFkaKmxpW1FxOX47A/Pn&#10;XfcV35/2n8X03Lykh1n3dg3G3A/7zQJUoj79i//cOys+GStf5Afo1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CxVXwgAAANsAAAAPAAAAAAAAAAAAAAAAAJgCAABkcnMvZG93&#10;bnJldi54bWxQSwUGAAAAAAQABAD1AAAAhwMAAAAA&#10;">
                  <v:textbox>
                    <w:txbxContent>
                      <w:p w:rsidR="006442C1" w:rsidRPr="005A1A4C" w:rsidRDefault="006442C1" w:rsidP="002A5DE2">
                        <w:pPr>
                          <w:pStyle w:val="SQLtext"/>
                          <w:numPr>
                            <w:ilvl w:val="0"/>
                            <w:numId w:val="7"/>
                          </w:numPr>
                        </w:pPr>
                        <w:r w:rsidRPr="00A64BEA">
                          <w:rPr>
                            <w:b/>
                            <w:sz w:val="22"/>
                            <w:szCs w:val="22"/>
                          </w:rPr>
                          <w:t>CREATE TABLE</w:t>
                        </w:r>
                        <w:r w:rsidRPr="005A1A4C">
                          <w:t xml:space="preserve"> sde.geologicunitview As</w:t>
                        </w:r>
                      </w:p>
                      <w:p w:rsidR="006442C1" w:rsidRPr="0040312D" w:rsidRDefault="006442C1" w:rsidP="002A5DE2">
                        <w:pPr>
                          <w:pStyle w:val="SQLtext"/>
                          <w:numPr>
                            <w:ilvl w:val="0"/>
                            <w:numId w:val="7"/>
                          </w:numPr>
                        </w:pPr>
                        <w:r w:rsidRPr="0040312D">
                          <w:t>SELECT</w:t>
                        </w:r>
                      </w:p>
                      <w:p w:rsidR="006442C1" w:rsidRPr="005A1A4C" w:rsidRDefault="006442C1" w:rsidP="002A5DE2">
                        <w:pPr>
                          <w:pStyle w:val="SQLtext"/>
                          <w:numPr>
                            <w:ilvl w:val="0"/>
                            <w:numId w:val="7"/>
                          </w:numPr>
                        </w:pPr>
                        <w:r>
                          <w:t>mup</w:t>
                        </w:r>
                        <w:r w:rsidRPr="005A1A4C">
                          <w:t>.objectid as objectid,</w:t>
                        </w:r>
                      </w:p>
                      <w:p w:rsidR="006442C1" w:rsidRPr="005A1A4C" w:rsidRDefault="006442C1" w:rsidP="002A5DE2">
                        <w:pPr>
                          <w:pStyle w:val="SQLtext"/>
                          <w:numPr>
                            <w:ilvl w:val="0"/>
                            <w:numId w:val="7"/>
                          </w:numPr>
                        </w:pPr>
                        <w:r>
                          <w:t>mup</w:t>
                        </w:r>
                        <w:r w:rsidRPr="005A1A4C">
                          <w:t>.</w:t>
                        </w:r>
                        <w:r>
                          <w:t>mup</w:t>
                        </w:r>
                        <w:r w:rsidRPr="005A1A4C">
                          <w:t>_id AS identifier,</w:t>
                        </w:r>
                      </w:p>
                      <w:p w:rsidR="006442C1" w:rsidRPr="005A1A4C" w:rsidRDefault="006442C1" w:rsidP="002A5DE2">
                        <w:pPr>
                          <w:pStyle w:val="SQLtext"/>
                          <w:numPr>
                            <w:ilvl w:val="0"/>
                            <w:numId w:val="7"/>
                          </w:numPr>
                        </w:pPr>
                        <w:r>
                          <w:t>dmu</w:t>
                        </w:r>
                        <w:r w:rsidRPr="005A1A4C">
                          <w:t>.description AS name,</w:t>
                        </w:r>
                      </w:p>
                      <w:p w:rsidR="006442C1" w:rsidRPr="005A1A4C" w:rsidRDefault="006442C1" w:rsidP="002A5DE2">
                        <w:pPr>
                          <w:pStyle w:val="SQLtext"/>
                          <w:numPr>
                            <w:ilvl w:val="0"/>
                            <w:numId w:val="7"/>
                          </w:numPr>
                        </w:pPr>
                        <w:r>
                          <w:t>mup</w:t>
                        </w:r>
                        <w:r w:rsidRPr="005A1A4C">
                          <w:t>.notes AS description,</w:t>
                        </w:r>
                      </w:p>
                      <w:p w:rsidR="006442C1" w:rsidRPr="005A1A4C" w:rsidRDefault="006442C1" w:rsidP="002A5DE2">
                        <w:pPr>
                          <w:pStyle w:val="SQLtext"/>
                          <w:numPr>
                            <w:ilvl w:val="0"/>
                            <w:numId w:val="7"/>
                          </w:numPr>
                        </w:pPr>
                        <w:r w:rsidRPr="005A1A4C">
                          <w:t>'Geologic Unit'::text AS "geologicUnitType",</w:t>
                        </w:r>
                      </w:p>
                      <w:p w:rsidR="006442C1" w:rsidRPr="005A1A4C" w:rsidRDefault="006442C1" w:rsidP="002A5DE2">
                        <w:pPr>
                          <w:pStyle w:val="SQLtext"/>
                          <w:numPr>
                            <w:ilvl w:val="0"/>
                            <w:numId w:val="7"/>
                          </w:numPr>
                        </w:pPr>
                        <w:r w:rsidRPr="005A1A4C">
                          <w:t>'Not Specified'::text AS rank,</w:t>
                        </w:r>
                      </w:p>
                      <w:p w:rsidR="006442C1" w:rsidRPr="005A1A4C" w:rsidRDefault="006442C1" w:rsidP="002A5DE2">
                        <w:pPr>
                          <w:pStyle w:val="SQLtext"/>
                          <w:numPr>
                            <w:ilvl w:val="0"/>
                            <w:numId w:val="7"/>
                          </w:numPr>
                        </w:pPr>
                        <w:r>
                          <w:t>polyextattr</w:t>
                        </w:r>
                        <w:r w:rsidRPr="005A1A4C">
                          <w:t>.lith6name AS lithology,</w:t>
                        </w:r>
                      </w:p>
                      <w:p w:rsidR="006442C1" w:rsidRDefault="006442C1" w:rsidP="002A5DE2">
                        <w:pPr>
                          <w:pStyle w:val="SQLtext"/>
                          <w:numPr>
                            <w:ilvl w:val="0"/>
                            <w:numId w:val="7"/>
                          </w:numPr>
                        </w:pPr>
                        <w:r>
                          <w:t>dmu.age AS "geologicHistory",</w:t>
                        </w:r>
                      </w:p>
                      <w:p w:rsidR="006442C1" w:rsidRDefault="006442C1" w:rsidP="002A5DE2">
                        <w:pPr>
                          <w:pStyle w:val="SQLtext"/>
                          <w:numPr>
                            <w:ilvl w:val="0"/>
                            <w:numId w:val="7"/>
                          </w:numPr>
                        </w:pPr>
                        <w:r>
                          <w:t>(datasources.source::text || ' '::text) || datasources.notes AS source,</w:t>
                        </w:r>
                      </w:p>
                      <w:p w:rsidR="006442C1" w:rsidRDefault="006442C1" w:rsidP="002A5DE2">
                        <w:pPr>
                          <w:pStyle w:val="SQLtext"/>
                          <w:numPr>
                            <w:ilvl w:val="0"/>
                            <w:numId w:val="7"/>
                          </w:numPr>
                        </w:pPr>
                        <w:r>
                          <w:t>'http://…/cgi/geologicunittype/0008'::text AS "geologicUnitType_uri",</w:t>
                        </w:r>
                      </w:p>
                      <w:p w:rsidR="006442C1" w:rsidRDefault="006442C1" w:rsidP="002A5DE2">
                        <w:pPr>
                          <w:pStyle w:val="SQLtext"/>
                          <w:numPr>
                            <w:ilvl w:val="0"/>
                            <w:numId w:val="7"/>
                          </w:numPr>
                        </w:pPr>
                        <w:r>
                          <w:t>polyextattr.lithuri AS "representativeLithology_uri",</w:t>
                        </w:r>
                      </w:p>
                      <w:p w:rsidR="006442C1" w:rsidRDefault="006442C1" w:rsidP="002A5DE2">
                        <w:pPr>
                          <w:pStyle w:val="SQLtext"/>
                          <w:numPr>
                            <w:ilvl w:val="0"/>
                            <w:numId w:val="7"/>
                          </w:numPr>
                        </w:pPr>
                        <w:r>
                          <w:t>polyextattr.ageuri AS "representativeAge_uri",</w:t>
                        </w:r>
                      </w:p>
                      <w:p w:rsidR="006442C1" w:rsidRDefault="006442C1" w:rsidP="002A5DE2">
                        <w:pPr>
                          <w:pStyle w:val="SQLtext"/>
                          <w:numPr>
                            <w:ilvl w:val="0"/>
                            <w:numId w:val="7"/>
                          </w:numPr>
                        </w:pPr>
                        <w:r>
                          <w:t>mapunitages.ageyoungerterm AS "representativeLowerAge_uri",</w:t>
                        </w:r>
                      </w:p>
                      <w:p w:rsidR="006442C1" w:rsidRDefault="006442C1" w:rsidP="002A5DE2">
                        <w:pPr>
                          <w:pStyle w:val="SQLtext"/>
                          <w:numPr>
                            <w:ilvl w:val="0"/>
                            <w:numId w:val="7"/>
                          </w:numPr>
                        </w:pPr>
                        <w:r>
                          <w:t>mapunitages.ageolderterm AS "representativeUpperAge_uri",</w:t>
                        </w:r>
                      </w:p>
                      <w:p w:rsidR="006442C1" w:rsidRDefault="006442C1" w:rsidP="002A5DE2">
                        <w:pPr>
                          <w:pStyle w:val="SQLtext"/>
                          <w:numPr>
                            <w:ilvl w:val="0"/>
                            <w:numId w:val="7"/>
                          </w:numPr>
                        </w:pPr>
                        <w:r>
                          <w:t>'http://www.opengis.net/def/nil/OGC/0/missing'::text AS specification_uri,</w:t>
                        </w:r>
                      </w:p>
                      <w:p w:rsidR="006442C1" w:rsidRDefault="006442C1" w:rsidP="002A5DE2">
                        <w:pPr>
                          <w:pStyle w:val="SQLtext"/>
                          <w:numPr>
                            <w:ilvl w:val="0"/>
                            <w:numId w:val="7"/>
                          </w:numPr>
                        </w:pPr>
                        <w:r>
                          <w:t>'http://catalog.usgin.org/geoportal/…'::text AS metadata_uri,</w:t>
                        </w:r>
                      </w:p>
                      <w:p w:rsidR="006442C1" w:rsidRDefault="006442C1" w:rsidP="002A5DE2">
                        <w:pPr>
                          <w:pStyle w:val="SQLtext"/>
                          <w:numPr>
                            <w:ilvl w:val="0"/>
                            <w:numId w:val="7"/>
                          </w:numPr>
                        </w:pPr>
                        <w:r>
                          <w:t>mup.mapunit AS "genericSymbolizer",</w:t>
                        </w:r>
                      </w:p>
                      <w:p w:rsidR="006442C1" w:rsidRDefault="006442C1" w:rsidP="002A5DE2">
                        <w:pPr>
                          <w:pStyle w:val="SQLtext"/>
                          <w:numPr>
                            <w:ilvl w:val="0"/>
                            <w:numId w:val="7"/>
                          </w:numPr>
                        </w:pPr>
                        <w:r>
                          <w:t>shape::geometry as shape</w:t>
                        </w:r>
                      </w:p>
                      <w:p w:rsidR="006442C1" w:rsidRDefault="006442C1" w:rsidP="002A5DE2">
                        <w:pPr>
                          <w:pStyle w:val="SQLtext"/>
                          <w:numPr>
                            <w:ilvl w:val="0"/>
                            <w:numId w:val="7"/>
                          </w:numPr>
                        </w:pPr>
                        <w:r w:rsidRPr="0040312D">
                          <w:rPr>
                            <w:b/>
                            <w:sz w:val="22"/>
                            <w:szCs w:val="22"/>
                          </w:rPr>
                          <w:t>FROM</w:t>
                        </w:r>
                        <w:r>
                          <w:t xml:space="preserve"> mapunitpolys AS mup </w:t>
                        </w:r>
                      </w:p>
                      <w:p w:rsidR="006442C1" w:rsidRDefault="006442C1" w:rsidP="002A5DE2">
                        <w:pPr>
                          <w:pStyle w:val="SQLtext"/>
                          <w:numPr>
                            <w:ilvl w:val="0"/>
                            <w:numId w:val="7"/>
                          </w:numPr>
                        </w:pPr>
                        <w:r>
                          <w:t>LEFT JOIN polyextattr ON mup.mapunitpolys_id = polyextattr.ownerid</w:t>
                        </w:r>
                      </w:p>
                      <w:p w:rsidR="006442C1" w:rsidRDefault="006442C1" w:rsidP="002A5DE2">
                        <w:pPr>
                          <w:pStyle w:val="SQLtext"/>
                          <w:numPr>
                            <w:ilvl w:val="0"/>
                            <w:numId w:val="7"/>
                          </w:numPr>
                        </w:pPr>
                        <w:r>
                          <w:t>LEFT JOIN datasources ON mup.datasourceid = datasources.datasources_id</w:t>
                        </w:r>
                      </w:p>
                      <w:p w:rsidR="006442C1" w:rsidRDefault="006442C1" w:rsidP="002A5DE2">
                        <w:pPr>
                          <w:pStyle w:val="SQLtext"/>
                          <w:numPr>
                            <w:ilvl w:val="0"/>
                            <w:numId w:val="7"/>
                          </w:numPr>
                        </w:pPr>
                        <w:r>
                          <w:t>LEFT JOIN descriptionofmapunits as dmu ON mup.mapunit = dmu.mapunit</w:t>
                        </w:r>
                      </w:p>
                      <w:p w:rsidR="006442C1" w:rsidRPr="004E00EF" w:rsidRDefault="006442C1" w:rsidP="002A5DE2">
                        <w:pPr>
                          <w:pStyle w:val="SQLtext"/>
                          <w:numPr>
                            <w:ilvl w:val="0"/>
                            <w:numId w:val="7"/>
                          </w:numPr>
                        </w:pPr>
                        <w:r>
                          <w:t>LEFT JOIN mapunitages ON mup.mapunit = mapunitages.mapunit;</w:t>
                        </w:r>
                      </w:p>
                    </w:txbxContent>
                  </v:textbox>
                </v:shape>
                <v:shape id="Text Box 89" o:spid="_x0000_s1051" type="#_x0000_t202" style="position:absolute;width:71678;height:18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BLoRMUA&#10;AADbAAAADwAAAGRycy9kb3ducmV2LnhtbESPzWrDMBCE74W8g9hALyWRk4NJnCihiVvooT3kh5wX&#10;a2ObWisjybH99lWh0OMwM98w2/1gGvEg52vLChbzBARxYXXNpYLr5X22AuEDssbGMikYycN+N3na&#10;YqZtzyd6nEMpIoR9hgqqENpMSl9UZNDPbUscvbt1BkOUrpTaYR/hppHLJEmlwZrjQoUtHSsqvs+d&#10;UZDmrutPfHzJr2+f+NWWy9thvCn1PB1eNyACDeE//Nf+0ApWa/j9En+A3P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EuhExQAAANsAAAAPAAAAAAAAAAAAAAAAAJgCAABkcnMv&#10;ZG93bnJldi54bWxQSwUGAAAAAAQABAD1AAAAigMAAAAA&#10;" stroked="f">
                  <v:textbox inset="0,0,0,0">
                    <w:txbxContent>
                      <w:p w:rsidR="006442C1" w:rsidRDefault="006442C1" w:rsidP="002A5DE2">
                        <w:pPr>
                          <w:pStyle w:val="Caption"/>
                          <w:rPr>
                            <w:noProof/>
                          </w:rPr>
                        </w:pPr>
                        <w:r>
                          <w:t xml:space="preserve">Code Example </w:t>
                        </w:r>
                        <w:r>
                          <w:fldChar w:fldCharType="begin"/>
                        </w:r>
                        <w:r>
                          <w:instrText xml:space="preserve"> SEQ Code_Example \* ARABIC </w:instrText>
                        </w:r>
                        <w:r>
                          <w:fldChar w:fldCharType="separate"/>
                        </w:r>
                        <w:r>
                          <w:rPr>
                            <w:noProof/>
                          </w:rPr>
                          <w:t>1</w:t>
                        </w:r>
                        <w:r>
                          <w:rPr>
                            <w:noProof/>
                          </w:rPr>
                          <w:fldChar w:fldCharType="end"/>
                        </w:r>
                        <w:r>
                          <w:t xml:space="preserve">: </w:t>
                        </w:r>
                        <w:r w:rsidRPr="00497B50">
                          <w:t>PostGIS SQL query to produ</w:t>
                        </w:r>
                        <w:r>
                          <w:t>ce GeoSciML-</w:t>
                        </w:r>
                        <w:r w:rsidRPr="00497B50">
                          <w:t>portrayal view for map unit polygons.</w:t>
                        </w:r>
                      </w:p>
                    </w:txbxContent>
                  </v:textbox>
                </v:shape>
                <w10:wrap type="topAndBottom"/>
              </v:group>
            </w:pict>
          </mc:Fallback>
        </mc:AlternateContent>
      </w:r>
      <w:r w:rsidR="006C35DA" w:rsidRPr="00283E2D">
        <w:t>This example SQL query creates a table that has fields conforming to the GeologicUnitView for the geosciml portrayal scheme. The SQL is</w:t>
      </w:r>
      <w:r w:rsidR="00B77CBA" w:rsidRPr="00283E2D">
        <w:t xml:space="preserve"> a</w:t>
      </w:r>
      <w:r w:rsidR="006C35DA" w:rsidRPr="00283E2D">
        <w:t xml:space="preserve"> PostGIS dialect, so field names that are not all lower case are enclosed in quotes, and constant values are explicitly types (e.g. ‘::text’). ‘mapunitpolys’ (mup),’ datasources’, ‘descriptionof-mapunits’ (dmu) are tables from the source NCGMP09 database, </w:t>
      </w:r>
      <w:r w:rsidR="006C35DA" w:rsidRPr="00283E2D">
        <w:lastRenderedPageBreak/>
        <w:t xml:space="preserve">abbreviated as indicated in the query. ‘poly-extattr’ and ‘mapunitages’ are Postgres views that aggregate lithology and age properties correlated with polygons or map units respectively. The source data is a regional dataset that correlates lithology and age categories at the polygon level to document lithologic and age variation within the map units. This information is contained in the ‘extendedattributes ‘ and ‘geologicevent’ tables in the source dataset (See NGCMP, 2010 or </w:t>
      </w:r>
      <w:hyperlink r:id="rId51" w:history="1">
        <w:r w:rsidR="006C35DA" w:rsidRPr="00283E2D">
          <w:rPr>
            <w:rStyle w:val="Hyperlink"/>
          </w:rPr>
          <w:t>http://ngmdb.usgs.gov/Info/standards/NCGMP09/</w:t>
        </w:r>
      </w:hyperlink>
      <w:r w:rsidR="006C35DA" w:rsidRPr="00283E2D">
        <w:t xml:space="preserve"> for details on the input data structure).</w:t>
      </w:r>
    </w:p>
    <w:p w:rsidR="00B77CBA" w:rsidRPr="00283E2D" w:rsidRDefault="00B77CBA" w:rsidP="002A5DE2">
      <w:pPr>
        <w:pStyle w:val="Heading3"/>
      </w:pPr>
      <w:bookmarkStart w:id="132" w:name="_Toc321148905"/>
      <w:bookmarkStart w:id="133" w:name="_Toc364417885"/>
      <w:r w:rsidRPr="00283E2D">
        <w:t xml:space="preserve">Notes on schema mapping </w:t>
      </w:r>
      <w:r w:rsidR="00BA4765" w:rsidRPr="00283E2D">
        <w:t>i</w:t>
      </w:r>
      <w:r w:rsidR="00F25FA7" w:rsidRPr="00283E2D">
        <w:t>n</w:t>
      </w:r>
      <w:r w:rsidR="00BA4765" w:rsidRPr="00283E2D">
        <w:t xml:space="preserve"> SQL</w:t>
      </w:r>
      <w:bookmarkEnd w:id="132"/>
      <w:bookmarkEnd w:id="133"/>
    </w:p>
    <w:p w:rsidR="00B77CBA" w:rsidRPr="00283E2D" w:rsidRDefault="00B77CBA" w:rsidP="002A5DE2">
      <w:r w:rsidRPr="00283E2D">
        <w:t>Line numbers refer to numbered lines of text in Code example 1.</w:t>
      </w:r>
    </w:p>
    <w:p w:rsidR="00B77CBA" w:rsidRPr="00283E2D" w:rsidRDefault="00B77CBA" w:rsidP="002A5DE2">
      <w:pPr>
        <w:pStyle w:val="ListParagraph"/>
        <w:numPr>
          <w:ilvl w:val="0"/>
          <w:numId w:val="13"/>
        </w:numPr>
      </w:pPr>
      <w:r w:rsidRPr="00283E2D">
        <w:t>Line 1. Result table is placed in ESRI sde schema in PostGIS database.</w:t>
      </w:r>
    </w:p>
    <w:p w:rsidR="00B77CBA" w:rsidRPr="00283E2D" w:rsidRDefault="00B77CBA" w:rsidP="002A5DE2">
      <w:pPr>
        <w:pStyle w:val="ListParagraph"/>
        <w:numPr>
          <w:ilvl w:val="0"/>
          <w:numId w:val="13"/>
        </w:numPr>
      </w:pPr>
      <w:r w:rsidRPr="00283E2D">
        <w:t>Line 3. For ESRI Spatial Database Engine (SDE) to recognize the table as a feature class that may be used to source a service, an integer unique-value field must be present. In this case the field from the source dataset is used because it serves the same purpose there. This field does not need to be set up as an autoincrement field because the resulting table is a read-only view of the data.</w:t>
      </w:r>
      <w:r w:rsidR="00C73FF1" w:rsidRPr="00283E2D">
        <w:t xml:space="preserve"> </w:t>
      </w:r>
      <w:r w:rsidRPr="00283E2D">
        <w:t>The ObjectID field will likely be placed at the last column in the table for better interoperability with systems that do not require such a field.</w:t>
      </w:r>
    </w:p>
    <w:p w:rsidR="00B77CBA" w:rsidRPr="00283E2D" w:rsidRDefault="00B77CBA" w:rsidP="002A5DE2">
      <w:pPr>
        <w:pStyle w:val="ListParagraph"/>
        <w:numPr>
          <w:ilvl w:val="0"/>
          <w:numId w:val="13"/>
        </w:numPr>
      </w:pPr>
      <w:r w:rsidRPr="00283E2D">
        <w:t>Line 4. Unique polygon identifiers from the source dataset are carried into the interchange format view.</w:t>
      </w:r>
    </w:p>
    <w:p w:rsidR="00B77CBA" w:rsidRPr="00283E2D" w:rsidRDefault="00B77CBA" w:rsidP="002A5DE2">
      <w:pPr>
        <w:pStyle w:val="ListParagraph"/>
        <w:numPr>
          <w:ilvl w:val="0"/>
          <w:numId w:val="13"/>
        </w:numPr>
      </w:pPr>
      <w:r w:rsidRPr="00283E2D">
        <w:t xml:space="preserve">Line 7. Source data map units are not categorized into specific unit types (e.g. lithostratigraphic, chronostratigraphic, geophysical, etc.), so this field gets a constant value ‘Geologic Unit’, which is the preferred label for the corresponding concept in the </w:t>
      </w:r>
      <w:hyperlink r:id="rId52" w:history="1">
        <w:r w:rsidRPr="00283E2D">
          <w:rPr>
            <w:rStyle w:val="Hyperlink"/>
          </w:rPr>
          <w:t>CGI Geologic Unit Type vocabulary</w:t>
        </w:r>
      </w:hyperlink>
      <w:r w:rsidRPr="00283E2D">
        <w:t xml:space="preserve">. </w:t>
      </w:r>
    </w:p>
    <w:p w:rsidR="00B77CBA" w:rsidRPr="00283E2D" w:rsidRDefault="00B77CBA" w:rsidP="002A5DE2">
      <w:pPr>
        <w:pStyle w:val="ListParagraph"/>
        <w:numPr>
          <w:ilvl w:val="0"/>
          <w:numId w:val="13"/>
        </w:numPr>
      </w:pPr>
      <w:r w:rsidRPr="00283E2D">
        <w:t xml:space="preserve">Line 8. Likewise, rank is not assigned for the regional geologic units in the source dataset, so this is a constant that is the preferred label (‘Not Specified’) for the corresponding concept in the </w:t>
      </w:r>
      <w:hyperlink r:id="rId53" w:history="1">
        <w:r w:rsidRPr="00283E2D">
          <w:rPr>
            <w:rStyle w:val="Hyperlink"/>
          </w:rPr>
          <w:t>CGI Strati-graphic Rank vocabulary</w:t>
        </w:r>
      </w:hyperlink>
      <w:r w:rsidR="003336AF" w:rsidRPr="00283E2D">
        <w:t>.</w:t>
      </w:r>
    </w:p>
    <w:p w:rsidR="00B77CBA" w:rsidRPr="00283E2D" w:rsidRDefault="00B77CBA" w:rsidP="002A5DE2">
      <w:pPr>
        <w:pStyle w:val="ListParagraph"/>
        <w:numPr>
          <w:ilvl w:val="0"/>
          <w:numId w:val="13"/>
        </w:numPr>
      </w:pPr>
      <w:r w:rsidRPr="00283E2D">
        <w:t>Line 9, 10. Text descriptions of lithology and the age of the unit are derived from corresponding fields in the source data. The lithology description is mapped at the individual polygon level (via the polyextattr Postgres view), note the JOIN in line 22 that uses the .mapunitpolys_id as the foreign key. The age text description is mapped at the map unit level, note the JOIN in line 24 that uses the .mapunit field as the foreign key.</w:t>
      </w:r>
    </w:p>
    <w:p w:rsidR="00B77CBA" w:rsidRPr="00283E2D" w:rsidRDefault="00B77CBA" w:rsidP="002A5DE2">
      <w:pPr>
        <w:pStyle w:val="ListParagraph"/>
        <w:numPr>
          <w:ilvl w:val="0"/>
          <w:numId w:val="13"/>
        </w:numPr>
      </w:pPr>
      <w:r w:rsidRPr="00283E2D">
        <w:t>Line 11. The text for the source field in the portrayal scheme is calculated by concatenating two fields (.source and .notes) from the datasources table in the input dataset.</w:t>
      </w:r>
    </w:p>
    <w:p w:rsidR="00B77CBA" w:rsidRPr="00283E2D" w:rsidRDefault="00B77CBA" w:rsidP="002A5DE2">
      <w:pPr>
        <w:pStyle w:val="ListParagraph"/>
        <w:numPr>
          <w:ilvl w:val="0"/>
          <w:numId w:val="13"/>
        </w:numPr>
      </w:pPr>
      <w:r w:rsidRPr="00283E2D">
        <w:t xml:space="preserve">Line 12. Since all the map units are classified simply as ‘Geologic Unit’, this URI is also a constant value from the </w:t>
      </w:r>
      <w:hyperlink r:id="rId54" w:history="1">
        <w:r w:rsidRPr="00283E2D">
          <w:rPr>
            <w:rStyle w:val="Hyperlink"/>
          </w:rPr>
          <w:t>CGI Geologic Unit Type vocabulary</w:t>
        </w:r>
      </w:hyperlink>
      <w:r w:rsidRPr="00283E2D">
        <w:t>.</w:t>
      </w:r>
    </w:p>
    <w:p w:rsidR="00B77CBA" w:rsidRPr="00283E2D" w:rsidRDefault="00B77CBA" w:rsidP="002A5DE2">
      <w:pPr>
        <w:pStyle w:val="ListParagraph"/>
        <w:numPr>
          <w:ilvl w:val="0"/>
          <w:numId w:val="13"/>
        </w:numPr>
      </w:pPr>
      <w:r w:rsidRPr="00283E2D">
        <w:t>Line 13, 14. Representative lithology and age categories are assigned on a polygon by polygon basis, thus the polyextattr table is the source of these URIs. Note the JOIN in line 22 that uses the .mapunitpolys_id as the foreign key.</w:t>
      </w:r>
    </w:p>
    <w:p w:rsidR="00B77CBA" w:rsidRPr="00283E2D" w:rsidRDefault="00B77CBA" w:rsidP="002A5DE2">
      <w:pPr>
        <w:pStyle w:val="ListParagraph"/>
        <w:numPr>
          <w:ilvl w:val="0"/>
          <w:numId w:val="13"/>
        </w:numPr>
      </w:pPr>
      <w:r w:rsidRPr="00283E2D">
        <w:t>Line 15, 16. Younger and older age bounds are assigned by map unit (not at the individual polygon level), so these fields are sourced from the mapunitages aggregation query in the database; this query uses the extendedattributes table to join map-units with geologicevent records that contain the lower and upper age bounds for the unit.</w:t>
      </w:r>
    </w:p>
    <w:p w:rsidR="00B77CBA" w:rsidRPr="00283E2D" w:rsidRDefault="00B77CBA" w:rsidP="002A5DE2">
      <w:pPr>
        <w:pStyle w:val="ListParagraph"/>
        <w:numPr>
          <w:ilvl w:val="0"/>
          <w:numId w:val="13"/>
        </w:numPr>
      </w:pPr>
      <w:r w:rsidRPr="00283E2D">
        <w:lastRenderedPageBreak/>
        <w:t xml:space="preserve">Line 17. specification_uri is a link to a more complete description of the geologic unit that crops out in the polygon’s extent. This description can be viewed as a resource in the context of web architecture. The intention of the GeoSciML design team was that this URI should dereference to return a full Geo-SciML GeologicUnit element instance. With the use of content negotiation on the web, this description might also have representations as a web page or other structured description (rdf, owl…). In the example instance, a more complete description is not available and an OGC nil URI is used to indicate that the resource is missing (does not exist). </w:t>
      </w:r>
    </w:p>
    <w:p w:rsidR="00B77CBA" w:rsidRPr="00283E2D" w:rsidRDefault="00B77CBA" w:rsidP="002A5DE2">
      <w:pPr>
        <w:pStyle w:val="ListParagraph"/>
        <w:numPr>
          <w:ilvl w:val="0"/>
          <w:numId w:val="13"/>
        </w:numPr>
      </w:pPr>
      <w:r w:rsidRPr="00283E2D">
        <w:t>Line 18. metadata_uri identifies a metadata resource that contains more complete information on the provenance of the information in the feature element. This may be a metadata record that is scoped to the individual feature, or may identify a metadata record describing some collection of polygons that have similar enough provenance to document together. The text in the source field (Line 11) should be a succinct summary of the information in this metadata record pertinent to the containing feature.</w:t>
      </w:r>
    </w:p>
    <w:p w:rsidR="00B77CBA" w:rsidRPr="00283E2D" w:rsidRDefault="00B77CBA" w:rsidP="002A5DE2">
      <w:pPr>
        <w:pStyle w:val="ListParagraph"/>
        <w:numPr>
          <w:ilvl w:val="0"/>
          <w:numId w:val="13"/>
        </w:numPr>
      </w:pPr>
      <w:r w:rsidRPr="00283E2D">
        <w:t>Line 19. The genericSymbolizer field should contain an identifier for the symbol used to display this poloygon in the default portrayal (legend) chosen by the data provider for the gsmlp:GeologicUnitView instance in the containing feature collection.</w:t>
      </w:r>
      <w:r w:rsidR="00C73FF1" w:rsidRPr="00283E2D">
        <w:t xml:space="preserve"> </w:t>
      </w:r>
      <w:r w:rsidRPr="00283E2D">
        <w:t>This field can be used to capture the map unit assignment and portrayal color scheme from the original data from which the GeologicUnitView polygon was digitized. The legend may be encoded in an accompanying Styled Layer Descriptor (SLD) file, and if such an SLD exists it should be recorded as a related resource in the metadata record specified by metadata_uri.</w:t>
      </w:r>
    </w:p>
    <w:p w:rsidR="00E13354" w:rsidRPr="00283E2D" w:rsidRDefault="00B77CBA" w:rsidP="002A5DE2">
      <w:pPr>
        <w:pStyle w:val="ListParagraph"/>
        <w:numPr>
          <w:ilvl w:val="0"/>
          <w:numId w:val="13"/>
        </w:numPr>
      </w:pPr>
      <w:r w:rsidRPr="00283E2D">
        <w:t>Line 20. The shape field contains a representation of the geometry of the outcrop area described by the GeologicUnitView instance. The content of this field will be managed by the GIS and WMS server, and thus will generally not need to be manipulated by users outside the GIS environment. The shape field may need to be cast into a recognized geometry field in order to get PostGIS and ESRI SDE to recognize the output as a feature class. In our configuration a</w:t>
      </w:r>
      <w:r w:rsidR="009B30A2" w:rsidRPr="00283E2D">
        <w:t>t AZGS, we ended up using this:</w:t>
      </w:r>
    </w:p>
    <w:p w:rsidR="00E13354" w:rsidRPr="00283E2D" w:rsidRDefault="00B77CBA" w:rsidP="0087247F">
      <w:pPr>
        <w:ind w:left="1440"/>
      </w:pPr>
      <w:r w:rsidRPr="00283E2D">
        <w:t>‘st_geometryfromtext(ST_AsText(shape)::t</w:t>
      </w:r>
      <w:r w:rsidR="00E13354" w:rsidRPr="00283E2D">
        <w:t>ext, 4326)::geometry as shape’</w:t>
      </w:r>
    </w:p>
    <w:p w:rsidR="006C35DA" w:rsidRPr="00283E2D" w:rsidRDefault="00B77CBA" w:rsidP="002A5DE2">
      <w:pPr>
        <w:pStyle w:val="ListParagraph"/>
      </w:pPr>
      <w:r w:rsidRPr="00283E2D">
        <w:t>More expert PostGIS users may have a better solution for this problem.</w:t>
      </w:r>
    </w:p>
    <w:p w:rsidR="00B77CBA" w:rsidRPr="00283E2D" w:rsidRDefault="00B77CBA" w:rsidP="002A5DE2">
      <w:pPr>
        <w:pStyle w:val="Heading2"/>
      </w:pPr>
      <w:bookmarkStart w:id="134" w:name="_Toc321148906"/>
      <w:bookmarkStart w:id="135" w:name="_Toc364417886"/>
      <w:r w:rsidRPr="00283E2D">
        <w:t xml:space="preserve">Vocabulary </w:t>
      </w:r>
      <w:r w:rsidR="00BB2A3B" w:rsidRPr="00283E2D">
        <w:t>m</w:t>
      </w:r>
      <w:r w:rsidRPr="00283E2D">
        <w:t>apping</w:t>
      </w:r>
      <w:bookmarkEnd w:id="134"/>
      <w:bookmarkEnd w:id="135"/>
    </w:p>
    <w:p w:rsidR="007E0655" w:rsidRPr="00283E2D" w:rsidRDefault="00B77CBA" w:rsidP="002A5DE2">
      <w:r w:rsidRPr="00283E2D">
        <w:t xml:space="preserve">There are many possible approaches to mapping terms from one vocabulary to another. </w:t>
      </w:r>
    </w:p>
    <w:p w:rsidR="00CE0C7D" w:rsidRPr="00283E2D" w:rsidRDefault="00B77CBA" w:rsidP="002A5DE2">
      <w:r w:rsidRPr="00283E2D">
        <w:t xml:space="preserve">One situation in which a standard process can be defined </w:t>
      </w:r>
      <w:r w:rsidR="007E0655" w:rsidRPr="00283E2D">
        <w:t>involves</w:t>
      </w:r>
      <w:r w:rsidRPr="00283E2D">
        <w:t xml:space="preserve"> a controlled vocabulary used to populate a </w:t>
      </w:r>
      <w:hyperlink w:anchor="Database_Field" w:history="1">
        <w:r w:rsidRPr="00283E2D">
          <w:rPr>
            <w:rStyle w:val="Hyperlink"/>
          </w:rPr>
          <w:t>field</w:t>
        </w:r>
      </w:hyperlink>
      <w:r w:rsidRPr="00283E2D">
        <w:t xml:space="preserve"> in the source data, and that field maps directly to a field in the interchange format. For instance</w:t>
      </w:r>
      <w:r w:rsidR="007E0655" w:rsidRPr="00283E2D">
        <w:t>: if</w:t>
      </w:r>
      <w:r w:rsidRPr="00283E2D">
        <w:t xml:space="preserve"> the source data contains a ‘dominant lithology’ field</w:t>
      </w:r>
      <w:r w:rsidR="007E0655" w:rsidRPr="00283E2D">
        <w:t>, the information in this field can be</w:t>
      </w:r>
      <w:r w:rsidRPr="00283E2D">
        <w:t xml:space="preserve"> used </w:t>
      </w:r>
      <w:r w:rsidR="003336AF" w:rsidRPr="00283E2D">
        <w:t>to populate the ‘representative</w:t>
      </w:r>
      <w:r w:rsidRPr="00283E2D">
        <w:t xml:space="preserve">Lithology_uri’ for a GeologicUnitView </w:t>
      </w:r>
      <w:hyperlink w:anchor="Feature" w:history="1">
        <w:r w:rsidRPr="00283E2D">
          <w:rPr>
            <w:rStyle w:val="Hyperlink"/>
          </w:rPr>
          <w:t>feature</w:t>
        </w:r>
      </w:hyperlink>
      <w:r w:rsidRPr="00283E2D">
        <w:t xml:space="preserve">. </w:t>
      </w:r>
    </w:p>
    <w:p w:rsidR="0009795F" w:rsidRPr="00283E2D" w:rsidRDefault="00B77CBA" w:rsidP="002A5DE2">
      <w:r w:rsidRPr="00283E2D">
        <w:t>Recommended procedure</w:t>
      </w:r>
      <w:r w:rsidR="0009795F" w:rsidRPr="00283E2D">
        <w:t>:</w:t>
      </w:r>
    </w:p>
    <w:p w:rsidR="0009795F" w:rsidRPr="00283E2D" w:rsidRDefault="0009795F" w:rsidP="002A5DE2">
      <w:pPr>
        <w:pStyle w:val="ListParagraph"/>
        <w:numPr>
          <w:ilvl w:val="0"/>
          <w:numId w:val="10"/>
        </w:numPr>
      </w:pPr>
      <w:r w:rsidRPr="00283E2D">
        <w:t>Produce</w:t>
      </w:r>
      <w:r w:rsidR="00B77CBA" w:rsidRPr="00283E2D">
        <w:t xml:space="preserve"> a table of the u</w:t>
      </w:r>
      <w:r w:rsidRPr="00283E2D">
        <w:t>nique values in the source data</w:t>
      </w:r>
    </w:p>
    <w:p w:rsidR="00AA5CB5" w:rsidRPr="00283E2D" w:rsidRDefault="0009795F" w:rsidP="002A5DE2">
      <w:pPr>
        <w:pStyle w:val="ListParagraph"/>
        <w:numPr>
          <w:ilvl w:val="0"/>
          <w:numId w:val="10"/>
        </w:numPr>
      </w:pPr>
      <w:r w:rsidRPr="00283E2D">
        <w:t>A</w:t>
      </w:r>
      <w:r w:rsidR="00B77CBA" w:rsidRPr="00283E2D">
        <w:t>dd a column</w:t>
      </w:r>
      <w:r w:rsidRPr="00283E2D">
        <w:t xml:space="preserve"> to this table</w:t>
      </w:r>
      <w:r w:rsidR="00B77CBA" w:rsidRPr="00283E2D">
        <w:t xml:space="preserve"> for the corresponding </w:t>
      </w:r>
      <w:hyperlink w:anchor="Element" w:history="1">
        <w:r w:rsidR="00B77CBA" w:rsidRPr="00283E2D">
          <w:rPr>
            <w:rStyle w:val="Hyperlink"/>
          </w:rPr>
          <w:t>element</w:t>
        </w:r>
      </w:hyperlink>
      <w:r w:rsidR="00B77CBA" w:rsidRPr="00283E2D">
        <w:t xml:space="preserve"> in the </w:t>
      </w:r>
      <w:r w:rsidR="00AA5CB5" w:rsidRPr="00283E2D">
        <w:t>target interchange scheme</w:t>
      </w:r>
    </w:p>
    <w:p w:rsidR="00AA5CB5" w:rsidRPr="00283E2D" w:rsidRDefault="00AA5CB5" w:rsidP="002A5DE2">
      <w:pPr>
        <w:pStyle w:val="ListParagraph"/>
        <w:numPr>
          <w:ilvl w:val="0"/>
          <w:numId w:val="10"/>
        </w:numPr>
      </w:pPr>
      <w:r w:rsidRPr="00283E2D">
        <w:lastRenderedPageBreak/>
        <w:t>D</w:t>
      </w:r>
      <w:r w:rsidR="00B77CBA" w:rsidRPr="00283E2D">
        <w:t>etermine the best matching value from the interchange vocabulary for each term in the source vocabul</w:t>
      </w:r>
      <w:r w:rsidRPr="00283E2D">
        <w:t>ary</w:t>
      </w:r>
    </w:p>
    <w:p w:rsidR="00AA5CB5" w:rsidRPr="00283E2D" w:rsidRDefault="009F69BA" w:rsidP="002A5DE2">
      <w:r w:rsidRPr="00283E2D">
        <w:t>In general:</w:t>
      </w:r>
      <w:r w:rsidR="00B77CBA" w:rsidRPr="00283E2D">
        <w:t xml:space="preserve"> the most specific term from the interchange vocabulary that completely subsumes (encompasses) the meaning of the term in the so</w:t>
      </w:r>
      <w:r w:rsidR="00B20FFA" w:rsidRPr="00283E2D">
        <w:t>urce vocabulary should be used.</w:t>
      </w:r>
    </w:p>
    <w:p w:rsidR="009F69BA" w:rsidRPr="00283E2D" w:rsidRDefault="00B77CBA" w:rsidP="002A5DE2">
      <w:r w:rsidRPr="00283E2D">
        <w:t xml:space="preserve">If the source vocabulary has terms that are more specific than the controlled vocabulary, there will be some information lost in this process, but the original source terminology </w:t>
      </w:r>
      <w:r w:rsidR="009F69BA" w:rsidRPr="00283E2D">
        <w:t>can</w:t>
      </w:r>
      <w:r w:rsidRPr="00283E2D">
        <w:t xml:space="preserve"> be preserved in </w:t>
      </w:r>
      <w:r w:rsidR="009F69BA" w:rsidRPr="00283E2D">
        <w:t>free-</w:t>
      </w:r>
      <w:r w:rsidRPr="00283E2D">
        <w:t>text description</w:t>
      </w:r>
      <w:r w:rsidR="009F69BA" w:rsidRPr="00283E2D">
        <w:t xml:space="preserve"> fields in the interchange document. Sample free-text fields that may be used to preserve source vocabulary information are as follows:</w:t>
      </w:r>
    </w:p>
    <w:p w:rsidR="009F69BA" w:rsidRPr="00283E2D" w:rsidRDefault="009F69BA" w:rsidP="002A5DE2">
      <w:pPr>
        <w:pStyle w:val="ListParagraph"/>
        <w:numPr>
          <w:ilvl w:val="0"/>
          <w:numId w:val="11"/>
        </w:numPr>
      </w:pPr>
      <w:r w:rsidRPr="00283E2D">
        <w:t>L</w:t>
      </w:r>
      <w:r w:rsidR="00B77CBA" w:rsidRPr="00283E2D">
        <w:t>ithology</w:t>
      </w:r>
    </w:p>
    <w:p w:rsidR="009F69BA" w:rsidRPr="00283E2D" w:rsidRDefault="00B77CBA" w:rsidP="002A5DE2">
      <w:pPr>
        <w:pStyle w:val="ListParagraph"/>
        <w:numPr>
          <w:ilvl w:val="0"/>
          <w:numId w:val="11"/>
        </w:numPr>
      </w:pPr>
      <w:r w:rsidRPr="00283E2D">
        <w:t xml:space="preserve">geologicHistory </w:t>
      </w:r>
    </w:p>
    <w:p w:rsidR="00B77CBA" w:rsidRPr="00283E2D" w:rsidRDefault="00B77CBA" w:rsidP="002A5DE2">
      <w:r w:rsidRPr="00283E2D">
        <w:t>Remember, the primary purpose of the controlled vocabulary fields is for data integration and use as search criteria, likely by non-expert users.</w:t>
      </w:r>
    </w:p>
    <w:p w:rsidR="009F69BA" w:rsidRPr="00283E2D" w:rsidRDefault="005C2C5F" w:rsidP="002A5DE2">
      <w:r w:rsidRPr="00283E2D">
        <w:t xml:space="preserve">In some cases, unique values </w:t>
      </w:r>
      <w:r w:rsidR="009F69BA" w:rsidRPr="00283E2D">
        <w:t>from</w:t>
      </w:r>
      <w:r w:rsidRPr="00283E2D">
        <w:t xml:space="preserve"> a combination of </w:t>
      </w:r>
      <w:r w:rsidR="009F69BA" w:rsidRPr="00283E2D">
        <w:t>multiple</w:t>
      </w:r>
      <w:r w:rsidRPr="00283E2D">
        <w:t xml:space="preserve"> source data</w:t>
      </w:r>
      <w:r w:rsidR="009F69BA" w:rsidRPr="00283E2D">
        <w:t xml:space="preserve"> fields</w:t>
      </w:r>
      <w:r w:rsidRPr="00283E2D">
        <w:t xml:space="preserve"> may be necessary to define mapping to interchange concepts, particularly for</w:t>
      </w:r>
      <w:r w:rsidR="009F69BA" w:rsidRPr="00283E2D">
        <w:t xml:space="preserve"> the following interchange fields:</w:t>
      </w:r>
    </w:p>
    <w:p w:rsidR="009F69BA" w:rsidRPr="00283E2D" w:rsidRDefault="009F69BA" w:rsidP="002A5DE2">
      <w:pPr>
        <w:pStyle w:val="ListParagraph"/>
        <w:numPr>
          <w:ilvl w:val="0"/>
          <w:numId w:val="12"/>
        </w:numPr>
      </w:pPr>
      <w:r w:rsidRPr="00283E2D">
        <w:t>representativeAge_uri</w:t>
      </w:r>
    </w:p>
    <w:p w:rsidR="009F69BA" w:rsidRPr="00283E2D" w:rsidRDefault="009F69BA" w:rsidP="002A5DE2">
      <w:pPr>
        <w:pStyle w:val="ListParagraph"/>
        <w:numPr>
          <w:ilvl w:val="0"/>
          <w:numId w:val="12"/>
        </w:numPr>
      </w:pPr>
      <w:r w:rsidRPr="00283E2D">
        <w:t>representativeLithology_uri</w:t>
      </w:r>
    </w:p>
    <w:p w:rsidR="009F69BA" w:rsidRPr="00283E2D" w:rsidRDefault="009F69BA" w:rsidP="002A5DE2">
      <w:pPr>
        <w:pStyle w:val="ListParagraph"/>
        <w:numPr>
          <w:ilvl w:val="0"/>
          <w:numId w:val="12"/>
        </w:numPr>
      </w:pPr>
      <w:r w:rsidRPr="00283E2D">
        <w:t>genericSymbolizer</w:t>
      </w:r>
    </w:p>
    <w:p w:rsidR="005C2C5F" w:rsidRPr="00283E2D" w:rsidRDefault="005C2C5F" w:rsidP="002A5DE2">
      <w:r w:rsidRPr="00283E2D">
        <w:t xml:space="preserve">The procedure is the same, but </w:t>
      </w:r>
      <w:r w:rsidR="009F69BA" w:rsidRPr="00283E2D">
        <w:t>any</w:t>
      </w:r>
      <w:r w:rsidR="003336AF" w:rsidRPr="00283E2D">
        <w:t xml:space="preserve"> unique values query will in</w:t>
      </w:r>
      <w:r w:rsidRPr="00283E2D">
        <w:t xml:space="preserve">volve more than one source field and multiple-field </w:t>
      </w:r>
      <w:r w:rsidRPr="00283E2D">
        <w:rPr>
          <w:b/>
        </w:rPr>
        <w:t>joins</w:t>
      </w:r>
      <w:r w:rsidRPr="00283E2D">
        <w:t xml:space="preserve"> will be necessary to construct queries generating the output schema content.</w:t>
      </w:r>
    </w:p>
    <w:p w:rsidR="005C2C5F" w:rsidRPr="00283E2D" w:rsidRDefault="005C2C5F" w:rsidP="002A5DE2">
      <w:r w:rsidRPr="00283E2D">
        <w:t>Standard vocabularies are listed in the accompanying Excel Workbook.</w:t>
      </w:r>
    </w:p>
    <w:p w:rsidR="00BB2A3B" w:rsidRPr="00283E2D" w:rsidRDefault="00BB2A3B" w:rsidP="002A5DE2">
      <w:pPr>
        <w:pStyle w:val="Heading2"/>
      </w:pPr>
      <w:bookmarkStart w:id="136" w:name="_Toc321148907"/>
      <w:bookmarkStart w:id="137" w:name="_Toc364417887"/>
      <w:r w:rsidRPr="00283E2D">
        <w:t>Excel Workbook template</w:t>
      </w:r>
      <w:bookmarkEnd w:id="136"/>
      <w:bookmarkEnd w:id="137"/>
    </w:p>
    <w:p w:rsidR="00F87442" w:rsidRPr="00283E2D" w:rsidRDefault="00BB2A3B" w:rsidP="002A5DE2">
      <w:r w:rsidRPr="00283E2D">
        <w:t xml:space="preserve">The accompanying Microsoft Excel Workbook provides spreadsheets containing the content models for the description properties associated with geologic contacts, faults or shear zones, and geologic units in appropriate GeoSciML-Portrayal </w:t>
      </w:r>
      <w:hyperlink w:anchor="Schema" w:history="1">
        <w:r w:rsidRPr="00283E2D">
          <w:rPr>
            <w:rStyle w:val="Hyperlink"/>
          </w:rPr>
          <w:t>schemas</w:t>
        </w:r>
      </w:hyperlink>
      <w:r w:rsidRPr="00283E2D">
        <w:t xml:space="preserve">. </w:t>
      </w:r>
    </w:p>
    <w:p w:rsidR="00BB2A3B" w:rsidRPr="00283E2D" w:rsidRDefault="00BB2A3B" w:rsidP="002A5DE2">
      <w:r w:rsidRPr="00283E2D">
        <w:t xml:space="preserve">These spreadsheets do not include geometry </w:t>
      </w:r>
      <w:hyperlink w:anchor="Database_Field" w:history="1">
        <w:r w:rsidRPr="00283E2D">
          <w:rPr>
            <w:rStyle w:val="Hyperlink"/>
          </w:rPr>
          <w:t>fields</w:t>
        </w:r>
      </w:hyperlink>
      <w:r w:rsidRPr="00283E2D">
        <w:t xml:space="preserve"> that are necessary for an actual GIS </w:t>
      </w:r>
      <w:hyperlink w:anchor="Feature" w:history="1">
        <w:r w:rsidRPr="00283E2D">
          <w:rPr>
            <w:rStyle w:val="Hyperlink"/>
          </w:rPr>
          <w:t>feature</w:t>
        </w:r>
      </w:hyperlink>
      <w:r w:rsidRPr="00283E2D">
        <w:t xml:space="preserve"> class for the corresponding ContactView, ShearDisplacementStructureView, and GeologicUnitView features. Rather, they provide a template for compiling the necessary descriptions (combinations of </w:t>
      </w:r>
      <w:hyperlink w:anchor="Attribute" w:history="1">
        <w:r w:rsidRPr="00283E2D">
          <w:rPr>
            <w:rStyle w:val="Hyperlink"/>
          </w:rPr>
          <w:t>attributes</w:t>
        </w:r>
      </w:hyperlink>
      <w:r w:rsidRPr="00283E2D">
        <w:t xml:space="preserve">) that can then be </w:t>
      </w:r>
      <w:r w:rsidRPr="00283E2D">
        <w:rPr>
          <w:b/>
        </w:rPr>
        <w:t>joined</w:t>
      </w:r>
      <w:r w:rsidRPr="00283E2D">
        <w:t xml:space="preserve"> with a GIS feature class to produce the dataset for feature web service deployment.</w:t>
      </w:r>
    </w:p>
    <w:p w:rsidR="00F87442" w:rsidRPr="00283E2D" w:rsidRDefault="00BB2A3B" w:rsidP="002A5DE2">
      <w:r w:rsidRPr="00283E2D">
        <w:t xml:space="preserve">The specification_uri in each feature class provides a link to structured representation of the geologic feature that is intended to be a GeoSciML feature. </w:t>
      </w:r>
    </w:p>
    <w:p w:rsidR="00F87442" w:rsidRPr="00283E2D" w:rsidRDefault="00BB2A3B" w:rsidP="002A5DE2">
      <w:r w:rsidRPr="00283E2D">
        <w:t xml:space="preserve">The metadata_uri provides a link to a structured </w:t>
      </w:r>
      <w:hyperlink w:anchor="Metadata" w:history="1">
        <w:r w:rsidRPr="00283E2D">
          <w:rPr>
            <w:rStyle w:val="Hyperlink"/>
          </w:rPr>
          <w:t>metadata</w:t>
        </w:r>
      </w:hyperlink>
      <w:r w:rsidRPr="00283E2D">
        <w:t xml:space="preserve"> </w:t>
      </w:r>
      <w:hyperlink w:anchor="Database_Record" w:history="1">
        <w:r w:rsidRPr="00283E2D">
          <w:rPr>
            <w:rStyle w:val="Hyperlink"/>
          </w:rPr>
          <w:t>record</w:t>
        </w:r>
      </w:hyperlink>
      <w:r w:rsidRPr="00283E2D">
        <w:t xml:space="preserve"> maintaining complete provenance information for features.</w:t>
      </w:r>
      <w:r w:rsidR="00C73FF1" w:rsidRPr="00283E2D">
        <w:t xml:space="preserve"> </w:t>
      </w:r>
    </w:p>
    <w:p w:rsidR="00BB2A3B" w:rsidRPr="00283E2D" w:rsidRDefault="00BB2A3B" w:rsidP="002A5DE2">
      <w:r w:rsidRPr="00283E2D">
        <w:lastRenderedPageBreak/>
        <w:t>See the notes tab in the workbook for additional information describing the GeoSciML Portrayal feature classes and the work-sheets included in this document.</w:t>
      </w:r>
    </w:p>
    <w:p w:rsidR="00BB2A3B" w:rsidRPr="00283E2D" w:rsidRDefault="00BB2A3B" w:rsidP="002A5DE2">
      <w:pPr>
        <w:pStyle w:val="Heading2"/>
      </w:pPr>
      <w:bookmarkStart w:id="138" w:name="_Toc321148908"/>
      <w:bookmarkStart w:id="139" w:name="_Toc364417888"/>
      <w:r w:rsidRPr="00283E2D">
        <w:t>Configuring OGC services</w:t>
      </w:r>
      <w:bookmarkEnd w:id="138"/>
      <w:bookmarkEnd w:id="139"/>
    </w:p>
    <w:p w:rsidR="007B4D5F" w:rsidRPr="00283E2D" w:rsidRDefault="00BB2A3B" w:rsidP="002A5DE2">
      <w:r w:rsidRPr="00283E2D">
        <w:t>GeoSciML-</w:t>
      </w:r>
      <w:r w:rsidR="0064157F">
        <w:t>p</w:t>
      </w:r>
      <w:r w:rsidR="0064157F" w:rsidRPr="00283E2D">
        <w:t xml:space="preserve">ortrayal </w:t>
      </w:r>
      <w:r w:rsidRPr="00283E2D">
        <w:t xml:space="preserve">is intended to support map </w:t>
      </w:r>
      <w:hyperlink w:anchor="Web_Service" w:history="1">
        <w:r w:rsidRPr="00283E2D">
          <w:rPr>
            <w:rStyle w:val="Hyperlink"/>
          </w:rPr>
          <w:t>services</w:t>
        </w:r>
      </w:hyperlink>
      <w:r w:rsidRPr="00283E2D">
        <w:t xml:space="preserve"> for online viewing and exploration of geologic data, and the creation of mash-ups integrating data from different servers and possibly different thematic domains. </w:t>
      </w:r>
    </w:p>
    <w:p w:rsidR="00BB2A3B" w:rsidRPr="00283E2D" w:rsidRDefault="00BB2A3B" w:rsidP="002A5DE2">
      <w:r w:rsidRPr="00283E2D">
        <w:t xml:space="preserve">The </w:t>
      </w:r>
      <w:hyperlink r:id="rId55" w:history="1">
        <w:r w:rsidRPr="00283E2D">
          <w:rPr>
            <w:rStyle w:val="Hyperlink"/>
          </w:rPr>
          <w:t>OGC WMS specification</w:t>
        </w:r>
      </w:hyperlink>
      <w:r w:rsidRPr="00283E2D">
        <w:t xml:space="preserve"> includes a ‘getFeatureInfo’ operation that returns a description of a map feature at a user-identified point on the map. The operation returns a document determined by the server configuration. A variety of different formats may be offered, and specified by a request parameter. For GeoSciML-Portrayal services, an XML document conforming to the GeoSciML-Portrayal XML schema should be offered. Other getFeatureInfo response formats may also be offered.</w:t>
      </w:r>
    </w:p>
    <w:p w:rsidR="00BB2A3B" w:rsidRPr="00283E2D" w:rsidRDefault="00BB2A3B" w:rsidP="002A5DE2">
      <w:r w:rsidRPr="00283E2D">
        <w:t xml:space="preserve">Server software that implements the OGC </w:t>
      </w:r>
      <w:hyperlink w:anchor="WMS" w:history="1">
        <w:r w:rsidRPr="00283E2D">
          <w:rPr>
            <w:rStyle w:val="Hyperlink"/>
          </w:rPr>
          <w:t>Web Map Service</w:t>
        </w:r>
      </w:hyperlink>
      <w:r w:rsidRPr="00283E2D">
        <w:t xml:space="preserve"> will typically also allow parallel deployment of an OGC </w:t>
      </w:r>
      <w:hyperlink w:anchor="WFS" w:history="1">
        <w:r w:rsidRPr="00283E2D">
          <w:rPr>
            <w:rStyle w:val="Hyperlink"/>
          </w:rPr>
          <w:t>Web Feature Service</w:t>
        </w:r>
      </w:hyperlink>
      <w:r w:rsidRPr="00283E2D">
        <w:t xml:space="preserve"> with no additional effort. The </w:t>
      </w:r>
      <w:hyperlink w:anchor="XML" w:history="1">
        <w:r w:rsidRPr="00283E2D">
          <w:rPr>
            <w:rStyle w:val="Hyperlink"/>
          </w:rPr>
          <w:t>XML</w:t>
        </w:r>
      </w:hyperlink>
      <w:r w:rsidRPr="00283E2D">
        <w:t xml:space="preserve"> provided by the feature service is the same as that provided in the WMS getFeatureInfo response formats.</w:t>
      </w:r>
    </w:p>
    <w:p w:rsidR="00BB2A3B" w:rsidRPr="00283E2D" w:rsidRDefault="00BB2A3B" w:rsidP="002A5DE2">
      <w:r w:rsidRPr="00283E2D">
        <w:t xml:space="preserve">The GML simple feature profile requires that each feature include a gml:id </w:t>
      </w:r>
      <w:hyperlink w:anchor="Attribute" w:history="1">
        <w:r w:rsidRPr="00283E2D">
          <w:rPr>
            <w:rStyle w:val="Hyperlink"/>
          </w:rPr>
          <w:t>attribute</w:t>
        </w:r>
      </w:hyperlink>
      <w:r w:rsidRPr="00283E2D">
        <w:t>. According to the GML specification, this identifier must be an alphanumeric string that has an alphabet letter as its first character. These ID’s can be generated from the primary key in the data table used to compose the features for the map service. If data are coming from an ArcGIS environment, the ObjectID required for any ArcGIS feature class can be used to construct the gml:id. If no primary key is present in the feature class for the service, one will have to be added to source the gml:id property. Technically, the gml:id is meant to be unique within the scope of a feature collection from a particular</w:t>
      </w:r>
      <w:r w:rsidR="00C73FF1" w:rsidRPr="00283E2D">
        <w:t xml:space="preserve"> </w:t>
      </w:r>
      <w:r w:rsidRPr="00283E2D">
        <w:t xml:space="preserve">service to enable internal cross referencing within a single WFS response document or to allow queries to retrieve a feature using the gml:id. </w:t>
      </w:r>
    </w:p>
    <w:p w:rsidR="00BB2A3B" w:rsidRPr="00283E2D" w:rsidRDefault="00BB2A3B" w:rsidP="002A5DE2">
      <w:r w:rsidRPr="00283E2D">
        <w:t xml:space="preserve">Server configuration using GeoServer and ESRI ArcGIS </w:t>
      </w:r>
      <w:r w:rsidR="009213E8" w:rsidRPr="00283E2D">
        <w:t>S</w:t>
      </w:r>
      <w:r w:rsidRPr="00283E2D">
        <w:t>erver is descri</w:t>
      </w:r>
      <w:r w:rsidR="00FB2BE5" w:rsidRPr="00283E2D">
        <w:t xml:space="preserve">bed in </w:t>
      </w:r>
      <w:r w:rsidR="009213E8" w:rsidRPr="00283E2D">
        <w:t>A</w:t>
      </w:r>
      <w:r w:rsidR="00FB2BE5" w:rsidRPr="00283E2D">
        <w:t>ppendices A and B as ex</w:t>
      </w:r>
      <w:r w:rsidRPr="00283E2D">
        <w:t>amples of the workflow necessary to set up a GeoSciML-Portrayal service. Other implementations exist, and the details of the procedure will change as new versions of the server software are released.</w:t>
      </w:r>
    </w:p>
    <w:p w:rsidR="009213E8" w:rsidRPr="00283E2D" w:rsidRDefault="009213E8" w:rsidP="002A5DE2">
      <w:pPr>
        <w:pStyle w:val="Heading1"/>
      </w:pPr>
      <w:bookmarkStart w:id="140" w:name="_Styling"/>
      <w:bookmarkStart w:id="141" w:name="_Toc321148909"/>
      <w:bookmarkStart w:id="142" w:name="_Ref321729607"/>
      <w:bookmarkStart w:id="143" w:name="_Ref321729614"/>
      <w:bookmarkStart w:id="144" w:name="_Toc364417889"/>
      <w:bookmarkEnd w:id="140"/>
      <w:r w:rsidRPr="00283E2D">
        <w:t>Styling</w:t>
      </w:r>
      <w:bookmarkEnd w:id="141"/>
      <w:bookmarkEnd w:id="142"/>
      <w:bookmarkEnd w:id="143"/>
      <w:bookmarkEnd w:id="144"/>
    </w:p>
    <w:p w:rsidR="0086661C" w:rsidRPr="00283E2D" w:rsidRDefault="00782E57" w:rsidP="002A5DE2">
      <w:r w:rsidRPr="00283E2D">
        <w:t xml:space="preserve">Part of the process of deploying a web service </w:t>
      </w:r>
      <w:r w:rsidR="0086661C" w:rsidRPr="00283E2D">
        <w:t>includes defining a map legend.</w:t>
      </w:r>
    </w:p>
    <w:p w:rsidR="00782E57" w:rsidRPr="00283E2D" w:rsidRDefault="00782E57" w:rsidP="002A5DE2">
      <w:r w:rsidRPr="00283E2D">
        <w:t xml:space="preserve">ESRI ArcGIS Server provides a number of tools to define a map legend, but if you are using GeoServer to deploy your data as a web service, you will need an OGC </w:t>
      </w:r>
      <w:r w:rsidR="00756EE1">
        <w:t>Styled Layer Descriptor</w:t>
      </w:r>
      <w:r w:rsidR="00756EE1" w:rsidRPr="00283E2D">
        <w:t xml:space="preserve"> (SLD)</w:t>
      </w:r>
      <w:r w:rsidR="00756EE1">
        <w:t xml:space="preserve"> </w:t>
      </w:r>
      <w:r w:rsidRPr="00283E2D">
        <w:t>file to define your map legend.</w:t>
      </w:r>
    </w:p>
    <w:p w:rsidR="002E0A43" w:rsidRPr="00283E2D" w:rsidRDefault="00756EE1" w:rsidP="002A5DE2">
      <w:r>
        <w:lastRenderedPageBreak/>
        <w:t>An SLD is an</w:t>
      </w:r>
      <w:r w:rsidR="009213E8" w:rsidRPr="00283E2D">
        <w:t xml:space="preserve"> </w:t>
      </w:r>
      <w:hyperlink w:anchor="XML" w:history="1">
        <w:r w:rsidR="009213E8" w:rsidRPr="00283E2D">
          <w:rPr>
            <w:rStyle w:val="Hyperlink"/>
          </w:rPr>
          <w:t>XML</w:t>
        </w:r>
      </w:hyperlink>
      <w:r w:rsidR="009213E8" w:rsidRPr="00283E2D">
        <w:t xml:space="preserve"> document that define</w:t>
      </w:r>
      <w:r>
        <w:t>s</w:t>
      </w:r>
      <w:r w:rsidR="009213E8" w:rsidRPr="00283E2D">
        <w:t xml:space="preserve"> a mapping from some property of an OGC </w:t>
      </w:r>
      <w:hyperlink w:anchor="Feature" w:history="1">
        <w:r w:rsidR="009213E8" w:rsidRPr="00283E2D">
          <w:rPr>
            <w:rStyle w:val="Hyperlink"/>
          </w:rPr>
          <w:t>feature</w:t>
        </w:r>
      </w:hyperlink>
      <w:r w:rsidR="009213E8" w:rsidRPr="00283E2D">
        <w:t xml:space="preserve"> t</w:t>
      </w:r>
      <w:r w:rsidR="002E0A43" w:rsidRPr="00283E2D">
        <w:t xml:space="preserve">o a symbol to use for portrayal. </w:t>
      </w:r>
      <w:r>
        <w:t>The correlation of</w:t>
      </w:r>
      <w:r w:rsidR="002E0A43" w:rsidRPr="00283E2D">
        <w:t xml:space="preserve"> </w:t>
      </w:r>
      <w:r>
        <w:t>feature</w:t>
      </w:r>
      <w:r w:rsidR="002E0A43" w:rsidRPr="00283E2D">
        <w:t xml:space="preserve"> property</w:t>
      </w:r>
      <w:r>
        <w:t xml:space="preserve"> values with symbols used to portray the feature defines</w:t>
      </w:r>
      <w:r w:rsidR="009213E8" w:rsidRPr="00283E2D">
        <w:t xml:space="preserve"> a map legend.</w:t>
      </w:r>
    </w:p>
    <w:p w:rsidR="000454C3" w:rsidRPr="00283E2D" w:rsidRDefault="000454C3" w:rsidP="002A5DE2">
      <w:r w:rsidRPr="00283E2D">
        <w:t xml:space="preserve">SLD files </w:t>
      </w:r>
      <w:r w:rsidR="009213E8" w:rsidRPr="00283E2D">
        <w:t>for portrayals using the CGI simple lithology and ICS 2009 time scale URIs</w:t>
      </w:r>
      <w:r w:rsidRPr="00283E2D">
        <w:t xml:space="preserve"> are available at the following web location:</w:t>
      </w:r>
    </w:p>
    <w:p w:rsidR="009213E8" w:rsidRPr="00283E2D" w:rsidRDefault="00333560" w:rsidP="0087247F">
      <w:pPr>
        <w:ind w:left="720"/>
      </w:pPr>
      <w:hyperlink r:id="rId56" w:history="1">
        <w:r w:rsidR="00C020E2" w:rsidRPr="00283E2D">
          <w:rPr>
            <w:rStyle w:val="Hyperlink"/>
          </w:rPr>
          <w:t>http://schemas.usgin.org/schemas/slds/</w:t>
        </w:r>
      </w:hyperlink>
    </w:p>
    <w:p w:rsidR="00C020E2" w:rsidRPr="00283E2D" w:rsidRDefault="00782E57" w:rsidP="002A5DE2">
      <w:r w:rsidRPr="00283E2D">
        <w:t>Aside from those SLDs made available at the above web location</w:t>
      </w:r>
      <w:r w:rsidR="00C020E2" w:rsidRPr="00283E2D">
        <w:t>, it is possible to use a basic text editor to manually create an SLD.</w:t>
      </w:r>
      <w:r w:rsidR="00756EE1">
        <w:t xml:space="preserve"> M</w:t>
      </w:r>
      <w:r w:rsidR="00C020E2" w:rsidRPr="00283E2D">
        <w:t>anually creating an SLD for a geologic map is not a trivial proposition</w:t>
      </w:r>
      <w:r w:rsidR="00756EE1">
        <w:t>, and i</w:t>
      </w:r>
      <w:r w:rsidR="00C53E28" w:rsidRPr="00283E2D">
        <w:t>nstructions for creating an SLD file manually are out of the scope of this document.</w:t>
      </w:r>
      <w:r w:rsidR="00756EE1">
        <w:t xml:space="preserve">  The </w:t>
      </w:r>
      <w:hyperlink r:id="rId57" w:history="1">
        <w:r w:rsidR="00756EE1" w:rsidRPr="0064157F">
          <w:rPr>
            <w:rStyle w:val="Hyperlink"/>
          </w:rPr>
          <w:t>GeoServer online documentation</w:t>
        </w:r>
      </w:hyperlink>
      <w:r w:rsidR="00756EE1">
        <w:t xml:space="preserve"> provides some guidance for creating SLD’s manually. The following section describes software for</w:t>
      </w:r>
      <w:r w:rsidRPr="00283E2D">
        <w:t xml:space="preserve"> creat</w:t>
      </w:r>
      <w:r w:rsidR="00756EE1">
        <w:t>ing</w:t>
      </w:r>
      <w:r w:rsidRPr="00283E2D">
        <w:t xml:space="preserve"> an SLD file based on symbology</w:t>
      </w:r>
      <w:r w:rsidR="00C020E2" w:rsidRPr="00283E2D">
        <w:t xml:space="preserve"> </w:t>
      </w:r>
      <w:r w:rsidR="00756EE1">
        <w:t>in an ArcMap project layer.</w:t>
      </w:r>
    </w:p>
    <w:p w:rsidR="002E0A43" w:rsidRPr="00283E2D" w:rsidRDefault="002E0A43" w:rsidP="002A5DE2">
      <w:pPr>
        <w:pStyle w:val="Heading2"/>
      </w:pPr>
      <w:bookmarkStart w:id="145" w:name="_Toc321148910"/>
      <w:bookmarkStart w:id="146" w:name="_Toc364417890"/>
      <w:r w:rsidRPr="00283E2D">
        <w:t>How to Create a Styled Layer Descriptor (SLD) using Arc2Earth</w:t>
      </w:r>
      <w:bookmarkEnd w:id="145"/>
      <w:bookmarkEnd w:id="146"/>
    </w:p>
    <w:p w:rsidR="009213E8" w:rsidRPr="00283E2D" w:rsidRDefault="009213E8" w:rsidP="002A5DE2">
      <w:r w:rsidRPr="00283E2D">
        <w:t xml:space="preserve">Arc2Earth is </w:t>
      </w:r>
      <w:r w:rsidR="00C53E28" w:rsidRPr="00283E2D">
        <w:t xml:space="preserve">a plugin for ArcGIS that is </w:t>
      </w:r>
      <w:r w:rsidRPr="00283E2D">
        <w:t xml:space="preserve">available in several different </w:t>
      </w:r>
      <w:r w:rsidR="00C53E28" w:rsidRPr="00283E2D">
        <w:t xml:space="preserve">editions. The </w:t>
      </w:r>
      <w:r w:rsidR="00C53E28" w:rsidRPr="00283E2D">
        <w:rPr>
          <w:b/>
        </w:rPr>
        <w:t>Community</w:t>
      </w:r>
      <w:r w:rsidR="00C53E28" w:rsidRPr="00283E2D">
        <w:t xml:space="preserve"> edition is free and provides access to the SLD generator</w:t>
      </w:r>
      <w:r w:rsidRPr="00283E2D">
        <w:t xml:space="preserve">. </w:t>
      </w:r>
      <w:r w:rsidR="00C53E28" w:rsidRPr="00283E2D">
        <w:t xml:space="preserve">Arc2Earth is available at </w:t>
      </w:r>
      <w:hyperlink r:id="rId58" w:history="1">
        <w:r w:rsidR="00C53E28" w:rsidRPr="00283E2D">
          <w:rPr>
            <w:rStyle w:val="Hyperlink"/>
          </w:rPr>
          <w:t>http://www.arc2earth.com/</w:t>
        </w:r>
      </w:hyperlink>
      <w:r w:rsidR="00C53E28" w:rsidRPr="00283E2D">
        <w:t>.</w:t>
      </w:r>
    </w:p>
    <w:p w:rsidR="00C53E28" w:rsidRPr="00283E2D" w:rsidRDefault="00C53E28" w:rsidP="002A5DE2">
      <w:pPr>
        <w:pStyle w:val="ListParagraph"/>
        <w:numPr>
          <w:ilvl w:val="0"/>
          <w:numId w:val="14"/>
        </w:numPr>
      </w:pPr>
      <w:r w:rsidRPr="00283E2D">
        <w:t>I</w:t>
      </w:r>
      <w:r w:rsidR="009213E8" w:rsidRPr="00283E2D">
        <w:t>nstall the Arc2Earth plug</w:t>
      </w:r>
      <w:r w:rsidRPr="00283E2D">
        <w:t>in</w:t>
      </w:r>
    </w:p>
    <w:p w:rsidR="00C53E28" w:rsidRPr="00283E2D" w:rsidRDefault="009213E8" w:rsidP="002A5DE2">
      <w:pPr>
        <w:pStyle w:val="ListParagraph"/>
        <w:numPr>
          <w:ilvl w:val="0"/>
          <w:numId w:val="14"/>
        </w:numPr>
      </w:pPr>
      <w:r w:rsidRPr="00283E2D">
        <w:t xml:space="preserve">Open ArcMap </w:t>
      </w:r>
    </w:p>
    <w:p w:rsidR="00C53E28" w:rsidRPr="00283E2D" w:rsidRDefault="00C53E28" w:rsidP="002A5DE2">
      <w:pPr>
        <w:pStyle w:val="ListParagraph"/>
        <w:numPr>
          <w:ilvl w:val="0"/>
          <w:numId w:val="14"/>
        </w:numPr>
      </w:pPr>
      <w:r w:rsidRPr="00283E2D">
        <w:t xml:space="preserve">Open the ArcMap </w:t>
      </w:r>
      <w:r w:rsidR="009213E8" w:rsidRPr="00283E2D">
        <w:t>project containing the lay</w:t>
      </w:r>
      <w:r w:rsidRPr="00283E2D">
        <w:t>er or layers to export as SLDs</w:t>
      </w:r>
    </w:p>
    <w:p w:rsidR="00C53E28" w:rsidRPr="00283E2D" w:rsidRDefault="009213E8" w:rsidP="002A5DE2">
      <w:pPr>
        <w:pStyle w:val="ListParagraph"/>
        <w:numPr>
          <w:ilvl w:val="0"/>
          <w:numId w:val="14"/>
        </w:numPr>
      </w:pPr>
      <w:r w:rsidRPr="00283E2D">
        <w:t>Select the</w:t>
      </w:r>
      <w:r w:rsidR="00C53E28" w:rsidRPr="00283E2D">
        <w:t xml:space="preserve"> </w:t>
      </w:r>
      <w:r w:rsidR="00ED0ECD" w:rsidRPr="00283E2D">
        <w:t>desired</w:t>
      </w:r>
      <w:r w:rsidR="00C53E28" w:rsidRPr="00283E2D">
        <w:t xml:space="preserve"> layer in the catalog tree</w:t>
      </w:r>
    </w:p>
    <w:p w:rsidR="00C53E28" w:rsidRPr="00283E2D" w:rsidRDefault="009213E8" w:rsidP="002A5DE2">
      <w:pPr>
        <w:pStyle w:val="ListParagraph"/>
        <w:numPr>
          <w:ilvl w:val="0"/>
          <w:numId w:val="14"/>
        </w:numPr>
      </w:pPr>
      <w:r w:rsidRPr="00283E2D">
        <w:t xml:space="preserve">In the Arc2Earth toolbar, </w:t>
      </w:r>
      <w:r w:rsidR="00C53E28" w:rsidRPr="00283E2D">
        <w:t xml:space="preserve">click </w:t>
      </w:r>
      <w:r w:rsidRPr="00283E2D">
        <w:t xml:space="preserve">Export &gt; Export Layer Style to SLD </w:t>
      </w:r>
    </w:p>
    <w:p w:rsidR="007E19A1" w:rsidRDefault="00C53E28" w:rsidP="0087247F">
      <w:pPr>
        <w:pStyle w:val="ListParagraph"/>
        <w:numPr>
          <w:ilvl w:val="0"/>
          <w:numId w:val="14"/>
        </w:numPr>
      </w:pPr>
      <w:r w:rsidRPr="00283E2D">
        <w:t>Navigate to the appropriate location</w:t>
      </w:r>
    </w:p>
    <w:p w:rsidR="007E19A1" w:rsidRDefault="00C53E28" w:rsidP="0087247F">
      <w:pPr>
        <w:pStyle w:val="ListParagraph"/>
        <w:numPr>
          <w:ilvl w:val="0"/>
          <w:numId w:val="14"/>
        </w:numPr>
      </w:pPr>
      <w:r w:rsidRPr="00283E2D">
        <w:t xml:space="preserve">Click </w:t>
      </w:r>
      <w:r w:rsidRPr="00640EB5">
        <w:rPr>
          <w:b/>
        </w:rPr>
        <w:t>Export</w:t>
      </w:r>
      <w:r w:rsidR="007E19A1" w:rsidRPr="007E19A1">
        <w:t xml:space="preserve"> </w:t>
      </w:r>
    </w:p>
    <w:p w:rsidR="007E19A1" w:rsidRDefault="007E19A1" w:rsidP="007E19A1">
      <w:r w:rsidRPr="00283E2D">
        <w:t xml:space="preserve">After your SLD has been exported, open the .sld in any </w:t>
      </w:r>
      <w:hyperlink w:anchor="XML" w:history="1">
        <w:r w:rsidRPr="00283E2D">
          <w:rPr>
            <w:rStyle w:val="Hyperlink"/>
          </w:rPr>
          <w:t>XML</w:t>
        </w:r>
      </w:hyperlink>
      <w:r w:rsidRPr="00283E2D">
        <w:t xml:space="preserve"> or text editor. Note that the Arc2Earth plug-in adds an outline (stroke) to polygon layers. If you are working with polygon layers, the stroke may need to be tailored or removed manually. Also, it may be necessary to customize the heading for your SLD, or change the schema location. </w:t>
      </w:r>
    </w:p>
    <w:p w:rsidR="007E19A1" w:rsidRPr="00283E2D" w:rsidRDefault="007E19A1" w:rsidP="007E19A1">
      <w:r w:rsidRPr="00283E2D">
        <w:rPr>
          <w:b/>
        </w:rPr>
        <w:t>Note</w:t>
      </w:r>
      <w:r w:rsidRPr="00283E2D">
        <w:t xml:space="preserve">: though .sld files, like any XML document, may be edited by a generic text editor, such as the </w:t>
      </w:r>
      <w:r w:rsidRPr="00283E2D">
        <w:rPr>
          <w:b/>
        </w:rPr>
        <w:t>Notepad</w:t>
      </w:r>
      <w:r w:rsidRPr="00283E2D">
        <w:t xml:space="preserve"> or </w:t>
      </w:r>
      <w:r w:rsidRPr="00283E2D">
        <w:rPr>
          <w:b/>
        </w:rPr>
        <w:t>Wordpad</w:t>
      </w:r>
      <w:r w:rsidRPr="00283E2D">
        <w:t xml:space="preserve"> text editors included with Windows operating systems, some text editors are better suited to working with XML documents than others. One example of a free-and-open-source text editor designed with XML support is </w:t>
      </w:r>
      <w:hyperlink r:id="rId59" w:history="1">
        <w:r w:rsidRPr="00283E2D">
          <w:rPr>
            <w:rStyle w:val="Hyperlink"/>
          </w:rPr>
          <w:t>Notepad++</w:t>
        </w:r>
      </w:hyperlink>
      <w:r>
        <w:t xml:space="preserve"> (be sure to get the</w:t>
      </w:r>
      <w:hyperlink r:id="rId60" w:history="1">
        <w:r w:rsidRPr="00720379">
          <w:rPr>
            <w:rStyle w:val="Hyperlink"/>
          </w:rPr>
          <w:t xml:space="preserve"> XML tools plugin</w:t>
        </w:r>
      </w:hyperlink>
      <w:r>
        <w:t>)</w:t>
      </w:r>
      <w:r w:rsidRPr="00283E2D">
        <w:t>.</w:t>
      </w:r>
    </w:p>
    <w:p w:rsidR="007E19A1" w:rsidRDefault="007E19A1" w:rsidP="007E19A1">
      <w:r w:rsidRPr="00283E2D">
        <w:t>Below is a snippet of an SLD created using Arc2Earth (Code Example 2).</w:t>
      </w:r>
    </w:p>
    <w:p w:rsidR="002A1B56" w:rsidRDefault="002A1B56" w:rsidP="007E19A1"/>
    <w:p w:rsidR="002A1B56" w:rsidRDefault="002A1B56">
      <w:pPr>
        <w:rPr>
          <w:rFonts w:asciiTheme="majorHAnsi" w:eastAsiaTheme="majorEastAsia" w:hAnsiTheme="majorHAnsi" w:cstheme="majorBidi"/>
          <w:b/>
          <w:bCs/>
          <w:color w:val="365F91" w:themeColor="accent1" w:themeShade="BF"/>
          <w:sz w:val="32"/>
          <w:szCs w:val="28"/>
        </w:rPr>
      </w:pPr>
      <w:r>
        <w:br w:type="page"/>
      </w:r>
    </w:p>
    <w:bookmarkStart w:id="147" w:name="_Toc321764994"/>
    <w:bookmarkStart w:id="148" w:name="_Toc364417891"/>
    <w:p w:rsidR="002A1B56" w:rsidRDefault="002A1B56" w:rsidP="00A833BC">
      <w:pPr>
        <w:pStyle w:val="Heading1"/>
        <w:pageBreakBefore/>
        <w:numPr>
          <w:ilvl w:val="0"/>
          <w:numId w:val="0"/>
        </w:numPr>
      </w:pPr>
      <w:r w:rsidRPr="00283E2D">
        <w:rPr>
          <w:noProof/>
        </w:rPr>
        <w:lastRenderedPageBreak/>
        <mc:AlternateContent>
          <mc:Choice Requires="wpg">
            <w:drawing>
              <wp:anchor distT="182880" distB="182880" distL="114300" distR="114300" simplePos="0" relativeHeight="251696128" behindDoc="0" locked="0" layoutInCell="1" allowOverlap="1" wp14:anchorId="16BB0EFA" wp14:editId="213A38CE">
                <wp:simplePos x="0" y="0"/>
                <wp:positionH relativeFrom="column">
                  <wp:posOffset>91440</wp:posOffset>
                </wp:positionH>
                <wp:positionV relativeFrom="paragraph">
                  <wp:posOffset>279400</wp:posOffset>
                </wp:positionV>
                <wp:extent cx="6583680" cy="6967220"/>
                <wp:effectExtent l="0" t="0" r="7620" b="24130"/>
                <wp:wrapTopAndBottom/>
                <wp:docPr id="3" name="Group 3"/>
                <wp:cNvGraphicFramePr/>
                <a:graphic xmlns:a="http://schemas.openxmlformats.org/drawingml/2006/main">
                  <a:graphicData uri="http://schemas.microsoft.com/office/word/2010/wordprocessingGroup">
                    <wpg:wgp>
                      <wpg:cNvGrpSpPr/>
                      <wpg:grpSpPr>
                        <a:xfrm>
                          <a:off x="0" y="0"/>
                          <a:ext cx="6583680" cy="6967220"/>
                          <a:chOff x="0" y="0"/>
                          <a:chExt cx="6750050" cy="5425166"/>
                        </a:xfrm>
                      </wpg:grpSpPr>
                      <wps:wsp>
                        <wps:cNvPr id="307" name="Text Box 2"/>
                        <wps:cNvSpPr txBox="1">
                          <a:spLocks noChangeArrowheads="1"/>
                        </wps:cNvSpPr>
                        <wps:spPr bwMode="auto">
                          <a:xfrm>
                            <a:off x="0" y="230588"/>
                            <a:ext cx="6069724" cy="5194578"/>
                          </a:xfrm>
                          <a:prstGeom prst="rect">
                            <a:avLst/>
                          </a:prstGeom>
                          <a:solidFill>
                            <a:srgbClr val="FFFFFF"/>
                          </a:solidFill>
                          <a:ln w="9525">
                            <a:solidFill>
                              <a:srgbClr val="000000"/>
                            </a:solidFill>
                            <a:miter lim="800000"/>
                            <a:headEnd/>
                            <a:tailEnd/>
                          </a:ln>
                        </wps:spPr>
                        <wps:txbx>
                          <w:txbxContent>
                            <w:p w:rsidR="006442C1" w:rsidRPr="006D7BBB" w:rsidRDefault="006442C1"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&lt;?xml version="1.0" encoding="ISO-8859-1"?&gt;</w:t>
                              </w:r>
                            </w:p>
                            <w:p w:rsidR="006442C1" w:rsidRPr="006D7BBB" w:rsidRDefault="006442C1"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&lt;StyledLayerDescriptor xmlns:xlink='http://www.w3.org/1999/xlink' xmlns:gml='http://www.opengis.net/gml' xmlns:ogc='http://www.opengis.net/ogc' xmlns:xsi='http://www.w3.org/2001/XMLSchema-instance' version='1.0.0' xsi:schemaLocation='http://www.opengis.net/sld StyledLayerDescriptor.xsd' xmlns='http://www.opengis.net/sld' &gt;</w:t>
                              </w:r>
                            </w:p>
                            <w:p w:rsidR="006442C1" w:rsidRPr="006D7BBB" w:rsidRDefault="006442C1"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t>&lt;NamedLayer&gt;</w:t>
                              </w:r>
                            </w:p>
                            <w:p w:rsidR="006442C1" w:rsidRPr="006D7BBB" w:rsidRDefault="006442C1"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t>&lt;Name&gt;&lt;GeologicAge&gt;&lt;/Name&gt;</w:t>
                              </w:r>
                            </w:p>
                            <w:p w:rsidR="006442C1" w:rsidRPr="006D7BBB" w:rsidRDefault="006442C1"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t>&lt;UserStyle&gt;</w:t>
                              </w:r>
                            </w:p>
                            <w:p w:rsidR="006442C1" w:rsidRPr="006D7BBB" w:rsidRDefault="006442C1"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&lt;FeatureTypeStyle&gt;</w:t>
                              </w:r>
                            </w:p>
                            <w:p w:rsidR="006442C1" w:rsidRPr="006D7BBB" w:rsidRDefault="006442C1"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&lt;Rule&gt;</w:t>
                              </w:r>
                            </w:p>
                            <w:p w:rsidR="006442C1" w:rsidRPr="006D7BBB" w:rsidRDefault="006442C1"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&lt;Name&gt;&lt;Holocene&gt;&lt;/Name&gt;</w:t>
                              </w:r>
                            </w:p>
                            <w:p w:rsidR="006442C1" w:rsidRPr="006D7BBB" w:rsidRDefault="006442C1"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&lt;Title&gt;&lt;Holocene&gt;&lt;/Title&gt;</w:t>
                              </w:r>
                            </w:p>
                            <w:p w:rsidR="006442C1" w:rsidRPr="006D7BBB" w:rsidRDefault="006442C1"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&lt;ogc:Filter&gt;</w:t>
                              </w:r>
                            </w:p>
                            <w:p w:rsidR="006442C1" w:rsidRPr="006D7BBB" w:rsidRDefault="006442C1"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&lt;ogc:PropertyIsEqualTo&gt;</w:t>
                              </w:r>
                            </w:p>
                            <w:p w:rsidR="006442C1" w:rsidRPr="006D7BBB" w:rsidRDefault="006442C1"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&lt;ogc:PropertyName&gt;representativeage_uri&lt;/ogc:PropertyName&gt;</w:t>
                              </w:r>
                            </w:p>
                            <w:p w:rsidR="006442C1" w:rsidRPr="006D7BBB" w:rsidRDefault="006442C1"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t>&lt;ogc:Literal&gt;&lt;http://resource.geosciml.org/classifier/ics/ischart/Holocene&gt;&lt;/ogc:Literal&gt;</w:t>
                              </w:r>
                            </w:p>
                            <w:p w:rsidR="006442C1" w:rsidRPr="006D7BBB" w:rsidRDefault="006442C1"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&lt;/ogc:PropertyIsEqualTo&gt;</w:t>
                              </w:r>
                            </w:p>
                            <w:p w:rsidR="006442C1" w:rsidRPr="006D7BBB" w:rsidRDefault="006442C1"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&lt;/ogc:Filter&gt;</w:t>
                              </w:r>
                            </w:p>
                            <w:p w:rsidR="006442C1" w:rsidRPr="006D7BBB" w:rsidRDefault="006442C1"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&lt;PolygonSymbolizer&gt;</w:t>
                              </w:r>
                            </w:p>
                            <w:p w:rsidR="006442C1" w:rsidRPr="006D7BBB" w:rsidRDefault="006442C1"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&lt;Fill&gt;</w:t>
                              </w:r>
                            </w:p>
                            <w:p w:rsidR="006442C1" w:rsidRPr="006D7BBB" w:rsidRDefault="006442C1"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&lt;CssParameter name="fill" &gt;#f9f97f&lt;/CssParameter&gt;</w:t>
                              </w:r>
                            </w:p>
                            <w:p w:rsidR="006442C1" w:rsidRPr="006D7BBB" w:rsidRDefault="006442C1"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&lt;CssParameter name="fill-opacity" &gt;1&lt;/CssParameter&gt;</w:t>
                              </w:r>
                            </w:p>
                            <w:p w:rsidR="006442C1" w:rsidRPr="006D7BBB" w:rsidRDefault="006442C1"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&lt;/Fill&gt;</w:t>
                              </w:r>
                            </w:p>
                            <w:p w:rsidR="006442C1" w:rsidRPr="006D7BBB" w:rsidRDefault="006442C1"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&lt;Stroke&gt;</w:t>
                              </w:r>
                            </w:p>
                            <w:p w:rsidR="006442C1" w:rsidRPr="006D7BBB" w:rsidRDefault="006442C1"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&lt;CssParameter name="stroke" &gt;#f0f0f0&lt;/CssParameter&gt;</w:t>
                              </w:r>
                            </w:p>
                            <w:p w:rsidR="006442C1" w:rsidRPr="006D7BBB" w:rsidRDefault="006442C1"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&lt;CssParameter name="stroke-width" &gt;0.4&lt;/CssParameter&gt;</w:t>
                              </w:r>
                            </w:p>
                            <w:p w:rsidR="006442C1" w:rsidRPr="006D7BBB" w:rsidRDefault="006442C1"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&lt;CssParameter name="stroke-opacity" &gt;1&lt;/CssParameter&gt;</w:t>
                              </w:r>
                            </w:p>
                            <w:p w:rsidR="006442C1" w:rsidRPr="006D7BBB" w:rsidRDefault="006442C1"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&lt;/Stroke&gt;</w:t>
                              </w:r>
                            </w:p>
                            <w:p w:rsidR="006442C1" w:rsidRPr="006D7BBB" w:rsidRDefault="006442C1"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&lt;/PolygonSymbolizer&gt;</w:t>
                              </w:r>
                            </w:p>
                            <w:p w:rsidR="006442C1" w:rsidRPr="006D7BBB" w:rsidRDefault="006442C1"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&lt;/Rule&gt;</w:t>
                              </w:r>
                            </w:p>
                            <w:p w:rsidR="006442C1" w:rsidRPr="006D7BBB" w:rsidRDefault="006442C1"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&lt;Rule&gt;</w:t>
                              </w:r>
                            </w:p>
                            <w:p w:rsidR="006442C1" w:rsidRPr="006D7BBB" w:rsidRDefault="006442C1"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&lt;Name&gt;&lt;Quaternary&gt;&lt;/Name&gt;</w:t>
                              </w:r>
                            </w:p>
                            <w:p w:rsidR="006442C1" w:rsidRPr="006D7BBB" w:rsidRDefault="006442C1"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&lt;Title&gt;&lt;Quaternary&gt;&lt;/Title&gt;</w:t>
                              </w:r>
                            </w:p>
                            <w:p w:rsidR="006442C1" w:rsidRPr="006D7BBB" w:rsidRDefault="006442C1"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&lt;ogc:Filter&gt;</w:t>
                              </w:r>
                            </w:p>
                            <w:p w:rsidR="006442C1" w:rsidRPr="006D7BBB" w:rsidRDefault="006442C1"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&lt;ogc:PropertyIsEqualTo&gt;</w:t>
                              </w:r>
                            </w:p>
                            <w:p w:rsidR="006442C1" w:rsidRPr="006D7BBB" w:rsidRDefault="006442C1"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&lt;ogc:PropertyName&gt;representativeage_uri&lt;/</w:t>
                              </w:r>
                              <w:r>
                                <w:rPr>
                                  <w:rFonts w:ascii="Arial" w:hAnsi="Arial" w:cs="Arial"/>
                                  <w:highlight w:val="white"/>
                                </w:rPr>
                                <w:t>ogc:PropertyName&gt;</w:t>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&lt;ogc:Literal&gt;&lt;http://resource.geosciml.org/classifier/ics/ischart/Quaternary&gt;&lt;/ogc:Literal&gt;</w:t>
                              </w:r>
                            </w:p>
                            <w:p w:rsidR="006442C1" w:rsidRPr="006D7BBB" w:rsidRDefault="006442C1"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&lt;/ogc:PropertyIsEqualTo&gt;</w:t>
                              </w:r>
                            </w:p>
                            <w:p w:rsidR="006442C1" w:rsidRPr="006D7BBB" w:rsidRDefault="006442C1"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&lt;/ogc:Filter&gt;</w:t>
                              </w:r>
                            </w:p>
                            <w:p w:rsidR="006442C1" w:rsidRPr="006D7BBB" w:rsidRDefault="006442C1"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&lt;PolygonSymbolizer&gt;</w:t>
                              </w:r>
                            </w:p>
                            <w:p w:rsidR="006442C1" w:rsidRPr="006D7BBB" w:rsidRDefault="006442C1"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&lt;Fill&gt;</w:t>
                              </w:r>
                            </w:p>
                            <w:p w:rsidR="006442C1" w:rsidRPr="006D7BBB" w:rsidRDefault="006442C1"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&lt;CssParameter name="fill" &gt;#f9f97f&lt;/CssParameter&gt;</w:t>
                              </w:r>
                            </w:p>
                            <w:p w:rsidR="006442C1" w:rsidRPr="006D7BBB" w:rsidRDefault="006442C1"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&lt;CssParameter name="fill-opacity" &gt;1&lt;/CssParameter&gt;</w:t>
                              </w:r>
                            </w:p>
                            <w:p w:rsidR="006442C1" w:rsidRPr="006D7BBB" w:rsidRDefault="006442C1"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&lt;/Fill&gt;</w:t>
                              </w:r>
                            </w:p>
                            <w:p w:rsidR="006442C1" w:rsidRPr="006D7BBB" w:rsidRDefault="006442C1"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&lt;Stroke&gt;</w:t>
                              </w:r>
                            </w:p>
                            <w:p w:rsidR="006442C1" w:rsidRPr="006D7BBB" w:rsidRDefault="006442C1"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&lt;CssParameter name="stroke" &gt;#6e6e6e&lt;/CssParameter&gt;</w:t>
                              </w:r>
                            </w:p>
                            <w:p w:rsidR="006442C1" w:rsidRPr="006D7BBB" w:rsidRDefault="006442C1"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&lt;CssParameter name="stroke-width" &gt;0&lt;/CssParameter&gt;</w:t>
                              </w:r>
                            </w:p>
                            <w:p w:rsidR="006442C1" w:rsidRDefault="006442C1"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&lt;CssParameter name="stroke-opacity" &gt;1&lt;/CssParameter&gt;</w:t>
                              </w:r>
                            </w:p>
                            <w:p w:rsidR="006442C1" w:rsidRPr="006D7BBB" w:rsidRDefault="006442C1"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Pr>
                                  <w:rFonts w:ascii="Arial" w:hAnsi="Arial" w:cs="Arial"/>
                                  <w:highlight w:val="white"/>
                                </w:rPr>
                                <w:tab/>
                              </w:r>
                              <w:r>
                                <w:rPr>
                                  <w:rFonts w:ascii="Arial" w:hAnsi="Arial" w:cs="Arial"/>
                                  <w:highlight w:val="white"/>
                                </w:rPr>
                                <w:tab/>
                              </w:r>
                              <w:r>
                                <w:rPr>
                                  <w:rFonts w:ascii="Arial" w:hAnsi="Arial" w:cs="Arial"/>
                                  <w:highlight w:val="white"/>
                                </w:rPr>
                                <w:tab/>
                              </w:r>
                              <w:r>
                                <w:rPr>
                                  <w:rFonts w:ascii="Arial" w:hAnsi="Arial" w:cs="Arial"/>
                                  <w:highlight w:val="white"/>
                                </w:rPr>
                                <w:tab/>
                              </w:r>
                              <w:r>
                                <w:rPr>
                                  <w:rFonts w:ascii="Arial" w:hAnsi="Arial" w:cs="Arial"/>
                                  <w:highlight w:val="white"/>
                                </w:rPr>
                                <w:tab/>
                              </w:r>
                              <w:r>
                                <w:rPr>
                                  <w:rFonts w:ascii="Arial" w:hAnsi="Arial" w:cs="Arial"/>
                                  <w:highlight w:val="white"/>
                                </w:rPr>
                                <w:tab/>
                              </w:r>
                              <w:r w:rsidRPr="006D7BBB">
                                <w:rPr>
                                  <w:rFonts w:ascii="Arial" w:hAnsi="Arial" w:cs="Arial"/>
                                  <w:highlight w:val="white"/>
                                </w:rPr>
                                <w:t>&lt;/Stroke&gt;</w:t>
                              </w:r>
                            </w:p>
                            <w:p w:rsidR="006442C1" w:rsidRPr="006D7BBB" w:rsidRDefault="006442C1"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&lt;/PolygonSymbolizer&gt;</w:t>
                              </w:r>
                            </w:p>
                            <w:p w:rsidR="006442C1" w:rsidRPr="006D7BBB" w:rsidRDefault="006442C1"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&lt;/Rule&gt;</w:t>
                              </w:r>
                            </w:p>
                            <w:p w:rsidR="006442C1" w:rsidRPr="006D7BBB" w:rsidRDefault="006442C1"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rPr>
                              </w:pPr>
                            </w:p>
                          </w:txbxContent>
                        </wps:txbx>
                        <wps:bodyPr rot="0" vert="horz" wrap="square" lIns="91440" tIns="45720" rIns="91440" bIns="45720" anchor="t" anchorCtr="0">
                          <a:noAutofit/>
                        </wps:bodyPr>
                      </wps:wsp>
                      <wps:wsp>
                        <wps:cNvPr id="2" name="Text Box 2"/>
                        <wps:cNvSpPr txBox="1"/>
                        <wps:spPr>
                          <a:xfrm>
                            <a:off x="0" y="0"/>
                            <a:ext cx="6750050" cy="222637"/>
                          </a:xfrm>
                          <a:prstGeom prst="rect">
                            <a:avLst/>
                          </a:prstGeom>
                          <a:solidFill>
                            <a:prstClr val="white"/>
                          </a:solidFill>
                          <a:ln>
                            <a:noFill/>
                          </a:ln>
                          <a:effectLst/>
                        </wps:spPr>
                        <wps:txbx>
                          <w:txbxContent>
                            <w:p w:rsidR="006442C1" w:rsidRPr="00FB3A73" w:rsidRDefault="006442C1" w:rsidP="002A1B56">
                              <w:pPr>
                                <w:pStyle w:val="Caption"/>
                                <w:rPr>
                                  <w:noProof/>
                                </w:rPr>
                              </w:pPr>
                              <w:r>
                                <w:t xml:space="preserve">Code Example </w:t>
                              </w:r>
                              <w:fldSimple w:instr=" SEQ Code_Example \* ARABIC ">
                                <w:r>
                                  <w:rPr>
                                    <w:noProof/>
                                  </w:rPr>
                                  <w:t>2</w:t>
                                </w:r>
                              </w:fldSimple>
                              <w:r>
                                <w:t>: Styling in XML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3" o:spid="_x0000_s1052" style="position:absolute;margin-left:7.2pt;margin-top:22pt;width:518.4pt;height:548.6pt;z-index:251696128;mso-wrap-distance-top:14.4pt;mso-wrap-distance-bottom:14.4pt;mso-width-relative:margin;mso-height-relative:margin" coordsize="67500,542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">
                <v:shape id="_x0000_s1053" type="#_x0000_t202" style="position:absolute;top:2305;width:60697;height:519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3Ks8UA&#10;AADcAAAADwAAAGRycy9kb3ducmV2LnhtbESPT2sCMRTE74V+h/CEXopmW0XtdqNIQdFba0Wvj83b&#10;P7h5WZN03X77RhB6HGbmN0y27E0jOnK+tqzgZZSAIM6trrlUcPheD+cgfEDW2FgmBb/kYbl4fMgw&#10;1fbKX9TtQykihH2KCqoQ2lRKn1dk0I9sSxy9wjqDIUpXSu3wGuGmka9JMpUGa44LFbb0UVF+3v8Y&#10;BfPJtjv53fjzmE+L5i08z7rNxSn1NOhX7yAC9eE/fG9vtYJxMoPbmXgE5O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cqzxQAAANwAAAAPAAAAAAAAAAAAAAAAAJgCAABkcnMv&#10;ZG93bnJldi54bWxQSwUGAAAAAAQABAD1AAAAigMAAAAA&#10;">
                  <v:textbox>
                    <w:txbxContent>
                      <w:p w:rsidR="006442C1" w:rsidRPr="006D7BBB" w:rsidRDefault="006442C1"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&lt;?xml version="1.0" encoding="ISO-8859-1"?&gt;</w:t>
                        </w:r>
                      </w:p>
                      <w:p w:rsidR="006442C1" w:rsidRPr="006D7BBB" w:rsidRDefault="006442C1"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&lt;StyledLayerDescriptor xmlns:xlink='http://www.w3.org/1999/xlink' xmlns:gml='http://www.opengis.net/gml' xmlns:ogc='http://www.opengis.net/ogc' xmlns:xsi='http://www.w3.org/2001/XMLSchema-instance' version='1.0.0' xsi:schemaLocation='http://www.opengis.net/sld StyledLayerDescriptor.xsd' xmlns='http://www.opengis.net/sld' &gt;</w:t>
                        </w:r>
                      </w:p>
                      <w:p w:rsidR="006442C1" w:rsidRPr="006D7BBB" w:rsidRDefault="006442C1"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t>&lt;NamedLayer&gt;</w:t>
                        </w:r>
                      </w:p>
                      <w:p w:rsidR="006442C1" w:rsidRPr="006D7BBB" w:rsidRDefault="006442C1"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t>&lt;Name&gt;&lt;GeologicAge&gt;&lt;/Name&gt;</w:t>
                        </w:r>
                      </w:p>
                      <w:p w:rsidR="006442C1" w:rsidRPr="006D7BBB" w:rsidRDefault="006442C1"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t>&lt;UserStyle&gt;</w:t>
                        </w:r>
                      </w:p>
                      <w:p w:rsidR="006442C1" w:rsidRPr="006D7BBB" w:rsidRDefault="006442C1"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&lt;FeatureTypeStyle&gt;</w:t>
                        </w:r>
                      </w:p>
                      <w:p w:rsidR="006442C1" w:rsidRPr="006D7BBB" w:rsidRDefault="006442C1"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&lt;Rule&gt;</w:t>
                        </w:r>
                      </w:p>
                      <w:p w:rsidR="006442C1" w:rsidRPr="006D7BBB" w:rsidRDefault="006442C1"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&lt;Name&gt;&lt;Holocene&gt;&lt;/Name&gt;</w:t>
                        </w:r>
                      </w:p>
                      <w:p w:rsidR="006442C1" w:rsidRPr="006D7BBB" w:rsidRDefault="006442C1"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&lt;Title&gt;&lt;Holocene&gt;&lt;/Title&gt;</w:t>
                        </w:r>
                      </w:p>
                      <w:p w:rsidR="006442C1" w:rsidRPr="006D7BBB" w:rsidRDefault="006442C1"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&lt;ogc:Filter&gt;</w:t>
                        </w:r>
                      </w:p>
                      <w:p w:rsidR="006442C1" w:rsidRPr="006D7BBB" w:rsidRDefault="006442C1"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&lt;ogc:PropertyIsEqualTo&gt;</w:t>
                        </w:r>
                      </w:p>
                      <w:p w:rsidR="006442C1" w:rsidRPr="006D7BBB" w:rsidRDefault="006442C1"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&lt;ogc:PropertyName&gt;representativeage_uri&lt;/ogc:PropertyName&gt;</w:t>
                        </w:r>
                      </w:p>
                      <w:p w:rsidR="006442C1" w:rsidRPr="006D7BBB" w:rsidRDefault="006442C1"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t>&lt;ogc:Literal&gt;&lt;http://resource.geosciml.org/classifier/ics/ischart/Holocene&gt;&lt;/ogc:Literal&gt;</w:t>
                        </w:r>
                      </w:p>
                      <w:p w:rsidR="006442C1" w:rsidRPr="006D7BBB" w:rsidRDefault="006442C1"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&lt;/ogc:PropertyIsEqualTo&gt;</w:t>
                        </w:r>
                      </w:p>
                      <w:p w:rsidR="006442C1" w:rsidRPr="006D7BBB" w:rsidRDefault="006442C1"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&lt;/ogc:Filter&gt;</w:t>
                        </w:r>
                      </w:p>
                      <w:p w:rsidR="006442C1" w:rsidRPr="006D7BBB" w:rsidRDefault="006442C1"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&lt;PolygonSymbolizer&gt;</w:t>
                        </w:r>
                      </w:p>
                      <w:p w:rsidR="006442C1" w:rsidRPr="006D7BBB" w:rsidRDefault="006442C1"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&lt;Fill&gt;</w:t>
                        </w:r>
                      </w:p>
                      <w:p w:rsidR="006442C1" w:rsidRPr="006D7BBB" w:rsidRDefault="006442C1"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&lt;CssParameter name="fill" &gt;#f9f97f&lt;/CssParameter&gt;</w:t>
                        </w:r>
                      </w:p>
                      <w:p w:rsidR="006442C1" w:rsidRPr="006D7BBB" w:rsidRDefault="006442C1"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&lt;CssParameter name="fill-opacity" &gt;1&lt;/CssParameter&gt;</w:t>
                        </w:r>
                      </w:p>
                      <w:p w:rsidR="006442C1" w:rsidRPr="006D7BBB" w:rsidRDefault="006442C1"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&lt;/Fill&gt;</w:t>
                        </w:r>
                      </w:p>
                      <w:p w:rsidR="006442C1" w:rsidRPr="006D7BBB" w:rsidRDefault="006442C1"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&lt;Stroke&gt;</w:t>
                        </w:r>
                      </w:p>
                      <w:p w:rsidR="006442C1" w:rsidRPr="006D7BBB" w:rsidRDefault="006442C1"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&lt;CssParameter name="stroke" &gt;#f0f0f0&lt;/CssParameter&gt;</w:t>
                        </w:r>
                      </w:p>
                      <w:p w:rsidR="006442C1" w:rsidRPr="006D7BBB" w:rsidRDefault="006442C1"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&lt;CssParameter name="stroke-width" &gt;0.4&lt;/CssParameter&gt;</w:t>
                        </w:r>
                      </w:p>
                      <w:p w:rsidR="006442C1" w:rsidRPr="006D7BBB" w:rsidRDefault="006442C1"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&lt;CssParameter name="stroke-opacity" &gt;1&lt;/CssParameter&gt;</w:t>
                        </w:r>
                      </w:p>
                      <w:p w:rsidR="006442C1" w:rsidRPr="006D7BBB" w:rsidRDefault="006442C1"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&lt;/Stroke&gt;</w:t>
                        </w:r>
                      </w:p>
                      <w:p w:rsidR="006442C1" w:rsidRPr="006D7BBB" w:rsidRDefault="006442C1"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&lt;/PolygonSymbolizer&gt;</w:t>
                        </w:r>
                      </w:p>
                      <w:p w:rsidR="006442C1" w:rsidRPr="006D7BBB" w:rsidRDefault="006442C1"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&lt;/Rule&gt;</w:t>
                        </w:r>
                      </w:p>
                      <w:p w:rsidR="006442C1" w:rsidRPr="006D7BBB" w:rsidRDefault="006442C1"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&lt;Rule&gt;</w:t>
                        </w:r>
                      </w:p>
                      <w:p w:rsidR="006442C1" w:rsidRPr="006D7BBB" w:rsidRDefault="006442C1"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&lt;Name&gt;&lt;Quaternary&gt;&lt;/Name&gt;</w:t>
                        </w:r>
                      </w:p>
                      <w:p w:rsidR="006442C1" w:rsidRPr="006D7BBB" w:rsidRDefault="006442C1"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&lt;Title&gt;&lt;Quaternary&gt;&lt;/Title&gt;</w:t>
                        </w:r>
                      </w:p>
                      <w:p w:rsidR="006442C1" w:rsidRPr="006D7BBB" w:rsidRDefault="006442C1"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&lt;ogc:Filter&gt;</w:t>
                        </w:r>
                      </w:p>
                      <w:p w:rsidR="006442C1" w:rsidRPr="006D7BBB" w:rsidRDefault="006442C1"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&lt;ogc:PropertyIsEqualTo&gt;</w:t>
                        </w:r>
                      </w:p>
                      <w:p w:rsidR="006442C1" w:rsidRPr="006D7BBB" w:rsidRDefault="006442C1"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&lt;ogc:PropertyName&gt;representativeage_uri&lt;/</w:t>
                        </w:r>
                        <w:r>
                          <w:rPr>
                            <w:rFonts w:ascii="Arial" w:hAnsi="Arial" w:cs="Arial"/>
                            <w:highlight w:val="white"/>
                          </w:rPr>
                          <w:t>ogc:PropertyName&gt;</w:t>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&lt;ogc:Literal&gt;&lt;http://resource.geosciml.org/classifier/ics/ischart/Quaternary&gt;&lt;/ogc:Literal&gt;</w:t>
                        </w:r>
                      </w:p>
                      <w:p w:rsidR="006442C1" w:rsidRPr="006D7BBB" w:rsidRDefault="006442C1"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&lt;/ogc:PropertyIsEqualTo&gt;</w:t>
                        </w:r>
                      </w:p>
                      <w:p w:rsidR="006442C1" w:rsidRPr="006D7BBB" w:rsidRDefault="006442C1"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&lt;/ogc:Filter&gt;</w:t>
                        </w:r>
                      </w:p>
                      <w:p w:rsidR="006442C1" w:rsidRPr="006D7BBB" w:rsidRDefault="006442C1"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&lt;PolygonSymbolizer&gt;</w:t>
                        </w:r>
                      </w:p>
                      <w:p w:rsidR="006442C1" w:rsidRPr="006D7BBB" w:rsidRDefault="006442C1"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&lt;Fill&gt;</w:t>
                        </w:r>
                      </w:p>
                      <w:p w:rsidR="006442C1" w:rsidRPr="006D7BBB" w:rsidRDefault="006442C1"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&lt;CssParameter name="fill" &gt;#f9f97f&lt;/CssParameter&gt;</w:t>
                        </w:r>
                      </w:p>
                      <w:p w:rsidR="006442C1" w:rsidRPr="006D7BBB" w:rsidRDefault="006442C1"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&lt;CssParameter name="fill-opacity" &gt;1&lt;/CssParameter&gt;</w:t>
                        </w:r>
                      </w:p>
                      <w:p w:rsidR="006442C1" w:rsidRPr="006D7BBB" w:rsidRDefault="006442C1"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&lt;/Fill&gt;</w:t>
                        </w:r>
                      </w:p>
                      <w:p w:rsidR="006442C1" w:rsidRPr="006D7BBB" w:rsidRDefault="006442C1"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&lt;Stroke&gt;</w:t>
                        </w:r>
                      </w:p>
                      <w:p w:rsidR="006442C1" w:rsidRPr="006D7BBB" w:rsidRDefault="006442C1"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&lt;CssParameter name="stroke" &gt;#6e6e6e&lt;/CssParameter&gt;</w:t>
                        </w:r>
                      </w:p>
                      <w:p w:rsidR="006442C1" w:rsidRPr="006D7BBB" w:rsidRDefault="006442C1"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&lt;CssParameter name="stroke-width" &gt;0&lt;/CssParameter&gt;</w:t>
                        </w:r>
                      </w:p>
                      <w:p w:rsidR="006442C1" w:rsidRDefault="006442C1"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&lt;CssParameter name="stroke-opacity" &gt;1&lt;/CssParameter&gt;</w:t>
                        </w:r>
                      </w:p>
                      <w:p w:rsidR="006442C1" w:rsidRPr="006D7BBB" w:rsidRDefault="006442C1"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Pr>
                            <w:rFonts w:ascii="Arial" w:hAnsi="Arial" w:cs="Arial"/>
                            <w:highlight w:val="white"/>
                          </w:rPr>
                          <w:tab/>
                        </w:r>
                        <w:r>
                          <w:rPr>
                            <w:rFonts w:ascii="Arial" w:hAnsi="Arial" w:cs="Arial"/>
                            <w:highlight w:val="white"/>
                          </w:rPr>
                          <w:tab/>
                        </w:r>
                        <w:r>
                          <w:rPr>
                            <w:rFonts w:ascii="Arial" w:hAnsi="Arial" w:cs="Arial"/>
                            <w:highlight w:val="white"/>
                          </w:rPr>
                          <w:tab/>
                        </w:r>
                        <w:r>
                          <w:rPr>
                            <w:rFonts w:ascii="Arial" w:hAnsi="Arial" w:cs="Arial"/>
                            <w:highlight w:val="white"/>
                          </w:rPr>
                          <w:tab/>
                        </w:r>
                        <w:r>
                          <w:rPr>
                            <w:rFonts w:ascii="Arial" w:hAnsi="Arial" w:cs="Arial"/>
                            <w:highlight w:val="white"/>
                          </w:rPr>
                          <w:tab/>
                        </w:r>
                        <w:r>
                          <w:rPr>
                            <w:rFonts w:ascii="Arial" w:hAnsi="Arial" w:cs="Arial"/>
                            <w:highlight w:val="white"/>
                          </w:rPr>
                          <w:tab/>
                        </w:r>
                        <w:r w:rsidRPr="006D7BBB">
                          <w:rPr>
                            <w:rFonts w:ascii="Arial" w:hAnsi="Arial" w:cs="Arial"/>
                            <w:highlight w:val="white"/>
                          </w:rPr>
                          <w:t>&lt;/Stroke&gt;</w:t>
                        </w:r>
                      </w:p>
                      <w:p w:rsidR="006442C1" w:rsidRPr="006D7BBB" w:rsidRDefault="006442C1"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&lt;/PolygonSymbolizer&gt;</w:t>
                        </w:r>
                      </w:p>
                      <w:p w:rsidR="006442C1" w:rsidRPr="006D7BBB" w:rsidRDefault="006442C1"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&lt;/Rule&gt;</w:t>
                        </w:r>
                      </w:p>
                      <w:p w:rsidR="006442C1" w:rsidRPr="006D7BBB" w:rsidRDefault="006442C1"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rPr>
                        </w:pPr>
                      </w:p>
                    </w:txbxContent>
                  </v:textbox>
                </v:shape>
                <v:shape id="_x0000_s1054" type="#_x0000_t202" style="position:absolute;width:67500;height:22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jcpTsIA&#10;AADaAAAADwAAAGRycy9kb3ducmV2LnhtbESPzYvCMBTE74L/Q3iCF9HUHkSqUXb9AA/rwQ88P5q3&#10;bdnmpSTR1v/eLAgeh5n5DbNcd6YWD3K+sqxgOklAEOdWV1wouF724zkIH5A11pZJwZM8rFf93hIz&#10;bVs+0eMcChEh7DNUUIbQZFL6vCSDfmIb4uj9WmcwROkKqR22EW5qmSbJTBqsOC6U2NCmpPzvfDcK&#10;Zlt3b0+8GW2vux88NkV6+37elBoOuq8FiEBd+ITf7YNWkML/lXgD5Oo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NylOwgAAANoAAAAPAAAAAAAAAAAAAAAAAJgCAABkcnMvZG93&#10;bnJldi54bWxQSwUGAAAAAAQABAD1AAAAhwMAAAAA&#10;" stroked="f">
                  <v:textbox inset="0,0,0,0">
                    <w:txbxContent>
                      <w:p w:rsidR="006442C1" w:rsidRPr="00FB3A73" w:rsidRDefault="006442C1" w:rsidP="002A1B56">
                        <w:pPr>
                          <w:pStyle w:val="Caption"/>
                          <w:rPr>
                            <w:noProof/>
                          </w:rPr>
                        </w:pPr>
                        <w:r>
                          <w:t xml:space="preserve">Code Example </w:t>
                        </w:r>
                        <w:r>
                          <w:fldChar w:fldCharType="begin"/>
                        </w:r>
                        <w:r>
                          <w:instrText xml:space="preserve"> SEQ Code_Example \* ARABIC </w:instrText>
                        </w:r>
                        <w:r>
                          <w:fldChar w:fldCharType="separate"/>
                        </w:r>
                        <w:r>
                          <w:rPr>
                            <w:noProof/>
                          </w:rPr>
                          <w:t>2</w:t>
                        </w:r>
                        <w:r>
                          <w:rPr>
                            <w:noProof/>
                          </w:rPr>
                          <w:fldChar w:fldCharType="end"/>
                        </w:r>
                        <w:r>
                          <w:t>: Styling in XML</w:t>
                        </w:r>
                      </w:p>
                    </w:txbxContent>
                  </v:textbox>
                </v:shape>
                <w10:wrap type="topAndBottom"/>
              </v:group>
            </w:pict>
          </mc:Fallback>
        </mc:AlternateContent>
      </w:r>
      <w:bookmarkEnd w:id="147"/>
      <w:bookmarkEnd w:id="148"/>
    </w:p>
    <w:p w:rsidR="007E19A1" w:rsidRPr="002C298B" w:rsidRDefault="007E19A1" w:rsidP="00A833BC">
      <w:pPr>
        <w:pStyle w:val="Heading1"/>
        <w:pageBreakBefore/>
      </w:pPr>
      <w:bookmarkStart w:id="149" w:name="_Toc364417892"/>
      <w:r w:rsidRPr="002C298B">
        <w:lastRenderedPageBreak/>
        <w:t>Deploying Your Web Service</w:t>
      </w:r>
      <w:bookmarkEnd w:id="149"/>
    </w:p>
    <w:p w:rsidR="007E19A1" w:rsidRDefault="007E19A1" w:rsidP="00A833BC">
      <w:pPr>
        <w:keepNext/>
        <w:spacing w:after="0"/>
      </w:pPr>
      <w:r>
        <w:t>If you have completed the following steps, you are ready to deploy your web service in a GeoServer environment.</w:t>
      </w:r>
    </w:p>
    <w:p w:rsidR="007E19A1" w:rsidRDefault="007E19A1" w:rsidP="007E19A1">
      <w:pPr>
        <w:pStyle w:val="ListParagraph"/>
        <w:numPr>
          <w:ilvl w:val="0"/>
          <w:numId w:val="15"/>
        </w:numPr>
      </w:pPr>
      <w:r>
        <w:t xml:space="preserve">You meet </w:t>
      </w:r>
      <w:r w:rsidRPr="0086661C">
        <w:t xml:space="preserve">the prerequisites detailed in Section </w:t>
      </w:r>
      <w:r>
        <w:fldChar w:fldCharType="begin"/>
      </w:r>
      <w:r>
        <w:instrText xml:space="preserve"> REF _Ref321729553 \r \h </w:instrText>
      </w:r>
      <w:r>
        <w:fldChar w:fldCharType="separate"/>
      </w:r>
      <w:r w:rsidR="006C0140">
        <w:t>1.3</w:t>
      </w:r>
      <w:r>
        <w:fldChar w:fldCharType="end"/>
      </w:r>
      <w:r w:rsidRPr="0086661C">
        <w:t xml:space="preserve">, </w:t>
      </w:r>
      <w:hyperlink w:anchor="_Cookbook_Prerequisites" w:history="1">
        <w:r w:rsidRPr="0086661C">
          <w:rPr>
            <w:rStyle w:val="Hyperlink"/>
          </w:rPr>
          <w:t>Cookbook Prerequisites</w:t>
        </w:r>
      </w:hyperlink>
    </w:p>
    <w:p w:rsidR="007E19A1" w:rsidRDefault="007E19A1" w:rsidP="007E19A1">
      <w:pPr>
        <w:pStyle w:val="ListParagraph"/>
        <w:numPr>
          <w:ilvl w:val="0"/>
          <w:numId w:val="15"/>
        </w:numPr>
      </w:pPr>
      <w:r>
        <w:t>Y</w:t>
      </w:r>
      <w:r w:rsidRPr="0086661C">
        <w:t xml:space="preserve">ou have successfully mapped your data to an appropriate GeoSciML-portrayal schema, as described in Section </w:t>
      </w:r>
      <w:r>
        <w:fldChar w:fldCharType="begin"/>
      </w:r>
      <w:r>
        <w:instrText xml:space="preserve"> REF _Ref321729593 \r \h </w:instrText>
      </w:r>
      <w:r>
        <w:fldChar w:fldCharType="separate"/>
      </w:r>
      <w:r w:rsidR="006C0140">
        <w:t>3</w:t>
      </w:r>
      <w:r>
        <w:fldChar w:fldCharType="end"/>
      </w:r>
      <w:r w:rsidRPr="0086661C">
        <w:t xml:space="preserve">, </w:t>
      </w:r>
      <w:hyperlink w:anchor="_Deployment_Cookbook" w:history="1">
        <w:r>
          <w:rPr>
            <w:rStyle w:val="Hyperlink"/>
          </w:rPr>
          <w:fldChar w:fldCharType="begin"/>
        </w:r>
        <w:r>
          <w:instrText xml:space="preserve"> REF _Ref321729584 \h </w:instrText>
        </w:r>
        <w:r>
          <w:rPr>
            <w:rStyle w:val="Hyperlink"/>
          </w:rPr>
        </w:r>
        <w:r>
          <w:rPr>
            <w:rStyle w:val="Hyperlink"/>
          </w:rPr>
          <w:fldChar w:fldCharType="separate"/>
        </w:r>
        <w:r w:rsidR="006C0140" w:rsidRPr="002A5DE2">
          <w:t>Deployment Cookbook</w:t>
        </w:r>
        <w:r>
          <w:rPr>
            <w:rStyle w:val="Hyperlink"/>
          </w:rPr>
          <w:fldChar w:fldCharType="end"/>
        </w:r>
      </w:hyperlink>
    </w:p>
    <w:p w:rsidR="007E19A1" w:rsidRDefault="007E19A1" w:rsidP="007E19A1">
      <w:pPr>
        <w:pStyle w:val="ListParagraph"/>
        <w:numPr>
          <w:ilvl w:val="0"/>
          <w:numId w:val="15"/>
        </w:numPr>
      </w:pPr>
      <w:r>
        <w:t>Y</w:t>
      </w:r>
      <w:r w:rsidRPr="0086661C">
        <w:t xml:space="preserve">ou have symbolized your data, as described in Section </w:t>
      </w:r>
      <w:r>
        <w:fldChar w:fldCharType="begin"/>
      </w:r>
      <w:r>
        <w:instrText xml:space="preserve"> REF _Ref321729614 \r \h </w:instrText>
      </w:r>
      <w:r>
        <w:fldChar w:fldCharType="separate"/>
      </w:r>
      <w:r w:rsidR="006C0140">
        <w:t>4</w:t>
      </w:r>
      <w:r>
        <w:fldChar w:fldCharType="end"/>
      </w:r>
      <w:r>
        <w:t xml:space="preserve">, </w:t>
      </w:r>
      <w:hyperlink w:anchor="_Styling" w:history="1">
        <w:r>
          <w:rPr>
            <w:rStyle w:val="Hyperlink"/>
          </w:rPr>
          <w:fldChar w:fldCharType="begin"/>
        </w:r>
        <w:r>
          <w:instrText xml:space="preserve"> REF _Ref321729607 \h </w:instrText>
        </w:r>
        <w:r>
          <w:rPr>
            <w:rStyle w:val="Hyperlink"/>
          </w:rPr>
        </w:r>
        <w:r>
          <w:rPr>
            <w:rStyle w:val="Hyperlink"/>
          </w:rPr>
          <w:fldChar w:fldCharType="separate"/>
        </w:r>
        <w:r w:rsidR="006C0140" w:rsidRPr="00283E2D">
          <w:t>Styling</w:t>
        </w:r>
        <w:r>
          <w:rPr>
            <w:rStyle w:val="Hyperlink"/>
          </w:rPr>
          <w:fldChar w:fldCharType="end"/>
        </w:r>
      </w:hyperlink>
      <w:r>
        <w:t>.</w:t>
      </w:r>
    </w:p>
    <w:p w:rsidR="007E19A1" w:rsidRDefault="007E19A1" w:rsidP="007E19A1">
      <w:pPr>
        <w:pStyle w:val="ListParagraph"/>
        <w:numPr>
          <w:ilvl w:val="0"/>
          <w:numId w:val="15"/>
        </w:numPr>
      </w:pPr>
      <w:r>
        <w:t>If you have followed all previous steps in this cookbook, you should now be ready to deploy your GeoSciML-portrayal web service.</w:t>
      </w:r>
    </w:p>
    <w:p w:rsidR="007E19A1" w:rsidRDefault="007E19A1" w:rsidP="0087247F">
      <w:pPr>
        <w:spacing w:after="0"/>
      </w:pPr>
      <w:r>
        <w:t>The overall process of web service deployment is as follows:</w:t>
      </w:r>
    </w:p>
    <w:p w:rsidR="007E19A1" w:rsidRDefault="007E19A1" w:rsidP="007E19A1">
      <w:pPr>
        <w:pStyle w:val="ListParagraph"/>
        <w:numPr>
          <w:ilvl w:val="0"/>
          <w:numId w:val="23"/>
        </w:numPr>
      </w:pPr>
      <w:r>
        <w:t>Configure server software to provide web services</w:t>
      </w:r>
    </w:p>
    <w:p w:rsidR="007E19A1" w:rsidRDefault="007E19A1" w:rsidP="007E19A1">
      <w:pPr>
        <w:pStyle w:val="ListParagraph"/>
        <w:numPr>
          <w:ilvl w:val="0"/>
          <w:numId w:val="23"/>
        </w:numPr>
      </w:pPr>
      <w:r>
        <w:t>Make your data accessible to the server</w:t>
      </w:r>
    </w:p>
    <w:p w:rsidR="007E19A1" w:rsidRDefault="007E19A1" w:rsidP="007E19A1">
      <w:pPr>
        <w:pStyle w:val="ListParagraph"/>
        <w:numPr>
          <w:ilvl w:val="0"/>
          <w:numId w:val="23"/>
        </w:numPr>
      </w:pPr>
      <w:r>
        <w:t>Configure the desired server software to deploy your data as a web service</w:t>
      </w:r>
    </w:p>
    <w:p w:rsidR="006A0679" w:rsidRDefault="006A0679" w:rsidP="007E19A1">
      <w:pPr>
        <w:pStyle w:val="ListParagraph"/>
        <w:numPr>
          <w:ilvl w:val="0"/>
          <w:numId w:val="23"/>
        </w:numPr>
      </w:pPr>
      <w:r>
        <w:t xml:space="preserve">Test your web service (see Section </w:t>
      </w:r>
      <w:r>
        <w:fldChar w:fldCharType="begin"/>
      </w:r>
      <w:r>
        <w:instrText xml:space="preserve"> REF _Ref321729772 \r \h </w:instrText>
      </w:r>
      <w:r>
        <w:fldChar w:fldCharType="separate"/>
      </w:r>
      <w:r w:rsidR="006C0140">
        <w:t>6</w:t>
      </w:r>
      <w:r>
        <w:fldChar w:fldCharType="end"/>
      </w:r>
      <w:r>
        <w:t xml:space="preserve">, </w:t>
      </w:r>
      <w:hyperlink w:anchor="_Testing_Your_Web" w:history="1">
        <w:r>
          <w:rPr>
            <w:rStyle w:val="Hyperlink"/>
          </w:rPr>
          <w:fldChar w:fldCharType="begin"/>
        </w:r>
        <w:r>
          <w:instrText xml:space="preserve"> REF _Ref321729772 \h </w:instrText>
        </w:r>
        <w:r>
          <w:rPr>
            <w:rStyle w:val="Hyperlink"/>
          </w:rPr>
        </w:r>
        <w:r>
          <w:rPr>
            <w:rStyle w:val="Hyperlink"/>
          </w:rPr>
          <w:fldChar w:fldCharType="separate"/>
        </w:r>
        <w:r w:rsidR="006C0140" w:rsidRPr="004D69C0">
          <w:t>Testing Your Web Service</w:t>
        </w:r>
        <w:r>
          <w:rPr>
            <w:rStyle w:val="Hyperlink"/>
          </w:rPr>
          <w:fldChar w:fldCharType="end"/>
        </w:r>
      </w:hyperlink>
      <w:r>
        <w:t>, for more details)</w:t>
      </w:r>
    </w:p>
    <w:p w:rsidR="00C57674" w:rsidRDefault="00720379" w:rsidP="002A5DE2">
      <w:r>
        <w:t xml:space="preserve">Details of the actual deployment process depend to a large degree on the </w:t>
      </w:r>
      <w:r w:rsidR="00C57674">
        <w:t>individual context; to attempt to account for all possible scenarios is beyond the scope of this cookbook.</w:t>
      </w:r>
      <w:r>
        <w:t xml:space="preserve"> </w:t>
      </w:r>
      <w:r w:rsidR="00C57674">
        <w:t xml:space="preserve">Instead, this cookbook will provide examples of </w:t>
      </w:r>
      <w:r w:rsidR="00057012">
        <w:t xml:space="preserve">two common </w:t>
      </w:r>
      <w:r w:rsidR="00C57674">
        <w:t>web service deployment</w:t>
      </w:r>
      <w:r w:rsidR="00057012">
        <w:t xml:space="preserve"> patterns</w:t>
      </w:r>
      <w:r w:rsidR="00C57674">
        <w:t>:</w:t>
      </w:r>
    </w:p>
    <w:p w:rsidR="00C57674" w:rsidRDefault="00C57674" w:rsidP="002A5DE2">
      <w:pPr>
        <w:pStyle w:val="ListParagraph"/>
        <w:numPr>
          <w:ilvl w:val="0"/>
          <w:numId w:val="24"/>
        </w:numPr>
      </w:pPr>
      <w:r>
        <w:t xml:space="preserve">Web service deployment in a GeoServer environment </w:t>
      </w:r>
      <w:r w:rsidR="00057012">
        <w:t xml:space="preserve">with data in a PostGIS database </w:t>
      </w:r>
      <w:r>
        <w:t>(</w:t>
      </w:r>
      <w:hyperlink w:anchor="_Appendix_A:_Deploying" w:history="1">
        <w:r w:rsidRPr="00C57674">
          <w:rPr>
            <w:rStyle w:val="Hyperlink"/>
          </w:rPr>
          <w:t>Appendix A</w:t>
        </w:r>
      </w:hyperlink>
      <w:r>
        <w:t>)</w:t>
      </w:r>
    </w:p>
    <w:p w:rsidR="00C74374" w:rsidRPr="00640EB5" w:rsidRDefault="00C57674" w:rsidP="0087247F">
      <w:pPr>
        <w:pStyle w:val="ListParagraph"/>
        <w:numPr>
          <w:ilvl w:val="0"/>
          <w:numId w:val="24"/>
        </w:numPr>
        <w:rPr>
          <w:rFonts w:asciiTheme="majorHAnsi" w:eastAsiaTheme="majorEastAsia" w:hAnsiTheme="majorHAnsi" w:cstheme="majorBidi"/>
          <w:b/>
          <w:bCs/>
          <w:color w:val="365F91" w:themeColor="accent1" w:themeShade="BF"/>
          <w:sz w:val="32"/>
          <w:szCs w:val="28"/>
        </w:rPr>
      </w:pPr>
      <w:r>
        <w:t xml:space="preserve">Web service deployment in an ArcGIS Server environment </w:t>
      </w:r>
      <w:r w:rsidR="00057012">
        <w:t xml:space="preserve">with data in an ESRI file geodatabase </w:t>
      </w:r>
      <w:r>
        <w:t>(</w:t>
      </w:r>
      <w:hyperlink w:anchor="_Appendix_B:_Deploying" w:history="1">
        <w:r w:rsidRPr="00720379">
          <w:rPr>
            <w:rStyle w:val="Hyperlink"/>
          </w:rPr>
          <w:t>Appendix B</w:t>
        </w:r>
      </w:hyperlink>
      <w:r>
        <w:t>)</w:t>
      </w:r>
      <w:bookmarkStart w:id="150" w:name="_Testing_Your_Web"/>
      <w:bookmarkStart w:id="151" w:name="_Toc321148912"/>
      <w:bookmarkEnd w:id="150"/>
    </w:p>
    <w:p w:rsidR="004D69C0" w:rsidRPr="004D69C0" w:rsidRDefault="004D69C0" w:rsidP="002A5DE2">
      <w:pPr>
        <w:pStyle w:val="Heading1"/>
      </w:pPr>
      <w:bookmarkStart w:id="152" w:name="_Ref321729772"/>
      <w:bookmarkStart w:id="153" w:name="_Toc364417893"/>
      <w:r w:rsidRPr="004D69C0">
        <w:t>Testing Your Web Service</w:t>
      </w:r>
      <w:bookmarkEnd w:id="151"/>
      <w:bookmarkEnd w:id="152"/>
      <w:bookmarkEnd w:id="153"/>
    </w:p>
    <w:p w:rsidR="00C74374" w:rsidRDefault="00720379">
      <w:r>
        <w:t>W</w:t>
      </w:r>
      <w:r w:rsidR="004D69C0" w:rsidRPr="007468B7">
        <w:t xml:space="preserve">eb service </w:t>
      </w:r>
      <w:r>
        <w:t>should be tested by</w:t>
      </w:r>
      <w:r w:rsidR="004D69C0" w:rsidRPr="007468B7">
        <w:t xml:space="preserve"> </w:t>
      </w:r>
      <w:r>
        <w:t>connecting and</w:t>
      </w:r>
      <w:r w:rsidRPr="007468B7">
        <w:t xml:space="preserve"> </w:t>
      </w:r>
      <w:r w:rsidR="004D69C0" w:rsidRPr="007468B7">
        <w:t>access</w:t>
      </w:r>
      <w:r>
        <w:t>ing data</w:t>
      </w:r>
      <w:r w:rsidR="004D69C0" w:rsidRPr="007468B7">
        <w:t xml:space="preserve"> using your preferred GIS application. </w:t>
      </w:r>
      <w:r>
        <w:t>For OGC services the first test the ‘getCapabilities’ request offered by any service to describe the capabilities of an individual service instance</w:t>
      </w:r>
      <w:r w:rsidR="00C74374" w:rsidRPr="007468B7">
        <w:t>.</w:t>
      </w:r>
      <w:r>
        <w:t xml:space="preserve"> Further testing requires connecting to the service with client software and accessing data.</w:t>
      </w:r>
    </w:p>
    <w:p w:rsidR="00C74374" w:rsidRDefault="00C74374" w:rsidP="00C74374">
      <w:pPr>
        <w:pStyle w:val="Heading2"/>
      </w:pPr>
      <w:bookmarkStart w:id="154" w:name="_Toc321148913"/>
      <w:bookmarkStart w:id="155" w:name="_Toc364417894"/>
      <w:r w:rsidRPr="005D2883">
        <w:t>Web Service Requests</w:t>
      </w:r>
      <w:bookmarkEnd w:id="154"/>
      <w:bookmarkEnd w:id="155"/>
    </w:p>
    <w:p w:rsidR="00C74374" w:rsidRDefault="00720379" w:rsidP="00C74374">
      <w:r>
        <w:t>All OGC services offer a</w:t>
      </w:r>
      <w:r w:rsidR="00C74374" w:rsidRPr="007468B7">
        <w:t xml:space="preserve"> </w:t>
      </w:r>
      <w:r w:rsidR="00C74374" w:rsidRPr="00763DE8">
        <w:rPr>
          <w:b/>
        </w:rPr>
        <w:t>GetCapabilities</w:t>
      </w:r>
      <w:r w:rsidR="00C74374" w:rsidRPr="007468B7">
        <w:t xml:space="preserve"> request that returns an </w:t>
      </w:r>
      <w:hyperlink w:anchor="XML" w:history="1">
        <w:r w:rsidR="00C74374" w:rsidRPr="00A24142">
          <w:rPr>
            <w:rStyle w:val="Hyperlink"/>
          </w:rPr>
          <w:t>XML</w:t>
        </w:r>
      </w:hyperlink>
      <w:r w:rsidR="00C74374" w:rsidRPr="007468B7">
        <w:t xml:space="preserve"> document describing the capabilities of the service</w:t>
      </w:r>
      <w:r>
        <w:t xml:space="preserve"> instance</w:t>
      </w:r>
      <w:r w:rsidR="00C74374" w:rsidRPr="007468B7">
        <w:t xml:space="preserve"> (Figure </w:t>
      </w:r>
      <w:r w:rsidR="00C74374">
        <w:t>8</w:t>
      </w:r>
      <w:r w:rsidR="00C74374" w:rsidRPr="007468B7">
        <w:t>).</w:t>
      </w:r>
      <w:r>
        <w:t xml:space="preserve"> </w:t>
      </w:r>
    </w:p>
    <w:p w:rsidR="004D69C0" w:rsidRPr="007468B7" w:rsidRDefault="004D69C0" w:rsidP="002A5DE2">
      <w:r w:rsidRPr="007468B7">
        <w:t xml:space="preserve">To perform a </w:t>
      </w:r>
      <w:r w:rsidRPr="00763DE8">
        <w:rPr>
          <w:b/>
        </w:rPr>
        <w:t>GetCapabilities</w:t>
      </w:r>
      <w:r w:rsidRPr="007468B7">
        <w:t xml:space="preserve"> request, </w:t>
      </w:r>
      <w:r w:rsidR="00720379">
        <w:t>paste the capabilities URL in a</w:t>
      </w:r>
      <w:r w:rsidRPr="007468B7">
        <w:t xml:space="preserve"> web browser</w:t>
      </w:r>
      <w:r w:rsidR="00720379" w:rsidRPr="00720379">
        <w:t xml:space="preserve">; </w:t>
      </w:r>
      <w:r w:rsidR="00720379">
        <w:t>this should</w:t>
      </w:r>
      <w:r w:rsidRPr="007468B7">
        <w:t xml:space="preserve"> return a </w:t>
      </w:r>
      <w:r w:rsidRPr="00763DE8">
        <w:rPr>
          <w:b/>
        </w:rPr>
        <w:t>capabilities document</w:t>
      </w:r>
      <w:r w:rsidRPr="007468B7">
        <w:t xml:space="preserve"> in your web browser</w:t>
      </w:r>
      <w:r w:rsidR="00720379">
        <w:t xml:space="preserve">. Different browsers may display the XML response differently. To see the unformatted response document, use the ‘view page source’ function in your browser, generally accessible via a right-click in the content of the displayed web </w:t>
      </w:r>
      <w:r w:rsidR="00720379">
        <w:lastRenderedPageBreak/>
        <w:t>page.</w:t>
      </w:r>
      <w:r w:rsidR="00720379" w:rsidRPr="007468B7">
        <w:t xml:space="preserve"> </w:t>
      </w:r>
      <w:r w:rsidR="00720379">
        <w:t>T</w:t>
      </w:r>
      <w:r w:rsidR="00720379" w:rsidRPr="007468B7">
        <w:t>he</w:t>
      </w:r>
      <w:r w:rsidRPr="007468B7">
        <w:t xml:space="preserve"> </w:t>
      </w:r>
      <w:r w:rsidRPr="00763DE8">
        <w:rPr>
          <w:b/>
        </w:rPr>
        <w:t>service request</w:t>
      </w:r>
      <w:r w:rsidR="00720379">
        <w:t xml:space="preserve"> consists of a service endpoint part, and the OGC request part. Here are some s</w:t>
      </w:r>
      <w:r w:rsidRPr="007468B7">
        <w:t>ample GetCapabilities requests:</w:t>
      </w:r>
    </w:p>
    <w:p w:rsidR="004D69C0" w:rsidRPr="007468B7" w:rsidRDefault="00720379" w:rsidP="0087247F">
      <w:pPr>
        <w:ind w:left="720"/>
      </w:pPr>
      <w:r w:rsidRPr="0087247F">
        <w:rPr>
          <w:b/>
        </w:rPr>
        <w:t>http://services.azgs.az.gov/ArcGIS/services/aasggeothermal/ALBoreholeTemperatures/MapServer/WFSServer</w:t>
      </w:r>
      <w:r w:rsidRPr="0087247F">
        <w:t>?request=GetCapabilities&amp;service=WFS</w:t>
      </w:r>
      <w:r>
        <w:t xml:space="preserve">  [ArcGIS WMS]</w:t>
      </w:r>
    </w:p>
    <w:p w:rsidR="00720379" w:rsidRDefault="00720379" w:rsidP="0087247F">
      <w:pPr>
        <w:ind w:left="720"/>
      </w:pPr>
      <w:r w:rsidRPr="0087247F">
        <w:rPr>
          <w:b/>
        </w:rPr>
        <w:t>http://catalog.usgin.org/geoserver/ows</w:t>
      </w:r>
      <w:r w:rsidRPr="0087247F">
        <w:t>?service=wfs&amp;version=1.1.0&amp;request=GetCapabilities</w:t>
      </w:r>
      <w:r>
        <w:t xml:space="preserve"> [GeoServer WFS].</w:t>
      </w:r>
    </w:p>
    <w:p w:rsidR="004D69C0" w:rsidRDefault="004D69C0" w:rsidP="002A5DE2">
      <w:r w:rsidRPr="007468B7">
        <w:t xml:space="preserve">In both </w:t>
      </w:r>
      <w:r w:rsidR="00A24142">
        <w:t>examples</w:t>
      </w:r>
      <w:r w:rsidRPr="007468B7">
        <w:t xml:space="preserve">, </w:t>
      </w:r>
      <w:r w:rsidRPr="00973EA8">
        <w:t>bolded</w:t>
      </w:r>
      <w:r w:rsidRPr="007468B7">
        <w:t xml:space="preserve"> text constitutes the </w:t>
      </w:r>
      <w:r w:rsidRPr="00973EA8">
        <w:t>service endpoint</w:t>
      </w:r>
      <w:r w:rsidR="00720379">
        <w:t xml:space="preserve">. This has a host name part that identifies a server (e.g. services.azgs.az.gov, catalog.usgin.org), and a local path used by the host to identify the service resource (e.g. ‘/ArcGIS/services/aasggeothermal/…./WFSServer’, ‘/geoserver/ows’). The </w:t>
      </w:r>
      <w:r w:rsidRPr="007468B7">
        <w:t>text after</w:t>
      </w:r>
      <w:r w:rsidR="00720379">
        <w:t xml:space="preserve"> the ‘?’</w:t>
      </w:r>
      <w:r w:rsidRPr="007468B7">
        <w:t xml:space="preserve"> constitutes the </w:t>
      </w:r>
      <w:r w:rsidR="00973EA8" w:rsidRPr="00973EA8">
        <w:t>service request</w:t>
      </w:r>
      <w:r w:rsidR="00720379">
        <w:t>, which consists of a series of key=value pairs, delimited by ‘&amp;’ characters</w:t>
      </w:r>
      <w:r w:rsidRPr="007468B7">
        <w:t xml:space="preserve">. </w:t>
      </w:r>
      <w:r w:rsidR="00720379">
        <w:t xml:space="preserve">The service endpoint string will be specific you your particular implementation environment, but the request part will be the same for any service. </w:t>
      </w:r>
      <w:r w:rsidRPr="00973EA8">
        <w:t xml:space="preserve">In order to test your web service, you will need to </w:t>
      </w:r>
      <w:r w:rsidR="00720379">
        <w:t>determine</w:t>
      </w:r>
      <w:r w:rsidRPr="00973EA8">
        <w:t xml:space="preserve"> the service endpoint of your web service</w:t>
      </w:r>
      <w:r w:rsidR="00973EA8" w:rsidRPr="00973EA8">
        <w:t xml:space="preserve"> and append a service request to it</w:t>
      </w:r>
      <w:r w:rsidRPr="007468B7">
        <w:t xml:space="preserve">. </w:t>
      </w:r>
    </w:p>
    <w:p w:rsidR="006A0679" w:rsidRPr="007468B7" w:rsidRDefault="002A1B56" w:rsidP="006A0679">
      <w:r>
        <w:rPr>
          <w:noProof/>
        </w:rPr>
        <mc:AlternateContent>
          <mc:Choice Requires="wpg">
            <w:drawing>
              <wp:anchor distT="91440" distB="182880" distL="114300" distR="114300" simplePos="0" relativeHeight="251726848" behindDoc="0" locked="0" layoutInCell="1" allowOverlap="1" wp14:anchorId="51A20237" wp14:editId="4F3BC77B">
                <wp:simplePos x="0" y="0"/>
                <wp:positionH relativeFrom="column">
                  <wp:posOffset>274955</wp:posOffset>
                </wp:positionH>
                <wp:positionV relativeFrom="paragraph">
                  <wp:posOffset>1441450</wp:posOffset>
                </wp:positionV>
                <wp:extent cx="5797296" cy="3703320"/>
                <wp:effectExtent l="0" t="0" r="0" b="0"/>
                <wp:wrapTopAndBottom/>
                <wp:docPr id="38" name="Group 38"/>
                <wp:cNvGraphicFramePr/>
                <a:graphic xmlns:a="http://schemas.openxmlformats.org/drawingml/2006/main">
                  <a:graphicData uri="http://schemas.microsoft.com/office/word/2010/wordprocessingGroup">
                    <wpg:wgp>
                      <wpg:cNvGrpSpPr/>
                      <wpg:grpSpPr>
                        <a:xfrm>
                          <a:off x="0" y="0"/>
                          <a:ext cx="5797296" cy="3703320"/>
                          <a:chOff x="0" y="0"/>
                          <a:chExt cx="5793474" cy="3705367"/>
                        </a:xfrm>
                      </wpg:grpSpPr>
                      <pic:pic xmlns:pic="http://schemas.openxmlformats.org/drawingml/2006/picture">
                        <pic:nvPicPr>
                          <pic:cNvPr id="36" name="Picture 36"/>
                          <pic:cNvPicPr>
                            <a:picLocks noChangeAspect="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93474" cy="3514298"/>
                          </a:xfrm>
                          <a:prstGeom prst="rect">
                            <a:avLst/>
                          </a:prstGeom>
                          <a:noFill/>
                        </pic:spPr>
                      </pic:pic>
                      <wps:wsp>
                        <wps:cNvPr id="37" name="Text Box 37"/>
                        <wps:cNvSpPr txBox="1"/>
                        <wps:spPr>
                          <a:xfrm>
                            <a:off x="0" y="3527425"/>
                            <a:ext cx="5791200" cy="177942"/>
                          </a:xfrm>
                          <a:prstGeom prst="rect">
                            <a:avLst/>
                          </a:prstGeom>
                          <a:solidFill>
                            <a:prstClr val="white"/>
                          </a:solidFill>
                          <a:ln>
                            <a:noFill/>
                          </a:ln>
                          <a:effectLst/>
                        </wps:spPr>
                        <wps:txbx>
                          <w:txbxContent>
                            <w:p w:rsidR="006442C1" w:rsidRPr="00B319D1" w:rsidRDefault="006442C1" w:rsidP="00C74374">
                              <w:pPr>
                                <w:pStyle w:val="Caption"/>
                                <w:rPr>
                                  <w:noProof/>
                                </w:rPr>
                              </w:pPr>
                              <w:r>
                                <w:t xml:space="preserve">Figure </w:t>
                              </w:r>
                              <w:fldSimple w:instr=" SEQ Figure \* ARABIC ">
                                <w:r>
                                  <w:rPr>
                                    <w:noProof/>
                                  </w:rPr>
                                  <w:t>8</w:t>
                                </w:r>
                              </w:fldSimple>
                              <w:r>
                                <w:t>: A typical capabilities document returned by a GetCapabilities request in a web browser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38" o:spid="_x0000_s1055" style="position:absolute;margin-left:21.65pt;margin-top:113.5pt;width:456.5pt;height:291.6pt;z-index:251726848;mso-wrap-distance-top:7.2pt;mso-wrap-distance-bottom:14.4pt;mso-width-relative:margin;mso-height-relative:margin" coordsize="57934,370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">
                <v:shape id="Picture 36" o:spid="_x0000_s1056" type="#_x0000_t75" style="position:absolute;width:57934;height:351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QErtHFAAAA2wAAAA8AAABkcnMvZG93bnJldi54bWxEj09rAjEUxO+C3yE8wZtmq2Bla5QiWNqe&#10;/LMg3h7J6+7i5mXZRE399I1Q8DjMzG+YxSraRlyp87VjBS/jDASxdqbmUkFx2IzmIHxANtg4JgW/&#10;5GG17PcWmBt34x1d96EUCcI+RwVVCG0updcVWfRj1xIn78d1FkOSXSlNh7cEt42cZNlMWqw5LVTY&#10;0roifd5frIL4dYz3e7G7fBxei/P2e9JqfTwpNRzE9zcQgWJ4hv/bn0bBdAaPL+kHyOU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EBK7RxQAAANsAAAAPAAAAAAAAAAAAAAAA&#10;AJ8CAABkcnMvZG93bnJldi54bWxQSwUGAAAAAAQABAD3AAAAkQMAAAAA&#10;">
                  <v:imagedata r:id="rId62" o:title=""/>
                  <v:path arrowok="t"/>
                </v:shape>
                <v:shape id="Text Box 37" o:spid="_x0000_s1057" type="#_x0000_t202" style="position:absolute;top:35274;width:57912;height:17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4QSsUA&#10;AADbAAAADwAAAGRycy9kb3ducmV2LnhtbESPT2vCQBTE7wW/w/KEXopumoKV6CrWtNBDPWjF8yP7&#10;TILZt2F3zZ9v3y0Uehxm5jfMejuYRnTkfG1ZwfM8AUFcWF1zqeD8/TFbgvABWWNjmRSM5GG7mTys&#10;MdO25yN1p1CKCGGfoYIqhDaT0hcVGfRz2xJH72qdwRClK6V22Ee4aWSaJAtpsOa4UGFL+4qK2+lu&#10;FCxyd++PvH/Kz+9feGjL9PI2XpR6nA67FYhAQ/gP/7U/tYKXV/j9En+A3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fhBKxQAAANsAAAAPAAAAAAAAAAAAAAAAAJgCAABkcnMv&#10;ZG93bnJldi54bWxQSwUGAAAAAAQABAD1AAAAigMAAAAA&#10;" stroked="f">
                  <v:textbox inset="0,0,0,0">
                    <w:txbxContent>
                      <w:p w:rsidR="006442C1" w:rsidRPr="00B319D1" w:rsidRDefault="006442C1" w:rsidP="00C74374">
                        <w:pPr>
                          <w:pStyle w:val="Caption"/>
                          <w:rPr>
                            <w:noProof/>
                          </w:rPr>
                        </w:pPr>
                        <w:r>
                          <w:t xml:space="preserve">Figure </w:t>
                        </w:r>
                        <w:r>
                          <w:fldChar w:fldCharType="begin"/>
                        </w:r>
                        <w:r>
                          <w:instrText xml:space="preserve"> SEQ Figure \* ARABIC </w:instrText>
                        </w:r>
                        <w:r>
                          <w:fldChar w:fldCharType="separate"/>
                        </w:r>
                        <w:r>
                          <w:rPr>
                            <w:noProof/>
                          </w:rPr>
                          <w:t>8</w:t>
                        </w:r>
                        <w:r>
                          <w:rPr>
                            <w:noProof/>
                          </w:rPr>
                          <w:fldChar w:fldCharType="end"/>
                        </w:r>
                        <w:r>
                          <w:t>: A typical capabilities document returned by a GetCapabilities request in a web browser</w:t>
                        </w:r>
                      </w:p>
                    </w:txbxContent>
                  </v:textbox>
                </v:shape>
                <w10:wrap type="topAndBottom"/>
              </v:group>
            </w:pict>
          </mc:Fallback>
        </mc:AlternateContent>
      </w:r>
      <w:r w:rsidR="006A0679" w:rsidRPr="007468B7">
        <w:t xml:space="preserve">Once you have accessed the capabilities document of your web service and copied the service endpoint, you can proceed to </w:t>
      </w:r>
      <w:r w:rsidR="006A0679">
        <w:t>the Section 7.2.1 or 7.2.2</w:t>
      </w:r>
      <w:r w:rsidR="006A0679" w:rsidRPr="007468B7">
        <w:t>.</w:t>
      </w:r>
      <w:r w:rsidR="006A0679" w:rsidRPr="006A0679">
        <w:t xml:space="preserve"> </w:t>
      </w:r>
      <w:r w:rsidR="006A0679" w:rsidRPr="007468B7">
        <w:t xml:space="preserve">Sections </w:t>
      </w:r>
      <w:r w:rsidR="006A0679">
        <w:t>7</w:t>
      </w:r>
      <w:r w:rsidR="006A0679" w:rsidRPr="007468B7">
        <w:t>.</w:t>
      </w:r>
      <w:r w:rsidR="006A0679">
        <w:t>2.1</w:t>
      </w:r>
      <w:r w:rsidR="006A0679" w:rsidRPr="007468B7">
        <w:t xml:space="preserve"> and </w:t>
      </w:r>
      <w:r w:rsidR="006A0679">
        <w:t>7</w:t>
      </w:r>
      <w:r w:rsidR="006A0679" w:rsidRPr="007468B7">
        <w:t>.2</w:t>
      </w:r>
      <w:r w:rsidR="006A0679">
        <w:t>.2</w:t>
      </w:r>
      <w:r w:rsidR="006A0679" w:rsidRPr="007468B7">
        <w:t xml:space="preserve"> contain instructions for accessing a web service via GIS applications.</w:t>
      </w:r>
      <w:r w:rsidR="006A0679">
        <w:t xml:space="preserve"> </w:t>
      </w:r>
      <w:r w:rsidR="006A0679" w:rsidRPr="007468B7">
        <w:t xml:space="preserve">Section </w:t>
      </w:r>
      <w:r w:rsidR="006A0679">
        <w:t>7</w:t>
      </w:r>
      <w:r w:rsidR="006A0679" w:rsidRPr="007468B7">
        <w:t>.</w:t>
      </w:r>
      <w:r w:rsidR="006A0679">
        <w:t>2.1</w:t>
      </w:r>
      <w:r w:rsidR="006A0679" w:rsidRPr="007468B7">
        <w:t xml:space="preserve"> will describe the process of accessing a web service via</w:t>
      </w:r>
      <w:r w:rsidR="006A0679">
        <w:t xml:space="preserve"> ESRI</w:t>
      </w:r>
      <w:r w:rsidR="006A0679" w:rsidRPr="007468B7">
        <w:t xml:space="preserve"> ArcCatalog</w:t>
      </w:r>
      <w:r w:rsidR="006A0679">
        <w:t xml:space="preserve"> for use in the widely used ArcGIS environment</w:t>
      </w:r>
      <w:r w:rsidR="006A0679" w:rsidRPr="007468B7">
        <w:t>.</w:t>
      </w:r>
      <w:r w:rsidR="006A0679">
        <w:t xml:space="preserve"> </w:t>
      </w:r>
      <w:r w:rsidR="006A0679" w:rsidRPr="007468B7">
        <w:t xml:space="preserve">Section </w:t>
      </w:r>
      <w:r w:rsidR="006A0679">
        <w:t>7</w:t>
      </w:r>
      <w:r w:rsidR="006A0679" w:rsidRPr="007468B7">
        <w:t>.2</w:t>
      </w:r>
      <w:r w:rsidR="006A0679">
        <w:t>.2</w:t>
      </w:r>
      <w:r w:rsidR="006A0679" w:rsidRPr="007468B7">
        <w:t xml:space="preserve"> describe</w:t>
      </w:r>
      <w:r w:rsidR="006A0679">
        <w:t>s</w:t>
      </w:r>
      <w:r w:rsidR="006A0679" w:rsidRPr="007468B7">
        <w:t xml:space="preserve"> </w:t>
      </w:r>
      <w:r w:rsidR="006A0679">
        <w:t>how to access</w:t>
      </w:r>
      <w:r w:rsidR="006A0679" w:rsidRPr="007468B7">
        <w:t xml:space="preserve"> a</w:t>
      </w:r>
      <w:r w:rsidR="006A0679">
        <w:t>n OGC</w:t>
      </w:r>
      <w:r w:rsidR="006A0679" w:rsidRPr="007468B7">
        <w:t xml:space="preserve"> web service </w:t>
      </w:r>
      <w:r w:rsidR="006A0679">
        <w:t>using</w:t>
      </w:r>
      <w:r w:rsidR="006A0679" w:rsidRPr="007468B7">
        <w:t xml:space="preserve"> the free-and-open-source desktop GIS application </w:t>
      </w:r>
      <w:hyperlink r:id="rId63" w:history="1">
        <w:r w:rsidR="006A0679" w:rsidRPr="00325A56">
          <w:rPr>
            <w:rStyle w:val="Hyperlink"/>
          </w:rPr>
          <w:t>uDig</w:t>
        </w:r>
      </w:hyperlink>
      <w:r w:rsidR="006A0679" w:rsidRPr="007468B7">
        <w:t>.</w:t>
      </w:r>
    </w:p>
    <w:p w:rsidR="004D69C0" w:rsidRPr="007468B7" w:rsidRDefault="004D69C0" w:rsidP="002A5DE2">
      <w:r w:rsidRPr="007468B7">
        <w:lastRenderedPageBreak/>
        <w:t xml:space="preserve">If you are not sure how to access your web service, here is a short list of GIS software that supports web services: </w:t>
      </w:r>
    </w:p>
    <w:p w:rsidR="004D69C0" w:rsidRPr="00CC6C44" w:rsidRDefault="00333560" w:rsidP="002A5DE2">
      <w:pPr>
        <w:pStyle w:val="ListParagraph"/>
        <w:numPr>
          <w:ilvl w:val="0"/>
          <w:numId w:val="27"/>
        </w:numPr>
      </w:pPr>
      <w:hyperlink r:id="rId64" w:history="1">
        <w:r w:rsidR="004D69C0" w:rsidRPr="00325A56">
          <w:rPr>
            <w:rStyle w:val="Hyperlink"/>
          </w:rPr>
          <w:t>ArcGIS Desktop</w:t>
        </w:r>
      </w:hyperlink>
    </w:p>
    <w:p w:rsidR="004D69C0" w:rsidRPr="00CC6C44" w:rsidRDefault="00333560" w:rsidP="002A5DE2">
      <w:pPr>
        <w:pStyle w:val="ListParagraph"/>
        <w:numPr>
          <w:ilvl w:val="0"/>
          <w:numId w:val="27"/>
        </w:numPr>
      </w:pPr>
      <w:hyperlink r:id="rId65" w:history="1">
        <w:r w:rsidR="00CC6C44" w:rsidRPr="00325A56">
          <w:rPr>
            <w:rStyle w:val="Hyperlink"/>
          </w:rPr>
          <w:t>ArcGIS Explorer</w:t>
        </w:r>
      </w:hyperlink>
    </w:p>
    <w:p w:rsidR="004D69C0" w:rsidRPr="00CC6C44" w:rsidRDefault="00333560" w:rsidP="002A5DE2">
      <w:pPr>
        <w:pStyle w:val="ListParagraph"/>
        <w:numPr>
          <w:ilvl w:val="0"/>
          <w:numId w:val="27"/>
        </w:numPr>
      </w:pPr>
      <w:hyperlink r:id="rId66" w:history="1">
        <w:r w:rsidR="00CC6C44" w:rsidRPr="00325A56">
          <w:rPr>
            <w:rStyle w:val="Hyperlink"/>
          </w:rPr>
          <w:t>ArcGIS Online</w:t>
        </w:r>
      </w:hyperlink>
    </w:p>
    <w:p w:rsidR="004D69C0" w:rsidRPr="00CC6C44" w:rsidRDefault="00333560" w:rsidP="002A5DE2">
      <w:pPr>
        <w:pStyle w:val="ListParagraph"/>
        <w:numPr>
          <w:ilvl w:val="0"/>
          <w:numId w:val="27"/>
        </w:numPr>
      </w:pPr>
      <w:hyperlink r:id="rId67" w:history="1">
        <w:r w:rsidR="004D69C0" w:rsidRPr="00325A56">
          <w:rPr>
            <w:rStyle w:val="Hyperlink"/>
          </w:rPr>
          <w:t>Grass GIS</w:t>
        </w:r>
      </w:hyperlink>
    </w:p>
    <w:p w:rsidR="004D69C0" w:rsidRPr="00CC6C44" w:rsidRDefault="00333560" w:rsidP="002A5DE2">
      <w:pPr>
        <w:pStyle w:val="ListParagraph"/>
        <w:numPr>
          <w:ilvl w:val="0"/>
          <w:numId w:val="27"/>
        </w:numPr>
      </w:pPr>
      <w:hyperlink r:id="rId68" w:history="1">
        <w:r w:rsidR="004D69C0" w:rsidRPr="00325A56">
          <w:rPr>
            <w:rStyle w:val="Hyperlink"/>
          </w:rPr>
          <w:t>gvSIG</w:t>
        </w:r>
      </w:hyperlink>
    </w:p>
    <w:p w:rsidR="004D69C0" w:rsidRPr="00CC6C44" w:rsidRDefault="00333560" w:rsidP="002A5DE2">
      <w:pPr>
        <w:pStyle w:val="ListParagraph"/>
        <w:numPr>
          <w:ilvl w:val="0"/>
          <w:numId w:val="27"/>
        </w:numPr>
      </w:pPr>
      <w:hyperlink r:id="rId69" w:history="1">
        <w:r w:rsidR="004D69C0" w:rsidRPr="00325A56">
          <w:rPr>
            <w:rStyle w:val="Hyperlink"/>
          </w:rPr>
          <w:t>OpenLayers</w:t>
        </w:r>
      </w:hyperlink>
    </w:p>
    <w:p w:rsidR="004D69C0" w:rsidRPr="00CC6C44" w:rsidRDefault="00333560" w:rsidP="002A5DE2">
      <w:pPr>
        <w:pStyle w:val="ListParagraph"/>
        <w:numPr>
          <w:ilvl w:val="0"/>
          <w:numId w:val="27"/>
        </w:numPr>
      </w:pPr>
      <w:hyperlink r:id="rId70" w:history="1">
        <w:r w:rsidR="004D69C0" w:rsidRPr="00325A56">
          <w:rPr>
            <w:rStyle w:val="Hyperlink"/>
          </w:rPr>
          <w:t>Quantum GIS</w:t>
        </w:r>
      </w:hyperlink>
    </w:p>
    <w:p w:rsidR="004D69C0" w:rsidRPr="00CC6C44" w:rsidRDefault="00333560" w:rsidP="002A5DE2">
      <w:pPr>
        <w:pStyle w:val="ListParagraph"/>
        <w:numPr>
          <w:ilvl w:val="0"/>
          <w:numId w:val="27"/>
        </w:numPr>
      </w:pPr>
      <w:hyperlink r:id="rId71" w:history="1">
        <w:r w:rsidR="004D69C0" w:rsidRPr="00325A56">
          <w:rPr>
            <w:rStyle w:val="Hyperlink"/>
          </w:rPr>
          <w:t>uDig</w:t>
        </w:r>
      </w:hyperlink>
    </w:p>
    <w:p w:rsidR="00CC6C44" w:rsidRPr="00CC6C44" w:rsidRDefault="006A0679" w:rsidP="002A5DE2">
      <w:pPr>
        <w:pStyle w:val="Heading2"/>
      </w:pPr>
      <w:bookmarkStart w:id="156" w:name="_Toc321148914"/>
      <w:r>
        <w:t xml:space="preserve"> </w:t>
      </w:r>
      <w:bookmarkStart w:id="157" w:name="_Toc364417895"/>
      <w:r w:rsidR="004D69C0" w:rsidRPr="00CC6C44">
        <w:t>Addi</w:t>
      </w:r>
      <w:r w:rsidR="00CC6C44" w:rsidRPr="00CC6C44">
        <w:t>ng a Web</w:t>
      </w:r>
      <w:r w:rsidR="00325A56">
        <w:t xml:space="preserve"> Map</w:t>
      </w:r>
      <w:r w:rsidR="00CC6C44" w:rsidRPr="00CC6C44">
        <w:t xml:space="preserve"> Service in ArcCatalog</w:t>
      </w:r>
      <w:bookmarkEnd w:id="156"/>
      <w:bookmarkEnd w:id="157"/>
      <w:r w:rsidR="00CC6C44" w:rsidRPr="00CC6C44">
        <w:t xml:space="preserve"> </w:t>
      </w:r>
    </w:p>
    <w:p w:rsidR="00CC6C44" w:rsidRPr="00CC6C44" w:rsidRDefault="00CC6C44" w:rsidP="002A5DE2">
      <w:pPr>
        <w:pStyle w:val="ListParagraph"/>
        <w:numPr>
          <w:ilvl w:val="0"/>
          <w:numId w:val="28"/>
        </w:numPr>
      </w:pPr>
      <w:r w:rsidRPr="00CC6C44">
        <w:t xml:space="preserve">Open </w:t>
      </w:r>
      <w:r w:rsidRPr="00611FBD">
        <w:t>ArcCatalog</w:t>
      </w:r>
      <w:r w:rsidRPr="00CC6C44">
        <w:t xml:space="preserve"> </w:t>
      </w:r>
    </w:p>
    <w:p w:rsidR="00CC6C44" w:rsidRPr="00CC6C44" w:rsidRDefault="00CC6C44" w:rsidP="002A5DE2">
      <w:pPr>
        <w:pStyle w:val="ListParagraph"/>
        <w:numPr>
          <w:ilvl w:val="0"/>
          <w:numId w:val="28"/>
        </w:numPr>
      </w:pPr>
      <w:r w:rsidRPr="00CC6C44">
        <w:t xml:space="preserve">In the Catalog Tree, expand </w:t>
      </w:r>
      <w:r w:rsidRPr="00611FBD">
        <w:rPr>
          <w:b/>
        </w:rPr>
        <w:t>GIS Servers</w:t>
      </w:r>
    </w:p>
    <w:p w:rsidR="00CC6C44" w:rsidRPr="00CC6C44" w:rsidRDefault="00CC6C44" w:rsidP="0087247F">
      <w:pPr>
        <w:pStyle w:val="ListParagraph"/>
        <w:numPr>
          <w:ilvl w:val="0"/>
          <w:numId w:val="28"/>
        </w:numPr>
      </w:pPr>
      <w:r w:rsidRPr="00CC6C44">
        <w:t xml:space="preserve">Click </w:t>
      </w:r>
      <w:r w:rsidRPr="00325A56">
        <w:rPr>
          <w:b/>
        </w:rPr>
        <w:t>Add WMS Server</w:t>
      </w:r>
      <w:r w:rsidR="00325A56">
        <w:rPr>
          <w:b/>
        </w:rPr>
        <w:t xml:space="preserve">. </w:t>
      </w:r>
      <w:r w:rsidRPr="00CC6C44">
        <w:t xml:space="preserve"> See </w:t>
      </w:r>
      <w:r w:rsidR="005D2883">
        <w:t>the glossary</w:t>
      </w:r>
      <w:r w:rsidRPr="00CC6C44">
        <w:t xml:space="preserve"> for more information about </w:t>
      </w:r>
      <w:hyperlink w:anchor="WMS" w:history="1">
        <w:r w:rsidRPr="005D2883">
          <w:rPr>
            <w:rStyle w:val="Hyperlink"/>
          </w:rPr>
          <w:t>WMS</w:t>
        </w:r>
      </w:hyperlink>
      <w:r w:rsidRPr="00CC6C44">
        <w:t>.</w:t>
      </w:r>
    </w:p>
    <w:p w:rsidR="00CC6C44" w:rsidRPr="00CC6C44" w:rsidRDefault="00CC6C44" w:rsidP="002A5DE2">
      <w:pPr>
        <w:pStyle w:val="ListParagraph"/>
        <w:numPr>
          <w:ilvl w:val="0"/>
          <w:numId w:val="28"/>
        </w:numPr>
      </w:pPr>
      <w:r w:rsidRPr="00CC6C44">
        <w:t xml:space="preserve">Paste the </w:t>
      </w:r>
      <w:r w:rsidRPr="005D2883">
        <w:rPr>
          <w:b/>
        </w:rPr>
        <w:t>service endpoint</w:t>
      </w:r>
      <w:r w:rsidRPr="00CC6C44">
        <w:t xml:space="preserve"> (see Section </w:t>
      </w:r>
      <w:r w:rsidR="00325A56">
        <w:fldChar w:fldCharType="begin"/>
      </w:r>
      <w:r w:rsidR="00325A56">
        <w:instrText xml:space="preserve"> REF _Ref321729772 \r \h </w:instrText>
      </w:r>
      <w:r w:rsidR="00325A56">
        <w:fldChar w:fldCharType="separate"/>
      </w:r>
      <w:r w:rsidR="006C0140">
        <w:t>6</w:t>
      </w:r>
      <w:r w:rsidR="00325A56">
        <w:fldChar w:fldCharType="end"/>
      </w:r>
      <w:r w:rsidR="005D2883">
        <w:t xml:space="preserve">, </w:t>
      </w:r>
      <w:r w:rsidR="00325A56">
        <w:fldChar w:fldCharType="begin"/>
      </w:r>
      <w:r w:rsidR="00325A56">
        <w:instrText xml:space="preserve"> REF _Ref321729772 \h </w:instrText>
      </w:r>
      <w:r w:rsidR="00325A56">
        <w:fldChar w:fldCharType="separate"/>
      </w:r>
      <w:r w:rsidR="006C0140" w:rsidRPr="004D69C0">
        <w:t>Testing Your Web Service</w:t>
      </w:r>
      <w:r w:rsidR="00325A56">
        <w:fldChar w:fldCharType="end"/>
      </w:r>
      <w:r w:rsidRPr="00CC6C44">
        <w:t>) for your web service into the URL field</w:t>
      </w:r>
    </w:p>
    <w:p w:rsidR="00CC6C44" w:rsidRPr="00CC6C44" w:rsidRDefault="00CC6C44" w:rsidP="002A5DE2">
      <w:pPr>
        <w:pStyle w:val="ListParagraph"/>
        <w:numPr>
          <w:ilvl w:val="0"/>
          <w:numId w:val="28"/>
        </w:numPr>
      </w:pPr>
      <w:r w:rsidRPr="00CC6C44">
        <w:t xml:space="preserve">It may be necessary to navigate back to GeoServer for your URL. On the GeoServer Welcome page, Service Capabilities are listed on the right. Click on the latest version of WMS or WFS, whichever service you wish to use. </w:t>
      </w:r>
    </w:p>
    <w:p w:rsidR="00CC6C44" w:rsidRPr="00CC6C44" w:rsidRDefault="00CC6C44" w:rsidP="002A5DE2">
      <w:pPr>
        <w:pStyle w:val="ListParagraph"/>
        <w:numPr>
          <w:ilvl w:val="0"/>
          <w:numId w:val="28"/>
        </w:numPr>
      </w:pPr>
      <w:r w:rsidRPr="00CC6C44">
        <w:t>When redirected, copy the URL (from beginning up to the question mark) and paste into the URL field of Add WMS Server in ArcCatalog:</w:t>
      </w:r>
    </w:p>
    <w:p w:rsidR="00CC6C44" w:rsidRPr="00CC6C44" w:rsidRDefault="00CC6C44" w:rsidP="0087247F">
      <w:pPr>
        <w:ind w:left="1080"/>
      </w:pPr>
      <w:r w:rsidRPr="00CC6C44">
        <w:t>http://services.azgs.az.gov/geoserver/ows?service=wms&amp;version=1.3.0&amp;request=GetCapabilities</w:t>
      </w:r>
    </w:p>
    <w:p w:rsidR="00CC6C44" w:rsidRPr="00CC6C44" w:rsidRDefault="00CC6C44" w:rsidP="002A5DE2">
      <w:pPr>
        <w:pStyle w:val="ListParagraph"/>
        <w:numPr>
          <w:ilvl w:val="0"/>
          <w:numId w:val="28"/>
        </w:numPr>
      </w:pPr>
      <w:r w:rsidRPr="00CC6C44">
        <w:t>Click Get Layers</w:t>
      </w:r>
    </w:p>
    <w:p w:rsidR="00CC6C44" w:rsidRPr="00CC6C44" w:rsidRDefault="00CC6C44" w:rsidP="002A5DE2">
      <w:pPr>
        <w:pStyle w:val="ListParagraph"/>
        <w:numPr>
          <w:ilvl w:val="0"/>
          <w:numId w:val="28"/>
        </w:numPr>
      </w:pPr>
      <w:r w:rsidRPr="00CC6C44">
        <w:t>Click OK</w:t>
      </w:r>
    </w:p>
    <w:p w:rsidR="004D69C0" w:rsidRPr="00CC6C44" w:rsidRDefault="00CC6C44" w:rsidP="002A5DE2">
      <w:pPr>
        <w:pStyle w:val="ListParagraph"/>
        <w:numPr>
          <w:ilvl w:val="0"/>
          <w:numId w:val="28"/>
        </w:numPr>
      </w:pPr>
      <w:r w:rsidRPr="00CC6C44">
        <w:t>Add the desired layer(s) to ArcMap</w:t>
      </w:r>
    </w:p>
    <w:p w:rsidR="004D69C0" w:rsidRPr="00CC6C44" w:rsidRDefault="004D69C0" w:rsidP="002A5DE2">
      <w:pPr>
        <w:pStyle w:val="Heading2"/>
      </w:pPr>
      <w:bookmarkStart w:id="158" w:name="_Toc321148915"/>
      <w:bookmarkStart w:id="159" w:name="_Toc364417896"/>
      <w:r w:rsidRPr="00CC6C44">
        <w:t>Adding a Web Service in uDig</w:t>
      </w:r>
      <w:bookmarkEnd w:id="158"/>
      <w:bookmarkEnd w:id="159"/>
    </w:p>
    <w:p w:rsidR="00325A56" w:rsidRPr="00A24142" w:rsidRDefault="00325A56" w:rsidP="00325A56">
      <w:pPr>
        <w:pStyle w:val="ListParagraph"/>
        <w:numPr>
          <w:ilvl w:val="0"/>
          <w:numId w:val="29"/>
        </w:numPr>
      </w:pPr>
      <w:r w:rsidRPr="00A24142">
        <w:t>Open uDig</w:t>
      </w:r>
      <w:r>
        <w:t>. The</w:t>
      </w:r>
      <w:r w:rsidRPr="00A24142">
        <w:t xml:space="preserve"> </w:t>
      </w:r>
      <w:r>
        <w:t>s</w:t>
      </w:r>
      <w:r w:rsidRPr="00A24142">
        <w:t xml:space="preserve">oftware </w:t>
      </w:r>
      <w:r>
        <w:t>can be obtained</w:t>
      </w:r>
      <w:r w:rsidRPr="00A24142">
        <w:t xml:space="preserve"> at: http://udig.refractions.net/</w:t>
      </w:r>
    </w:p>
    <w:p w:rsidR="00325A56" w:rsidRPr="00A24142" w:rsidRDefault="00325A56">
      <w:pPr>
        <w:pStyle w:val="ListParagraph"/>
        <w:numPr>
          <w:ilvl w:val="0"/>
          <w:numId w:val="29"/>
        </w:numPr>
      </w:pPr>
      <w:r w:rsidRPr="00A24142">
        <w:t>Create a new map, or open an existing map to which you would like to add the web service</w:t>
      </w:r>
    </w:p>
    <w:p w:rsidR="004D69C0" w:rsidRPr="00A24142" w:rsidRDefault="004D69C0" w:rsidP="002A5DE2">
      <w:pPr>
        <w:pStyle w:val="ListParagraph"/>
        <w:numPr>
          <w:ilvl w:val="0"/>
          <w:numId w:val="29"/>
        </w:numPr>
      </w:pPr>
      <w:r w:rsidRPr="00A24142">
        <w:t>On the upper menu bar, click Layer &gt; Add…</w:t>
      </w:r>
    </w:p>
    <w:p w:rsidR="004D69C0" w:rsidRPr="00A24142" w:rsidRDefault="004D69C0" w:rsidP="002A5DE2">
      <w:pPr>
        <w:pStyle w:val="ListParagraph"/>
        <w:numPr>
          <w:ilvl w:val="0"/>
          <w:numId w:val="29"/>
        </w:numPr>
      </w:pPr>
      <w:r w:rsidRPr="00A24142">
        <w:t>In the window that appears, click Web Map Server or Web Feature Server, as appropriate; click Next</w:t>
      </w:r>
    </w:p>
    <w:p w:rsidR="004D69C0" w:rsidRPr="00A24142" w:rsidRDefault="004D69C0" w:rsidP="002A5DE2">
      <w:pPr>
        <w:pStyle w:val="ListParagraph"/>
        <w:numPr>
          <w:ilvl w:val="0"/>
          <w:numId w:val="29"/>
        </w:numPr>
      </w:pPr>
      <w:r w:rsidRPr="00A24142">
        <w:t>Paste the service endpoint in the URL field; click Next</w:t>
      </w:r>
    </w:p>
    <w:p w:rsidR="004D69C0" w:rsidRDefault="004D69C0" w:rsidP="002A5DE2">
      <w:pPr>
        <w:pStyle w:val="ListParagraph"/>
        <w:numPr>
          <w:ilvl w:val="0"/>
          <w:numId w:val="29"/>
        </w:numPr>
      </w:pPr>
      <w:r w:rsidRPr="00A24142">
        <w:t>In the Resource Selection window that appears, select all layers you wish to add.</w:t>
      </w:r>
      <w:r w:rsidR="003640C1" w:rsidRPr="00A24142">
        <w:t xml:space="preserve"> </w:t>
      </w:r>
      <w:r w:rsidRPr="00A24142">
        <w:t>When you are done, click Finish</w:t>
      </w:r>
    </w:p>
    <w:p w:rsidR="00AE6532" w:rsidRPr="00283E2D" w:rsidRDefault="00AE6532" w:rsidP="002A5DE2">
      <w:pPr>
        <w:pStyle w:val="Heading1"/>
      </w:pPr>
      <w:bookmarkStart w:id="160" w:name="_Toc321148916"/>
      <w:bookmarkStart w:id="161" w:name="_Toc364417897"/>
      <w:r w:rsidRPr="00283E2D">
        <w:lastRenderedPageBreak/>
        <w:t>Registering with OneGeology and Submitting your Service</w:t>
      </w:r>
      <w:bookmarkEnd w:id="160"/>
      <w:bookmarkEnd w:id="161"/>
    </w:p>
    <w:p w:rsidR="00AE6532" w:rsidRDefault="00AE6532" w:rsidP="002A5DE2">
      <w:r w:rsidRPr="00283E2D">
        <w:t>To submit your service to OneGeology, you will first need to register your organization on their website by filling out their registration form.</w:t>
      </w:r>
      <w:r w:rsidR="003640C1">
        <w:t xml:space="preserve"> </w:t>
      </w:r>
      <w:r w:rsidRPr="00283E2D">
        <w:t>If the data provider is able to host their own service, visit this</w:t>
      </w:r>
      <w:r>
        <w:t xml:space="preserve"> link:</w:t>
      </w:r>
    </w:p>
    <w:p w:rsidR="00AE6532" w:rsidRPr="007A7C13" w:rsidRDefault="00333560" w:rsidP="0087247F">
      <w:pPr>
        <w:ind w:left="720"/>
      </w:pPr>
      <w:hyperlink r:id="rId72" w:history="1">
        <w:r w:rsidR="00AE6532" w:rsidRPr="007A7C13">
          <w:rPr>
            <w:rStyle w:val="Hyperlink"/>
          </w:rPr>
          <w:t>http://www.onegeology.org/technical_progress/data_coordination.cfm</w:t>
        </w:r>
      </w:hyperlink>
    </w:p>
    <w:p w:rsidR="00AE6532" w:rsidRDefault="00AE6532" w:rsidP="002A5DE2">
      <w:r w:rsidRPr="00283E2D">
        <w:t xml:space="preserve">If the data provider would prefer a ‘buddy’ serve </w:t>
      </w:r>
      <w:r>
        <w:t>their data, fill out this form:</w:t>
      </w:r>
    </w:p>
    <w:p w:rsidR="00AE6532" w:rsidRPr="00283E2D" w:rsidRDefault="00333560" w:rsidP="0087247F">
      <w:pPr>
        <w:ind w:left="720"/>
      </w:pPr>
      <w:hyperlink r:id="rId73" w:history="1">
        <w:r w:rsidR="00AE6532" w:rsidRPr="007A7C13">
          <w:rPr>
            <w:rStyle w:val="Hyperlink"/>
          </w:rPr>
          <w:t>http://www.onegeology.org/technical_progress/buddy_coordination.cfm</w:t>
        </w:r>
      </w:hyperlink>
    </w:p>
    <w:p w:rsidR="00AE6532" w:rsidRPr="00283E2D" w:rsidRDefault="00AE6532" w:rsidP="002A5DE2">
      <w:r w:rsidRPr="00283E2D">
        <w:t>Next, you will need to send an email to onegeology@bgs.ac.uk with the draft URL of the proposed WMS service.</w:t>
      </w:r>
      <w:r w:rsidR="003640C1">
        <w:t xml:space="preserve"> </w:t>
      </w:r>
      <w:r w:rsidRPr="00283E2D">
        <w:t>Include this information:</w:t>
      </w:r>
      <w:r w:rsidR="003640C1">
        <w:t xml:space="preserve"> </w:t>
      </w:r>
      <w:r w:rsidRPr="00283E2D">
        <w:t>Name of Geographic Area, Name of Data Provider, Name of Service Provider.</w:t>
      </w:r>
    </w:p>
    <w:p w:rsidR="00AE6532" w:rsidRPr="00283E2D" w:rsidRDefault="00AE6532" w:rsidP="002A5DE2">
      <w:r w:rsidRPr="00283E2D">
        <w:t>You will be contacted by the OneGeology secretariat with feedback, and confirmation of receipt.</w:t>
      </w:r>
    </w:p>
    <w:p w:rsidR="00EB72EB" w:rsidRPr="004D69C0" w:rsidRDefault="00EB72EB" w:rsidP="0087247F">
      <w:pPr>
        <w:pStyle w:val="Heading1"/>
        <w:numPr>
          <w:ilvl w:val="0"/>
          <w:numId w:val="0"/>
        </w:numPr>
      </w:pPr>
      <w:bookmarkStart w:id="162" w:name="_Appendix_A:_Deploying"/>
      <w:bookmarkStart w:id="163" w:name="_Toc321148917"/>
      <w:bookmarkStart w:id="164" w:name="_Toc364417898"/>
      <w:bookmarkEnd w:id="162"/>
      <w:r w:rsidRPr="004D69C0">
        <w:t>Appendix A: Deploying GeoSciML-Portrayal Web Services in GeoServer</w:t>
      </w:r>
      <w:bookmarkEnd w:id="163"/>
      <w:bookmarkEnd w:id="164"/>
    </w:p>
    <w:p w:rsidR="009213E8" w:rsidRDefault="00DE5905" w:rsidP="002A5DE2">
      <w:r>
        <w:rPr>
          <w:noProof/>
        </w:rPr>
        <mc:AlternateContent>
          <mc:Choice Requires="wpg">
            <w:drawing>
              <wp:anchor distT="0" distB="0" distL="114300" distR="114300" simplePos="0" relativeHeight="251708416" behindDoc="0" locked="0" layoutInCell="1" allowOverlap="1" wp14:anchorId="436088CF" wp14:editId="696D3FD8">
                <wp:simplePos x="0" y="0"/>
                <wp:positionH relativeFrom="column">
                  <wp:posOffset>-86995</wp:posOffset>
                </wp:positionH>
                <wp:positionV relativeFrom="paragraph">
                  <wp:posOffset>498475</wp:posOffset>
                </wp:positionV>
                <wp:extent cx="6671310" cy="3778885"/>
                <wp:effectExtent l="0" t="0" r="0" b="0"/>
                <wp:wrapTopAndBottom/>
                <wp:docPr id="25" name="Group 25"/>
                <wp:cNvGraphicFramePr/>
                <a:graphic xmlns:a="http://schemas.openxmlformats.org/drawingml/2006/main">
                  <a:graphicData uri="http://schemas.microsoft.com/office/word/2010/wordprocessingGroup">
                    <wpg:wgp>
                      <wpg:cNvGrpSpPr/>
                      <wpg:grpSpPr>
                        <a:xfrm>
                          <a:off x="0" y="0"/>
                          <a:ext cx="6671310" cy="3778885"/>
                          <a:chOff x="0" y="0"/>
                          <a:chExt cx="6671462" cy="3789274"/>
                        </a:xfrm>
                      </wpg:grpSpPr>
                      <pic:pic xmlns:pic="http://schemas.openxmlformats.org/drawingml/2006/picture">
                        <pic:nvPicPr>
                          <pic:cNvPr id="23" name="Picture 23"/>
                          <pic:cNvPicPr>
                            <a:picLocks noChangeAspect="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671462" cy="3789273"/>
                          </a:xfrm>
                          <a:prstGeom prst="rect">
                            <a:avLst/>
                          </a:prstGeom>
                          <a:noFill/>
                        </pic:spPr>
                      </pic:pic>
                      <wps:wsp>
                        <wps:cNvPr id="24" name="Text Box 24"/>
                        <wps:cNvSpPr txBox="1"/>
                        <wps:spPr>
                          <a:xfrm>
                            <a:off x="190199" y="3605781"/>
                            <a:ext cx="6276585" cy="183493"/>
                          </a:xfrm>
                          <a:prstGeom prst="rect">
                            <a:avLst/>
                          </a:prstGeom>
                          <a:solidFill>
                            <a:prstClr val="white"/>
                          </a:solidFill>
                          <a:ln>
                            <a:noFill/>
                          </a:ln>
                          <a:effectLst/>
                        </wps:spPr>
                        <wps:txbx>
                          <w:txbxContent>
                            <w:p w:rsidR="006442C1" w:rsidRPr="00EB60E1" w:rsidRDefault="006442C1" w:rsidP="002A5DE2">
                              <w:pPr>
                                <w:pStyle w:val="Caption"/>
                                <w:rPr>
                                  <w:noProof/>
                                </w:rPr>
                              </w:pPr>
                              <w:r>
                                <w:t xml:space="preserve">Figure </w:t>
                              </w:r>
                              <w:fldSimple w:instr=" SEQ Figure \* ARABIC ">
                                <w:r>
                                  <w:rPr>
                                    <w:noProof/>
                                  </w:rPr>
                                  <w:t>9</w:t>
                                </w:r>
                              </w:fldSimple>
                              <w:r>
                                <w:t>: the GeoServer Web Administration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id="Group 25" o:spid="_x0000_s1058" style="position:absolute;margin-left:-6.85pt;margin-top:39.25pt;width:525.3pt;height:297.55pt;z-index:251708416;mso-height-relative:margin" coordsize="66714,378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">
                <v:shape id="Picture 23" o:spid="_x0000_s1059" type="#_x0000_t75" style="position:absolute;width:66714;height:378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qsnwDEAAAA2wAAAA8AAABkcnMvZG93bnJldi54bWxEj0FrwkAUhO+F/oflCb3pxtiKSV1FWqze&#10;SlX0+si+ZmOzb0N2a+K/dwtCj8PMfMPMl72txYVaXzlWMB4lIIgLpysuFRz26+EMhA/IGmvHpOBK&#10;HpaLx4c55tp1/EWXXShFhLDPUYEJocml9IUhi37kGuLofbvWYoiyLaVusYtwW8s0SabSYsVxwWBD&#10;b4aKn92vVXBaNc+YTdYfL1mXfaZj926Om7NST4N+9QoiUB/+w/f2VitIJ/D3Jf4Aubg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qsnwDEAAAA2wAAAA8AAAAAAAAAAAAAAAAA&#10;nwIAAGRycy9kb3ducmV2LnhtbFBLBQYAAAAABAAEAPcAAACQAwAAAAA=&#10;">
                  <v:imagedata r:id="rId75" o:title=""/>
                  <v:path arrowok="t"/>
                </v:shape>
                <v:shape id="Text Box 24" o:spid="_x0000_s1060" type="#_x0000_t202" style="position:absolute;left:1901;top:36057;width:62766;height:18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UY4MUA&#10;AADbAAAADwAAAGRycy9kb3ducmV2LnhtbESPzWrDMBCE74W8g9hALqWRa0oobpSQnwZ6SA92Q86L&#10;tbVMrZWRlNh5+6oQ6HGYmW+Y5Xq0nbiSD61jBc/zDARx7XTLjYLT1+HpFUSIyBo7x6TgRgHWq8nD&#10;EgvtBi7pWsVGJAiHAhWYGPtCylAbshjmridO3rfzFmOSvpHa45DgtpN5li2kxZbTgsGedobqn+pi&#10;FSz2/jKUvHvcn96P+Nk3+Xl7Oys1m46bNxCRxvgfvrc/tIL8Bf6+pB8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dRjgxQAAANsAAAAPAAAAAAAAAAAAAAAAAJgCAABkcnMv&#10;ZG93bnJldi54bWxQSwUGAAAAAAQABAD1AAAAigMAAAAA&#10;" stroked="f">
                  <v:textbox inset="0,0,0,0">
                    <w:txbxContent>
                      <w:p w:rsidR="006442C1" w:rsidRPr="00EB60E1" w:rsidRDefault="006442C1" w:rsidP="002A5DE2">
                        <w:pPr>
                          <w:pStyle w:val="Caption"/>
                          <w:rPr>
                            <w:noProof/>
                          </w:rPr>
                        </w:pPr>
                        <w:r>
                          <w:t xml:space="preserve">Figure </w:t>
                        </w:r>
                        <w:r>
                          <w:fldChar w:fldCharType="begin"/>
                        </w:r>
                        <w:r>
                          <w:instrText xml:space="preserve"> SEQ Figure \* ARABIC </w:instrText>
                        </w:r>
                        <w:r>
                          <w:fldChar w:fldCharType="separate"/>
                        </w:r>
                        <w:r>
                          <w:rPr>
                            <w:noProof/>
                          </w:rPr>
                          <w:t>9</w:t>
                        </w:r>
                        <w:r>
                          <w:rPr>
                            <w:noProof/>
                          </w:rPr>
                          <w:fldChar w:fldCharType="end"/>
                        </w:r>
                        <w:r>
                          <w:t>: the GeoServer Web Administration Interface</w:t>
                        </w:r>
                      </w:p>
                    </w:txbxContent>
                  </v:textbox>
                </v:shape>
                <w10:wrap type="topAndBottom"/>
              </v:group>
            </w:pict>
          </mc:Fallback>
        </mc:AlternateContent>
      </w:r>
      <w:r w:rsidR="00EB72EB">
        <w:t xml:space="preserve">This appendix provides a tutorial of GeoSciML-portrayal web service deployment </w:t>
      </w:r>
      <w:r w:rsidR="0086661C">
        <w:t>in a GeoServer environment</w:t>
      </w:r>
      <w:r w:rsidR="00EB72EB">
        <w:t>.</w:t>
      </w:r>
      <w:r w:rsidR="00057012">
        <w:t xml:space="preserve"> This procedure assumes that you have a working GeoServer implementation with </w:t>
      </w:r>
      <w:r w:rsidR="00057012">
        <w:lastRenderedPageBreak/>
        <w:t xml:space="preserve">PostGIS, and that you have administrative privileges necessary to create workspaces, stores and layers for GeoServer to work with. </w:t>
      </w:r>
    </w:p>
    <w:p w:rsidR="007468B7" w:rsidRPr="00BF2625" w:rsidRDefault="007468B7" w:rsidP="0087247F">
      <w:pPr>
        <w:pStyle w:val="Heading2"/>
        <w:numPr>
          <w:ilvl w:val="1"/>
          <w:numId w:val="43"/>
        </w:numPr>
      </w:pPr>
      <w:bookmarkStart w:id="165" w:name="_Toc321148918"/>
      <w:bookmarkStart w:id="166" w:name="_Toc364417899"/>
      <w:r>
        <w:t>Logging in</w:t>
      </w:r>
      <w:bookmarkEnd w:id="165"/>
      <w:bookmarkEnd w:id="166"/>
    </w:p>
    <w:p w:rsidR="007468B7" w:rsidRDefault="007468B7" w:rsidP="002A5DE2">
      <w:r w:rsidRPr="007468B7">
        <w:t xml:space="preserve">To deploy a web service </w:t>
      </w:r>
      <w:r>
        <w:t>in the</w:t>
      </w:r>
      <w:r w:rsidRPr="007468B7">
        <w:t xml:space="preserve"> GeoServer</w:t>
      </w:r>
      <w:r>
        <w:t xml:space="preserve"> environment</w:t>
      </w:r>
      <w:r w:rsidRPr="007468B7">
        <w:t xml:space="preserve">, your first step is to log in to the </w:t>
      </w:r>
      <w:r w:rsidRPr="007468B7">
        <w:rPr>
          <w:b/>
        </w:rPr>
        <w:t>Web Administration Interface</w:t>
      </w:r>
      <w:r w:rsidRPr="007468B7">
        <w:t xml:space="preserve"> for the GeoServer instance you will be using to deploy your data as a web service (Figure 8).</w:t>
      </w:r>
      <w:r w:rsidR="003640C1">
        <w:t xml:space="preserve"> </w:t>
      </w:r>
      <w:r w:rsidRPr="007468B7">
        <w:t>The Web Administration Interface is, as the name suggests, a browser-based user interface capable of administering server software remotely via your Internet connection.</w:t>
      </w:r>
    </w:p>
    <w:p w:rsidR="00960D54" w:rsidRDefault="00AA4617" w:rsidP="002A5DE2">
      <w:r>
        <w:t xml:space="preserve">In order for your services to be publicly accessible, </w:t>
      </w:r>
      <w:r w:rsidRPr="007468B7">
        <w:t>configure the host and port of your GeoServer instance in such a way that your GeoServer instance can be accessed remotely.</w:t>
      </w:r>
      <w:r>
        <w:t xml:space="preserve"> </w:t>
      </w:r>
      <w:r w:rsidR="007468B7" w:rsidRPr="007468B7">
        <w:t xml:space="preserve">To access the Web Administration Interface of a GeoServer instance, open your web browser and enter the appropriate web address into the navigation bar. GeoServer </w:t>
      </w:r>
      <w:r w:rsidR="00057012">
        <w:t>is usually installed such that the administrative interface can be accessed at a URL with</w:t>
      </w:r>
      <w:r w:rsidR="00960D54">
        <w:t xml:space="preserve"> the following address </w:t>
      </w:r>
      <w:r w:rsidR="00057012">
        <w:t xml:space="preserve">pattern using a </w:t>
      </w:r>
      <w:r w:rsidR="00960D54">
        <w:t>web browser:</w:t>
      </w:r>
    </w:p>
    <w:p w:rsidR="007468B7" w:rsidRPr="00057012" w:rsidRDefault="007468B7" w:rsidP="002A5DE2">
      <w:r w:rsidRPr="00960D54">
        <w:rPr>
          <w:b/>
        </w:rPr>
        <w:t>http</w:t>
      </w:r>
      <w:r w:rsidRPr="007468B7">
        <w:t>://&lt;</w:t>
      </w:r>
      <w:r w:rsidRPr="00960D54">
        <w:rPr>
          <w:b/>
        </w:rPr>
        <w:t>host</w:t>
      </w:r>
      <w:r w:rsidRPr="007468B7">
        <w:t>&gt;:&lt;</w:t>
      </w:r>
      <w:r w:rsidRPr="00960D54">
        <w:rPr>
          <w:b/>
        </w:rPr>
        <w:t>port</w:t>
      </w:r>
      <w:r w:rsidRPr="007468B7">
        <w:t>&gt;/</w:t>
      </w:r>
      <w:r w:rsidRPr="00960D54">
        <w:rPr>
          <w:b/>
        </w:rPr>
        <w:t>geoserver</w:t>
      </w:r>
      <w:r w:rsidRPr="007468B7">
        <w:t>/</w:t>
      </w:r>
      <w:r w:rsidRPr="00960D54">
        <w:rPr>
          <w:b/>
        </w:rPr>
        <w:t>web</w:t>
      </w:r>
      <w:r w:rsidRPr="007468B7">
        <w:t xml:space="preserve">/,  </w:t>
      </w:r>
      <w:r w:rsidR="00057012">
        <w:t xml:space="preserve"> </w:t>
      </w:r>
      <w:r w:rsidRPr="007468B7">
        <w:t>&lt;</w:t>
      </w:r>
      <w:r w:rsidRPr="00960D54">
        <w:rPr>
          <w:b/>
        </w:rPr>
        <w:t>port</w:t>
      </w:r>
      <w:r w:rsidRPr="007468B7">
        <w:t xml:space="preserve">&gt; is usually </w:t>
      </w:r>
      <w:r w:rsidRPr="00DE2A1B">
        <w:rPr>
          <w:b/>
        </w:rPr>
        <w:t>8080</w:t>
      </w:r>
      <w:r w:rsidR="00057012">
        <w:rPr>
          <w:b/>
        </w:rPr>
        <w:t xml:space="preserve">, </w:t>
      </w:r>
      <w:r w:rsidR="00057012">
        <w:t>and &lt;host&gt; is the name or IP address of the server.</w:t>
      </w:r>
    </w:p>
    <w:p w:rsidR="007468B7" w:rsidRPr="007468B7" w:rsidRDefault="007468B7" w:rsidP="002A5DE2">
      <w:r w:rsidRPr="007468B7">
        <w:t>The default account settings for GeoServer are as follows:</w:t>
      </w:r>
    </w:p>
    <w:p w:rsidR="007468B7" w:rsidRPr="007468B7" w:rsidRDefault="007468B7" w:rsidP="002A5DE2">
      <w:r w:rsidRPr="007468B7">
        <w:t>Username: admin</w:t>
      </w:r>
      <w:r w:rsidR="00DE2A1B">
        <w:br/>
      </w:r>
      <w:r w:rsidRPr="007468B7">
        <w:t>Password: geoserver</w:t>
      </w:r>
    </w:p>
    <w:p w:rsidR="007468B7" w:rsidRPr="007468B7" w:rsidRDefault="007468B7" w:rsidP="002A5DE2">
      <w:r w:rsidRPr="007468B7">
        <w:t>For security reasons, it is recommended that you change your password to something more secure as soon as possible.</w:t>
      </w:r>
    </w:p>
    <w:p w:rsidR="007468B7" w:rsidRPr="00DE2A1B" w:rsidRDefault="007468B7" w:rsidP="0087247F">
      <w:pPr>
        <w:pStyle w:val="Heading2"/>
        <w:numPr>
          <w:ilvl w:val="1"/>
          <w:numId w:val="43"/>
        </w:numPr>
      </w:pPr>
      <w:bookmarkStart w:id="167" w:name="_Toc321148919"/>
      <w:bookmarkStart w:id="168" w:name="_Toc364417900"/>
      <w:r w:rsidRPr="00DE2A1B">
        <w:t>Service-Level Metadata</w:t>
      </w:r>
      <w:bookmarkEnd w:id="167"/>
      <w:bookmarkEnd w:id="168"/>
    </w:p>
    <w:p w:rsidR="007468B7" w:rsidRPr="007468B7" w:rsidRDefault="00DE2A1B" w:rsidP="002A5DE2">
      <w:r>
        <w:t xml:space="preserve">Within the </w:t>
      </w:r>
      <w:r w:rsidR="007468B7" w:rsidRPr="007468B7">
        <w:t xml:space="preserve">GeoServer </w:t>
      </w:r>
      <w:r w:rsidR="007468B7" w:rsidRPr="00DE2A1B">
        <w:t>Web Administration Interface</w:t>
      </w:r>
      <w:r w:rsidR="007468B7" w:rsidRPr="007468B7">
        <w:t xml:space="preserve"> (Figure 8), click </w:t>
      </w:r>
      <w:r w:rsidR="007468B7" w:rsidRPr="00DE2A1B">
        <w:t>Contact Information</w:t>
      </w:r>
      <w:r>
        <w:t>,</w:t>
      </w:r>
      <w:r w:rsidR="007468B7" w:rsidRPr="007468B7">
        <w:t xml:space="preserve"> under </w:t>
      </w:r>
      <w:r w:rsidR="007468B7" w:rsidRPr="00DE2A1B">
        <w:t>About &amp; Status</w:t>
      </w:r>
      <w:r w:rsidR="007468B7" w:rsidRPr="007468B7">
        <w:t>.</w:t>
      </w:r>
      <w:r w:rsidR="003640C1">
        <w:t xml:space="preserve"> </w:t>
      </w:r>
    </w:p>
    <w:p w:rsidR="007468B7" w:rsidRDefault="007468B7" w:rsidP="002A5DE2">
      <w:r w:rsidRPr="007468B7">
        <w:t xml:space="preserve">This brings you to a </w:t>
      </w:r>
      <w:r w:rsidRPr="00DE2A1B">
        <w:rPr>
          <w:b/>
        </w:rPr>
        <w:t>Contact Information</w:t>
      </w:r>
      <w:r w:rsidRPr="007468B7">
        <w:t xml:space="preserve"> form (Figure 9) in which you can provide contact informat</w:t>
      </w:r>
      <w:r w:rsidR="00DE2A1B">
        <w:t xml:space="preserve">ion for your GeoServer instance. </w:t>
      </w:r>
      <w:r w:rsidRPr="007468B7">
        <w:t xml:space="preserve">The information entered here becomes service-level </w:t>
      </w:r>
      <w:hyperlink w:anchor="Metadata" w:history="1">
        <w:r w:rsidRPr="00DE2A1B">
          <w:rPr>
            <w:rStyle w:val="Hyperlink"/>
          </w:rPr>
          <w:t>metadata</w:t>
        </w:r>
      </w:hyperlink>
      <w:r w:rsidRPr="007468B7">
        <w:t xml:space="preserve"> for </w:t>
      </w:r>
      <w:r w:rsidR="00AA4617">
        <w:t>the</w:t>
      </w:r>
      <w:r w:rsidR="00AA4617" w:rsidRPr="007468B7">
        <w:t xml:space="preserve"> </w:t>
      </w:r>
      <w:r w:rsidRPr="007468B7">
        <w:t xml:space="preserve">web service </w:t>
      </w:r>
      <w:r w:rsidR="00AA4617">
        <w:t>that is accessed by the OGC GetCapabilities request</w:t>
      </w:r>
      <w:r w:rsidRPr="007468B7">
        <w:t>. Consequently, Contact Information entered here should be as precise and comprehensive as possible.</w:t>
      </w:r>
    </w:p>
    <w:p w:rsidR="00F9666E" w:rsidRPr="007468B7" w:rsidRDefault="00AA4617" w:rsidP="002A5DE2">
      <w:r>
        <w:rPr>
          <w:noProof/>
        </w:rPr>
        <w:lastRenderedPageBreak/>
        <mc:AlternateContent>
          <mc:Choice Requires="wpg">
            <w:drawing>
              <wp:anchor distT="0" distB="182880" distL="114300" distR="114300" simplePos="0" relativeHeight="251711488" behindDoc="0" locked="0" layoutInCell="1" allowOverlap="1" wp14:anchorId="1F3728B9" wp14:editId="22220039">
                <wp:simplePos x="0" y="0"/>
                <wp:positionH relativeFrom="column">
                  <wp:posOffset>1199515</wp:posOffset>
                </wp:positionH>
                <wp:positionV relativeFrom="paragraph">
                  <wp:posOffset>-244475</wp:posOffset>
                </wp:positionV>
                <wp:extent cx="3218688" cy="4114800"/>
                <wp:effectExtent l="114300" t="133350" r="115570" b="0"/>
                <wp:wrapTopAndBottom/>
                <wp:docPr id="31" name="Group 31"/>
                <wp:cNvGraphicFramePr/>
                <a:graphic xmlns:a="http://schemas.openxmlformats.org/drawingml/2006/main">
                  <a:graphicData uri="http://schemas.microsoft.com/office/word/2010/wordprocessingGroup">
                    <wpg:wgp>
                      <wpg:cNvGrpSpPr/>
                      <wpg:grpSpPr>
                        <a:xfrm>
                          <a:off x="0" y="0"/>
                          <a:ext cx="3218688" cy="4114800"/>
                          <a:chOff x="0" y="0"/>
                          <a:chExt cx="3218815" cy="4118458"/>
                        </a:xfrm>
                      </wpg:grpSpPr>
                      <pic:pic xmlns:pic="http://schemas.openxmlformats.org/drawingml/2006/picture">
                        <pic:nvPicPr>
                          <pic:cNvPr id="29" name="Picture 29"/>
                          <pic:cNvPicPr>
                            <a:picLocks noChangeAspect="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211373" cy="3913632"/>
                          </a:xfrm>
                          <a:prstGeom prst="rect">
                            <a:avLst/>
                          </a:prstGeom>
                          <a:noFill/>
                          <a:effectLst>
                            <a:outerShdw blurRad="63500" sx="103000" sy="103000" algn="ctr" rotWithShape="0">
                              <a:prstClr val="black">
                                <a:alpha val="40000"/>
                              </a:prstClr>
                            </a:outerShdw>
                          </a:effectLst>
                        </pic:spPr>
                      </pic:pic>
                      <wps:wsp>
                        <wps:cNvPr id="30" name="Text Box 30"/>
                        <wps:cNvSpPr txBox="1"/>
                        <wps:spPr>
                          <a:xfrm>
                            <a:off x="0" y="3920947"/>
                            <a:ext cx="3218815" cy="197511"/>
                          </a:xfrm>
                          <a:prstGeom prst="rect">
                            <a:avLst/>
                          </a:prstGeom>
                          <a:solidFill>
                            <a:prstClr val="white"/>
                          </a:solidFill>
                          <a:ln>
                            <a:noFill/>
                          </a:ln>
                          <a:effectLst/>
                        </wps:spPr>
                        <wps:txbx>
                          <w:txbxContent>
                            <w:p w:rsidR="006442C1" w:rsidRPr="001F4454" w:rsidRDefault="006442C1" w:rsidP="002A5DE2">
                              <w:pPr>
                                <w:pStyle w:val="Caption"/>
                                <w:rPr>
                                  <w:noProof/>
                                </w:rPr>
                              </w:pPr>
                              <w:r>
                                <w:t xml:space="preserve">Figure </w:t>
                              </w:r>
                              <w:fldSimple w:instr=" SEQ Figure \* ARABIC ">
                                <w:r>
                                  <w:rPr>
                                    <w:noProof/>
                                  </w:rPr>
                                  <w:t>10</w:t>
                                </w:r>
                              </w:fldSimple>
                              <w:r>
                                <w:t>: GeoServer Contact Information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31" o:spid="_x0000_s1061" style="position:absolute;margin-left:94.45pt;margin-top:-19.25pt;width:253.45pt;height:324pt;z-index:251711488;mso-wrap-distance-bottom:14.4pt;mso-width-relative:margin;mso-height-relative:margin" coordsize="32188,411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">
                <v:shape id="Picture 29" o:spid="_x0000_s1062" type="#_x0000_t75" style="position:absolute;width:32113;height:391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4d+O7CAAAA2wAAAA8AAABkcnMvZG93bnJldi54bWxEj82qwjAUhPcXfIdwBHfXVBfirUZRQVBQ&#10;iz8bd4fm2Babk9LEWt/eCMJdDjPzDTOdt6YUDdWusKxg0I9AEKdWF5wpuJzXv2MQziNrLC2Tghc5&#10;mM86P1OMtX3ykZqTz0SAsItRQe59FUvp0pwMur6tiIN3s7VBH2SdSV3jM8BNKYdRNJIGCw4LOVa0&#10;yim9nx5GwXFpsNwPaHw57JJmmWyT6yJrlOp128UEhKfW/4e/7Y1WMPyDz5fwA+TsD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uHfjuwgAAANsAAAAPAAAAAAAAAAAAAAAAAJ8C&#10;AABkcnMvZG93bnJldi54bWxQSwUGAAAAAAQABAD3AAAAjgMAAAAA&#10;">
                  <v:imagedata r:id="rId77" o:title=""/>
                  <v:shadow on="t" type="perspective" color="black" opacity="26214f" offset="0,0" matrix="67502f,,,67502f"/>
                  <v:path arrowok="t"/>
                </v:shape>
                <v:shape id="Text Box 30" o:spid="_x0000_s1063" type="#_x0000_t202" style="position:absolute;top:39209;width:32188;height:19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peIPsEA&#10;AADbAAAADwAAAGRycy9kb3ducmV2LnhtbERPy2rCQBTdF/oPwy24KTrRgkjqKJoodNEufOD6krlN&#10;gpk7YWby8O+dRaHLw3mvt6NpRE/O15YVzGcJCOLC6ppLBdfLcboC4QOyxsYyKXiQh+3m9WWNqbYD&#10;n6g/h1LEEPYpKqhCaFMpfVGRQT+zLXHkfq0zGCJ0pdQOhxhuGrlIkqU0WHNsqLClrKLifu6MgmXu&#10;uuHE2Xt+PXzjT1subvvHTanJ27j7BBFoDP/iP/eXVvAR18cv8QfIz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KXiD7BAAAA2wAAAA8AAAAAAAAAAAAAAAAAmAIAAGRycy9kb3du&#10;cmV2LnhtbFBLBQYAAAAABAAEAPUAAACGAwAAAAA=&#10;" stroked="f">
                  <v:textbox inset="0,0,0,0">
                    <w:txbxContent>
                      <w:p w:rsidR="006442C1" w:rsidRPr="001F4454" w:rsidRDefault="006442C1" w:rsidP="002A5DE2">
                        <w:pPr>
                          <w:pStyle w:val="Caption"/>
                          <w:rPr>
                            <w:noProof/>
                          </w:rPr>
                        </w:pPr>
                        <w:r>
                          <w:t xml:space="preserve">Figure </w:t>
                        </w:r>
                        <w:r>
                          <w:fldChar w:fldCharType="begin"/>
                        </w:r>
                        <w:r>
                          <w:instrText xml:space="preserve"> SEQ Figure \* ARABIC </w:instrText>
                        </w:r>
                        <w:r>
                          <w:fldChar w:fldCharType="separate"/>
                        </w:r>
                        <w:r>
                          <w:rPr>
                            <w:noProof/>
                          </w:rPr>
                          <w:t>10</w:t>
                        </w:r>
                        <w:r>
                          <w:rPr>
                            <w:noProof/>
                          </w:rPr>
                          <w:fldChar w:fldCharType="end"/>
                        </w:r>
                        <w:r>
                          <w:t>: GeoServer Contact Information</w:t>
                        </w:r>
                      </w:p>
                    </w:txbxContent>
                  </v:textbox>
                </v:shape>
                <w10:wrap type="topAndBottom"/>
              </v:group>
            </w:pict>
          </mc:Fallback>
        </mc:AlternateContent>
      </w:r>
      <w:r w:rsidR="00F9666E">
        <w:t>If you wish to deploy your service in compliance with OneGeology standards,</w:t>
      </w:r>
      <w:r w:rsidR="00480C78">
        <w:t xml:space="preserve"> your server-level metadata will need to meet very specific requirements. S</w:t>
      </w:r>
      <w:r w:rsidR="00F9666E">
        <w:t xml:space="preserve">ee </w:t>
      </w:r>
      <w:hyperlink w:anchor="_Service-Level_Metadata_Requirements" w:history="1">
        <w:r w:rsidR="00480C78" w:rsidRPr="00480C78">
          <w:rPr>
            <w:rStyle w:val="Hyperlink"/>
          </w:rPr>
          <w:t>Appendix C.1</w:t>
        </w:r>
      </w:hyperlink>
      <w:r w:rsidR="00480C78">
        <w:t xml:space="preserve"> for details.</w:t>
      </w:r>
    </w:p>
    <w:p w:rsidR="007468B7" w:rsidRPr="00AD49C4" w:rsidRDefault="007468B7" w:rsidP="0087247F">
      <w:pPr>
        <w:pStyle w:val="Heading2"/>
        <w:numPr>
          <w:ilvl w:val="1"/>
          <w:numId w:val="43"/>
        </w:numPr>
      </w:pPr>
      <w:bookmarkStart w:id="169" w:name="_Creating_a_Workspace"/>
      <w:bookmarkStart w:id="170" w:name="_Toc321148920"/>
      <w:bookmarkStart w:id="171" w:name="_Toc364417901"/>
      <w:bookmarkEnd w:id="169"/>
      <w:r w:rsidRPr="00AD49C4">
        <w:t>Creating a Workspace</w:t>
      </w:r>
      <w:bookmarkEnd w:id="170"/>
      <w:bookmarkEnd w:id="171"/>
    </w:p>
    <w:p w:rsidR="007468B7" w:rsidRDefault="007468B7" w:rsidP="0087247F">
      <w:pPr>
        <w:pStyle w:val="ListParagraph"/>
        <w:numPr>
          <w:ilvl w:val="0"/>
          <w:numId w:val="34"/>
        </w:numPr>
      </w:pPr>
      <w:r w:rsidRPr="007468B7">
        <w:t xml:space="preserve">After entering contact information for your GeoServer instance, you will need to create a workspace for your web service. The workspace is the equivalent of the </w:t>
      </w:r>
      <w:r w:rsidRPr="00640EB5">
        <w:rPr>
          <w:b/>
        </w:rPr>
        <w:t xml:space="preserve">service </w:t>
      </w:r>
      <w:r w:rsidR="00AD49C4" w:rsidRPr="006A0679">
        <w:rPr>
          <w:b/>
        </w:rPr>
        <w:t>name</w:t>
      </w:r>
      <w:r w:rsidR="00AD49C4" w:rsidRPr="007468B7">
        <w:t xml:space="preserve"> when</w:t>
      </w:r>
      <w:r w:rsidRPr="007468B7">
        <w:t xml:space="preserve"> deploying a web service </w:t>
      </w:r>
      <w:r w:rsidR="007C3F71">
        <w:t xml:space="preserve">in the </w:t>
      </w:r>
      <w:r w:rsidRPr="007468B7">
        <w:t>ArcGIS</w:t>
      </w:r>
      <w:r w:rsidR="00FE6F00">
        <w:t xml:space="preserve"> Server</w:t>
      </w:r>
      <w:r w:rsidR="007C3F71">
        <w:t xml:space="preserve"> environment</w:t>
      </w:r>
      <w:r w:rsidRPr="007468B7">
        <w:t xml:space="preserve">. </w:t>
      </w:r>
    </w:p>
    <w:p w:rsidR="00480C78" w:rsidRPr="007468B7" w:rsidRDefault="00480C78" w:rsidP="0087247F">
      <w:pPr>
        <w:pStyle w:val="ListParagraph"/>
        <w:numPr>
          <w:ilvl w:val="0"/>
          <w:numId w:val="34"/>
        </w:numPr>
      </w:pPr>
      <w:r>
        <w:t xml:space="preserve">If you wish to deploy your service in compliance with OneGeology standards, your workspace will need to meet very specific requirements. See </w:t>
      </w:r>
      <w:hyperlink w:anchor="_Service_Title_and" w:history="1">
        <w:r w:rsidRPr="00480C78">
          <w:rPr>
            <w:rStyle w:val="Hyperlink"/>
          </w:rPr>
          <w:t>Appendix C.2</w:t>
        </w:r>
      </w:hyperlink>
      <w:r>
        <w:t xml:space="preserve"> for details.</w:t>
      </w:r>
    </w:p>
    <w:p w:rsidR="00E45571" w:rsidRPr="007468B7" w:rsidRDefault="007468B7" w:rsidP="0087247F">
      <w:pPr>
        <w:pStyle w:val="ListParagraph"/>
        <w:numPr>
          <w:ilvl w:val="0"/>
          <w:numId w:val="34"/>
        </w:numPr>
      </w:pPr>
      <w:r w:rsidRPr="007468B7">
        <w:t xml:space="preserve">On the left side of the GeoServer </w:t>
      </w:r>
      <w:r w:rsidRPr="00640EB5">
        <w:rPr>
          <w:b/>
        </w:rPr>
        <w:t>Web Administration Interface</w:t>
      </w:r>
      <w:r w:rsidRPr="007468B7">
        <w:t xml:space="preserve">, under </w:t>
      </w:r>
      <w:r w:rsidRPr="00640EB5">
        <w:rPr>
          <w:b/>
        </w:rPr>
        <w:t>Data</w:t>
      </w:r>
      <w:r w:rsidRPr="007468B7">
        <w:t xml:space="preserve">, click </w:t>
      </w:r>
      <w:r w:rsidRPr="00640EB5">
        <w:rPr>
          <w:b/>
        </w:rPr>
        <w:t>Workspaces</w:t>
      </w:r>
      <w:r w:rsidRPr="007468B7">
        <w:t xml:space="preserve">. This will bring you to the </w:t>
      </w:r>
      <w:r w:rsidRPr="00640EB5">
        <w:rPr>
          <w:b/>
        </w:rPr>
        <w:t>Workspaces</w:t>
      </w:r>
      <w:r w:rsidR="000716E9">
        <w:t xml:space="preserve"> page</w:t>
      </w:r>
      <w:r w:rsidRPr="007468B7">
        <w:t>, wherein you can manage existing workspaces and create new workspaces.</w:t>
      </w:r>
    </w:p>
    <w:p w:rsidR="007468B7" w:rsidRPr="007468B7" w:rsidRDefault="007468B7" w:rsidP="0087247F">
      <w:pPr>
        <w:pStyle w:val="ListParagraph"/>
        <w:numPr>
          <w:ilvl w:val="0"/>
          <w:numId w:val="34"/>
        </w:numPr>
      </w:pPr>
      <w:r w:rsidRPr="007468B7">
        <w:t xml:space="preserve">Click </w:t>
      </w:r>
      <w:r w:rsidRPr="00640EB5">
        <w:rPr>
          <w:b/>
        </w:rPr>
        <w:t>Add New Workspace</w:t>
      </w:r>
      <w:r w:rsidRPr="007468B7">
        <w:t>.</w:t>
      </w:r>
      <w:r w:rsidR="003640C1">
        <w:t xml:space="preserve"> </w:t>
      </w:r>
      <w:r w:rsidRPr="007468B7">
        <w:t xml:space="preserve">This will bring you to the </w:t>
      </w:r>
      <w:r w:rsidRPr="00640EB5">
        <w:rPr>
          <w:b/>
        </w:rPr>
        <w:t>Edit Workspace</w:t>
      </w:r>
      <w:r w:rsidRPr="007468B7">
        <w:t xml:space="preserve"> page for your new workspace.</w:t>
      </w:r>
    </w:p>
    <w:p w:rsidR="007468B7" w:rsidRPr="007468B7" w:rsidRDefault="007468B7" w:rsidP="0087247F">
      <w:pPr>
        <w:pStyle w:val="ListParagraph"/>
        <w:numPr>
          <w:ilvl w:val="0"/>
          <w:numId w:val="34"/>
        </w:numPr>
      </w:pPr>
      <w:r w:rsidRPr="007468B7">
        <w:t>Two fields are present on the Edit Workspace page:</w:t>
      </w:r>
    </w:p>
    <w:p w:rsidR="00E45571" w:rsidRDefault="007468B7" w:rsidP="0087247F">
      <w:pPr>
        <w:pStyle w:val="ListParagraph"/>
        <w:numPr>
          <w:ilvl w:val="0"/>
          <w:numId w:val="34"/>
        </w:numPr>
      </w:pPr>
      <w:r w:rsidRPr="00640EB5">
        <w:rPr>
          <w:b/>
        </w:rPr>
        <w:t>Name</w:t>
      </w:r>
      <w:r w:rsidRPr="00E45571">
        <w:t>:</w:t>
      </w:r>
      <w:r w:rsidR="003640C1">
        <w:t xml:space="preserve"> </w:t>
      </w:r>
      <w:r w:rsidRPr="00E45571">
        <w:t xml:space="preserve">The </w:t>
      </w:r>
      <w:r w:rsidRPr="00640EB5">
        <w:rPr>
          <w:b/>
        </w:rPr>
        <w:t>se</w:t>
      </w:r>
      <w:r w:rsidRPr="006A0679">
        <w:rPr>
          <w:b/>
        </w:rPr>
        <w:t>rvice title</w:t>
      </w:r>
      <w:r w:rsidRPr="00E45571">
        <w:t>; may contain spaces or special characters; usually named according to the following convention:</w:t>
      </w:r>
    </w:p>
    <w:p w:rsidR="00E45571" w:rsidRDefault="00E45571" w:rsidP="0087247F">
      <w:pPr>
        <w:pStyle w:val="ListParagraph"/>
        <w:numPr>
          <w:ilvl w:val="0"/>
          <w:numId w:val="34"/>
        </w:numPr>
      </w:pPr>
      <w:r>
        <w:t xml:space="preserve">GeographicArea_Theme, where </w:t>
      </w:r>
      <w:r w:rsidR="007468B7" w:rsidRPr="007468B7">
        <w:t>GeographicArea is the overall region containing th</w:t>
      </w:r>
      <w:r>
        <w:t>e map extent of the web service</w:t>
      </w:r>
      <w:r>
        <w:br/>
      </w:r>
      <w:r w:rsidR="007468B7" w:rsidRPr="007468B7">
        <w:t>Theme is an indicator of the kinds of features</w:t>
      </w:r>
    </w:p>
    <w:p w:rsidR="007468B7" w:rsidRPr="007468B7" w:rsidRDefault="007468B7" w:rsidP="0087247F">
      <w:pPr>
        <w:pStyle w:val="ListParagraph"/>
        <w:numPr>
          <w:ilvl w:val="0"/>
          <w:numId w:val="34"/>
        </w:numPr>
      </w:pPr>
      <w:r w:rsidRPr="00640EB5">
        <w:rPr>
          <w:b/>
        </w:rPr>
        <w:t>Namespace URI</w:t>
      </w:r>
      <w:r w:rsidRPr="007468B7">
        <w:t xml:space="preserve">: A </w:t>
      </w:r>
      <w:hyperlink w:anchor="URI" w:history="1">
        <w:r w:rsidRPr="00E45571">
          <w:rPr>
            <w:rStyle w:val="Hyperlink"/>
          </w:rPr>
          <w:t>URI</w:t>
        </w:r>
      </w:hyperlink>
      <w:r w:rsidRPr="007468B7">
        <w:t xml:space="preserve"> associated with your project</w:t>
      </w:r>
    </w:p>
    <w:p w:rsidR="007468B7" w:rsidRDefault="007468B7" w:rsidP="0087247F">
      <w:pPr>
        <w:pStyle w:val="ListParagraph"/>
        <w:numPr>
          <w:ilvl w:val="0"/>
          <w:numId w:val="34"/>
        </w:numPr>
      </w:pPr>
      <w:r w:rsidRPr="007468B7">
        <w:lastRenderedPageBreak/>
        <w:t xml:space="preserve">When you are finished, click </w:t>
      </w:r>
      <w:r w:rsidRPr="00640EB5">
        <w:rPr>
          <w:b/>
        </w:rPr>
        <w:t>Save</w:t>
      </w:r>
      <w:r w:rsidRPr="007468B7">
        <w:t>.</w:t>
      </w:r>
    </w:p>
    <w:p w:rsidR="007468B7" w:rsidRPr="007D5F8C" w:rsidRDefault="007468B7" w:rsidP="0087247F">
      <w:pPr>
        <w:pStyle w:val="Heading2"/>
        <w:numPr>
          <w:ilvl w:val="1"/>
          <w:numId w:val="43"/>
        </w:numPr>
      </w:pPr>
      <w:bookmarkStart w:id="172" w:name="_Connecting_to_your"/>
      <w:bookmarkStart w:id="173" w:name="_Toc321148921"/>
      <w:bookmarkStart w:id="174" w:name="_Toc364417902"/>
      <w:bookmarkEnd w:id="172"/>
      <w:r w:rsidRPr="007D5F8C">
        <w:t>Connecting to your PostGIS Database</w:t>
      </w:r>
      <w:bookmarkEnd w:id="173"/>
      <w:bookmarkEnd w:id="174"/>
    </w:p>
    <w:p w:rsidR="007468B7" w:rsidRPr="007468B7" w:rsidRDefault="007468B7" w:rsidP="0087247F">
      <w:pPr>
        <w:pStyle w:val="ListParagraph"/>
        <w:numPr>
          <w:ilvl w:val="0"/>
          <w:numId w:val="51"/>
        </w:numPr>
        <w:ind w:left="720" w:hanging="540"/>
      </w:pPr>
      <w:r w:rsidRPr="007468B7">
        <w:t xml:space="preserve">Having created a new workspace, you will now create a </w:t>
      </w:r>
      <w:r w:rsidRPr="00640EB5">
        <w:rPr>
          <w:b/>
        </w:rPr>
        <w:t>store</w:t>
      </w:r>
      <w:r w:rsidRPr="007468B7">
        <w:t xml:space="preserve">, or </w:t>
      </w:r>
      <w:r w:rsidRPr="00640EB5">
        <w:rPr>
          <w:b/>
        </w:rPr>
        <w:t>database connection</w:t>
      </w:r>
      <w:r w:rsidRPr="007468B7">
        <w:t>, for your service.</w:t>
      </w:r>
    </w:p>
    <w:p w:rsidR="007468B7" w:rsidRPr="007468B7" w:rsidRDefault="007468B7" w:rsidP="0087247F">
      <w:pPr>
        <w:pStyle w:val="ListParagraph"/>
        <w:numPr>
          <w:ilvl w:val="0"/>
          <w:numId w:val="51"/>
        </w:numPr>
        <w:ind w:left="720" w:hanging="540"/>
      </w:pPr>
      <w:r w:rsidRPr="007468B7">
        <w:t xml:space="preserve">On the left side of the GeoServer </w:t>
      </w:r>
      <w:r w:rsidRPr="00640EB5">
        <w:rPr>
          <w:b/>
        </w:rPr>
        <w:t>Web Administration Interface</w:t>
      </w:r>
      <w:r w:rsidRPr="007468B7">
        <w:t xml:space="preserve">, under </w:t>
      </w:r>
      <w:r w:rsidRPr="00640EB5">
        <w:rPr>
          <w:b/>
        </w:rPr>
        <w:t>Data</w:t>
      </w:r>
      <w:r w:rsidRPr="007468B7">
        <w:t xml:space="preserve">, click </w:t>
      </w:r>
      <w:r w:rsidRPr="00640EB5">
        <w:rPr>
          <w:b/>
        </w:rPr>
        <w:t>Stores</w:t>
      </w:r>
      <w:r w:rsidRPr="007468B7">
        <w:t xml:space="preserve">. This will bring you to the </w:t>
      </w:r>
      <w:r w:rsidRPr="00640EB5">
        <w:rPr>
          <w:b/>
        </w:rPr>
        <w:t>Stores</w:t>
      </w:r>
      <w:r w:rsidRPr="007468B7">
        <w:t xml:space="preserve"> page.</w:t>
      </w:r>
      <w:r w:rsidR="000716E9">
        <w:t xml:space="preserve"> O</w:t>
      </w:r>
      <w:r w:rsidRPr="007468B7">
        <w:t xml:space="preserve">n the </w:t>
      </w:r>
      <w:r w:rsidRPr="00640EB5">
        <w:rPr>
          <w:b/>
        </w:rPr>
        <w:t>Stores</w:t>
      </w:r>
      <w:r w:rsidRPr="007468B7">
        <w:t xml:space="preserve"> page, click </w:t>
      </w:r>
      <w:r w:rsidRPr="00640EB5">
        <w:rPr>
          <w:b/>
        </w:rPr>
        <w:t>Add New Store</w:t>
      </w:r>
      <w:r w:rsidRPr="007468B7">
        <w:t>.</w:t>
      </w:r>
    </w:p>
    <w:p w:rsidR="007468B7" w:rsidRPr="007468B7" w:rsidRDefault="007468B7" w:rsidP="0087247F">
      <w:pPr>
        <w:pStyle w:val="ListParagraph"/>
        <w:numPr>
          <w:ilvl w:val="0"/>
          <w:numId w:val="51"/>
        </w:numPr>
        <w:ind w:left="720" w:hanging="540"/>
      </w:pPr>
      <w:r w:rsidRPr="007468B7">
        <w:t xml:space="preserve">This will bring you to the </w:t>
      </w:r>
      <w:r w:rsidRPr="00640EB5">
        <w:rPr>
          <w:b/>
        </w:rPr>
        <w:t>New Data Source</w:t>
      </w:r>
      <w:r w:rsidRPr="007468B7">
        <w:t xml:space="preserve"> page (</w:t>
      </w:r>
      <w:r w:rsidR="000716E9">
        <w:t>Figure 10</w:t>
      </w:r>
      <w:r w:rsidRPr="007468B7">
        <w:t>).</w:t>
      </w:r>
    </w:p>
    <w:p w:rsidR="007468B7" w:rsidRPr="007468B7" w:rsidRDefault="007468B7" w:rsidP="0087247F">
      <w:pPr>
        <w:pStyle w:val="ListParagraph"/>
        <w:numPr>
          <w:ilvl w:val="0"/>
          <w:numId w:val="51"/>
        </w:numPr>
        <w:ind w:left="720" w:hanging="540"/>
      </w:pPr>
      <w:r w:rsidRPr="007468B7">
        <w:t xml:space="preserve">On the </w:t>
      </w:r>
      <w:r w:rsidRPr="00640EB5">
        <w:rPr>
          <w:b/>
        </w:rPr>
        <w:t>New Data Source</w:t>
      </w:r>
      <w:r w:rsidRPr="007468B7">
        <w:t xml:space="preserve"> page, choose </w:t>
      </w:r>
      <w:r w:rsidR="000716E9" w:rsidRPr="00640EB5">
        <w:rPr>
          <w:b/>
        </w:rPr>
        <w:t>PostGIS</w:t>
      </w:r>
      <w:r w:rsidR="000716E9">
        <w:t xml:space="preserve"> </w:t>
      </w:r>
      <w:r w:rsidRPr="000716E9">
        <w:t>as</w:t>
      </w:r>
      <w:r w:rsidRPr="007468B7">
        <w:t xml:space="preserve"> the data source by clicking </w:t>
      </w:r>
      <w:r w:rsidRPr="00640EB5">
        <w:rPr>
          <w:b/>
        </w:rPr>
        <w:t>PostGIS</w:t>
      </w:r>
      <w:r w:rsidRPr="007468B7">
        <w:t>.</w:t>
      </w:r>
      <w:r w:rsidR="003640C1">
        <w:t xml:space="preserve"> </w:t>
      </w:r>
      <w:r w:rsidRPr="007468B7">
        <w:t xml:space="preserve">This will bring you to the </w:t>
      </w:r>
      <w:r w:rsidRPr="00640EB5">
        <w:rPr>
          <w:b/>
        </w:rPr>
        <w:t>New Vector Data Source</w:t>
      </w:r>
      <w:r w:rsidR="00C75732">
        <w:t xml:space="preserve"> page</w:t>
      </w:r>
      <w:r w:rsidRPr="007468B7">
        <w:t>.</w:t>
      </w:r>
      <w:r w:rsidR="00C75732">
        <w:t xml:space="preserve"> Complete the following steps:</w:t>
      </w:r>
    </w:p>
    <w:p w:rsidR="007468B7" w:rsidRPr="00C75732" w:rsidRDefault="00C75732" w:rsidP="0087247F">
      <w:pPr>
        <w:pStyle w:val="ListParagraph"/>
        <w:numPr>
          <w:ilvl w:val="0"/>
          <w:numId w:val="51"/>
        </w:numPr>
        <w:ind w:left="720" w:hanging="540"/>
      </w:pPr>
      <w:r w:rsidRPr="00C75732">
        <w:t>S</w:t>
      </w:r>
      <w:r w:rsidR="007468B7" w:rsidRPr="00C75732">
        <w:t xml:space="preserve">elect a </w:t>
      </w:r>
      <w:r w:rsidR="007468B7" w:rsidRPr="00640EB5">
        <w:rPr>
          <w:b/>
        </w:rPr>
        <w:t>Service Title</w:t>
      </w:r>
      <w:r w:rsidR="007468B7" w:rsidRPr="00C75732">
        <w:t xml:space="preserve"> from the</w:t>
      </w:r>
      <w:r w:rsidR="000716E9" w:rsidRPr="00C75732">
        <w:t xml:space="preserve"> </w:t>
      </w:r>
      <w:r w:rsidR="000716E9" w:rsidRPr="00640EB5">
        <w:rPr>
          <w:b/>
        </w:rPr>
        <w:t>Workspace</w:t>
      </w:r>
      <w:r w:rsidR="000D1AC6" w:rsidRPr="00C75732">
        <w:t xml:space="preserve"> drop down menu. </w:t>
      </w:r>
      <w:r w:rsidR="007468B7" w:rsidRPr="00C75732">
        <w:t xml:space="preserve">Select the workspace you created in </w:t>
      </w:r>
      <w:hyperlink w:anchor="_Creating_a_Workspace" w:history="1">
        <w:r w:rsidR="003D4D3A">
          <w:rPr>
            <w:rStyle w:val="Hyperlink"/>
          </w:rPr>
          <w:t xml:space="preserve">Appendix </w:t>
        </w:r>
        <w:r w:rsidR="003B3882">
          <w:rPr>
            <w:rStyle w:val="Hyperlink"/>
          </w:rPr>
          <w:t>A</w:t>
        </w:r>
        <w:r w:rsidR="007468B7" w:rsidRPr="00C75732">
          <w:rPr>
            <w:rStyle w:val="Hyperlink"/>
          </w:rPr>
          <w:t>.3</w:t>
        </w:r>
      </w:hyperlink>
    </w:p>
    <w:p w:rsidR="007468B7" w:rsidRPr="00C75732" w:rsidRDefault="007468B7" w:rsidP="0087247F">
      <w:pPr>
        <w:pStyle w:val="ListParagraph"/>
        <w:numPr>
          <w:ilvl w:val="0"/>
          <w:numId w:val="51"/>
        </w:numPr>
        <w:ind w:left="720" w:hanging="540"/>
      </w:pPr>
      <w:r w:rsidRPr="00C75732">
        <w:t xml:space="preserve">Type a name for your data store in the </w:t>
      </w:r>
      <w:r w:rsidRPr="00640EB5">
        <w:rPr>
          <w:b/>
        </w:rPr>
        <w:t>Data Source Name field</w:t>
      </w:r>
      <w:r w:rsidRPr="00C75732">
        <w:t xml:space="preserve"> (spaces are acceptable here); add a description if desired</w:t>
      </w:r>
      <w:r w:rsidR="003640C1">
        <w:t xml:space="preserve"> </w:t>
      </w:r>
    </w:p>
    <w:p w:rsidR="007468B7" w:rsidRPr="00C75732" w:rsidRDefault="007468B7" w:rsidP="0087247F">
      <w:pPr>
        <w:pStyle w:val="ListParagraph"/>
        <w:numPr>
          <w:ilvl w:val="0"/>
          <w:numId w:val="51"/>
        </w:numPr>
        <w:ind w:left="720" w:hanging="540"/>
      </w:pPr>
      <w:r w:rsidRPr="00C75732">
        <w:t xml:space="preserve">Make sure that the </w:t>
      </w:r>
      <w:r w:rsidRPr="00640EB5">
        <w:rPr>
          <w:b/>
        </w:rPr>
        <w:t>Enabled</w:t>
      </w:r>
      <w:r w:rsidR="00D332F0">
        <w:t xml:space="preserve"> checkbox is checked</w:t>
      </w:r>
    </w:p>
    <w:p w:rsidR="007468B7" w:rsidRPr="00C75732" w:rsidRDefault="007468B7" w:rsidP="0087247F">
      <w:pPr>
        <w:pStyle w:val="ListParagraph"/>
        <w:numPr>
          <w:ilvl w:val="0"/>
          <w:numId w:val="51"/>
        </w:numPr>
        <w:ind w:left="720" w:hanging="540"/>
      </w:pPr>
      <w:r w:rsidRPr="00C75732">
        <w:t xml:space="preserve">Set the </w:t>
      </w:r>
      <w:r w:rsidRPr="00640EB5">
        <w:rPr>
          <w:b/>
        </w:rPr>
        <w:t>Connection Parameters</w:t>
      </w:r>
      <w:r w:rsidRPr="00C75732">
        <w:t xml:space="preserve"> for your PostGIS data source</w:t>
      </w:r>
      <w:r w:rsidR="00FD0EB1">
        <w:t>; i</w:t>
      </w:r>
      <w:r w:rsidR="00FD0EB1" w:rsidRPr="007468B7">
        <w:t>f the PostGIS data source is located on a remote server, you will need to provide the appropriate host, port, database name, user name, and password to access it</w:t>
      </w:r>
      <w:r w:rsidRPr="00C75732">
        <w:t>:</w:t>
      </w:r>
    </w:p>
    <w:p w:rsidR="007468B7" w:rsidRPr="00C75732" w:rsidRDefault="007468B7" w:rsidP="0087247F">
      <w:pPr>
        <w:pStyle w:val="ListParagraph"/>
        <w:numPr>
          <w:ilvl w:val="0"/>
          <w:numId w:val="51"/>
        </w:numPr>
        <w:ind w:left="720" w:hanging="540"/>
      </w:pPr>
      <w:r w:rsidRPr="00640EB5">
        <w:rPr>
          <w:b/>
        </w:rPr>
        <w:t>Host</w:t>
      </w:r>
      <w:r w:rsidRPr="00C75732">
        <w:t>: use “localhost” if the PostGIS data source is on the same machine as your GeoServer instance</w:t>
      </w:r>
      <w:r w:rsidR="00FD0EB1">
        <w:t>; more specific host information will be necessary if your PostGIS data source is on a remote server</w:t>
      </w:r>
    </w:p>
    <w:p w:rsidR="007468B7" w:rsidRPr="00C75732" w:rsidRDefault="007468B7" w:rsidP="0087247F">
      <w:pPr>
        <w:pStyle w:val="ListParagraph"/>
        <w:numPr>
          <w:ilvl w:val="0"/>
          <w:numId w:val="51"/>
        </w:numPr>
        <w:ind w:left="720" w:hanging="540"/>
      </w:pPr>
      <w:r w:rsidRPr="00640EB5">
        <w:rPr>
          <w:b/>
        </w:rPr>
        <w:t>Port</w:t>
      </w:r>
      <w:r w:rsidRPr="00C75732">
        <w:t>: default is 5432</w:t>
      </w:r>
    </w:p>
    <w:p w:rsidR="007468B7" w:rsidRPr="00C75732" w:rsidRDefault="007468B7" w:rsidP="0087247F">
      <w:pPr>
        <w:pStyle w:val="ListParagraph"/>
        <w:numPr>
          <w:ilvl w:val="0"/>
          <w:numId w:val="51"/>
        </w:numPr>
        <w:ind w:left="720" w:hanging="540"/>
      </w:pPr>
      <w:r w:rsidRPr="00640EB5">
        <w:rPr>
          <w:b/>
        </w:rPr>
        <w:t>Database name</w:t>
      </w:r>
      <w:r w:rsidRPr="00C75732">
        <w:t>: this information will depend on the PostGIS data source</w:t>
      </w:r>
    </w:p>
    <w:p w:rsidR="007468B7" w:rsidRPr="00C75732" w:rsidRDefault="007468B7" w:rsidP="0087247F">
      <w:pPr>
        <w:pStyle w:val="ListParagraph"/>
        <w:numPr>
          <w:ilvl w:val="0"/>
          <w:numId w:val="51"/>
        </w:numPr>
        <w:ind w:left="720" w:hanging="540"/>
      </w:pPr>
      <w:r w:rsidRPr="00640EB5">
        <w:rPr>
          <w:b/>
        </w:rPr>
        <w:t>Schema</w:t>
      </w:r>
      <w:r w:rsidRPr="00C75732">
        <w:t>: this information will depend on the PostGIS data source</w:t>
      </w:r>
    </w:p>
    <w:p w:rsidR="007468B7" w:rsidRPr="00C75732" w:rsidRDefault="007468B7" w:rsidP="0087247F">
      <w:pPr>
        <w:pStyle w:val="ListParagraph"/>
        <w:numPr>
          <w:ilvl w:val="0"/>
          <w:numId w:val="51"/>
        </w:numPr>
        <w:ind w:left="720" w:hanging="540"/>
      </w:pPr>
      <w:r w:rsidRPr="00640EB5">
        <w:rPr>
          <w:b/>
        </w:rPr>
        <w:t>User name</w:t>
      </w:r>
      <w:r w:rsidRPr="00C75732">
        <w:t>: this information will depend on the PostGIS data source</w:t>
      </w:r>
    </w:p>
    <w:p w:rsidR="007468B7" w:rsidRPr="00C75732" w:rsidRDefault="007468B7" w:rsidP="0087247F">
      <w:pPr>
        <w:pStyle w:val="ListParagraph"/>
        <w:numPr>
          <w:ilvl w:val="0"/>
          <w:numId w:val="51"/>
        </w:numPr>
        <w:ind w:left="720" w:hanging="540"/>
      </w:pPr>
      <w:r w:rsidRPr="00640EB5">
        <w:rPr>
          <w:b/>
        </w:rPr>
        <w:t>Password</w:t>
      </w:r>
      <w:r w:rsidRPr="00C75732">
        <w:t>: this information will depend on the PostGIS data source</w:t>
      </w:r>
    </w:p>
    <w:p w:rsidR="007468B7" w:rsidRPr="007468B7" w:rsidRDefault="007468B7" w:rsidP="0087247F">
      <w:pPr>
        <w:pStyle w:val="ListParagraph"/>
        <w:numPr>
          <w:ilvl w:val="0"/>
          <w:numId w:val="51"/>
        </w:numPr>
        <w:ind w:left="720" w:hanging="540"/>
      </w:pPr>
      <w:r w:rsidRPr="007468B7">
        <w:t xml:space="preserve">When finished, click </w:t>
      </w:r>
      <w:r w:rsidRPr="00640EB5">
        <w:rPr>
          <w:b/>
        </w:rPr>
        <w:t>Save</w:t>
      </w:r>
      <w:r w:rsidRPr="007468B7">
        <w:t>.</w:t>
      </w:r>
    </w:p>
    <w:p w:rsidR="007468B7" w:rsidRPr="007D5F8C" w:rsidRDefault="007468B7" w:rsidP="0087247F">
      <w:pPr>
        <w:pStyle w:val="Heading2"/>
        <w:numPr>
          <w:ilvl w:val="1"/>
          <w:numId w:val="43"/>
        </w:numPr>
      </w:pPr>
      <w:bookmarkStart w:id="175" w:name="_Adding_Layers_to"/>
      <w:bookmarkStart w:id="176" w:name="_Toc321148922"/>
      <w:bookmarkStart w:id="177" w:name="_Toc364417903"/>
      <w:bookmarkEnd w:id="175"/>
      <w:r w:rsidRPr="007D5F8C">
        <w:t>Adding Layers to a Workspace</w:t>
      </w:r>
      <w:bookmarkEnd w:id="176"/>
      <w:bookmarkEnd w:id="177"/>
    </w:p>
    <w:p w:rsidR="007468B7" w:rsidRDefault="007468B7" w:rsidP="002A5DE2">
      <w:r w:rsidRPr="007468B7">
        <w:t>Having created a workspace and specified a PostGIS data source</w:t>
      </w:r>
      <w:r w:rsidR="00FD0EB1">
        <w:t xml:space="preserve"> for your </w:t>
      </w:r>
      <w:hyperlink w:anchor="Web_Service" w:history="1">
        <w:r w:rsidR="00FD0EB1" w:rsidRPr="00FD0EB1">
          <w:rPr>
            <w:rStyle w:val="Hyperlink"/>
          </w:rPr>
          <w:t>web service</w:t>
        </w:r>
      </w:hyperlink>
      <w:r w:rsidRPr="007468B7">
        <w:t xml:space="preserve">, you will now populate your web service </w:t>
      </w:r>
      <w:r w:rsidR="00BE53C1">
        <w:t>with data layers from your work</w:t>
      </w:r>
      <w:r w:rsidRPr="007468B7">
        <w:t>space.</w:t>
      </w:r>
    </w:p>
    <w:p w:rsidR="007468B7" w:rsidRPr="007468B7" w:rsidRDefault="007468B7" w:rsidP="002A5DE2">
      <w:r w:rsidRPr="007468B7">
        <w:t xml:space="preserve">On the left side of the GeoServer </w:t>
      </w:r>
      <w:r w:rsidRPr="003D4D3A">
        <w:rPr>
          <w:b/>
        </w:rPr>
        <w:t>Web Administration Interface</w:t>
      </w:r>
      <w:r w:rsidRPr="007468B7">
        <w:t xml:space="preserve">, under </w:t>
      </w:r>
      <w:r w:rsidRPr="003D4D3A">
        <w:rPr>
          <w:b/>
        </w:rPr>
        <w:t>Data</w:t>
      </w:r>
      <w:r w:rsidRPr="007468B7">
        <w:t xml:space="preserve">, click </w:t>
      </w:r>
      <w:r w:rsidRPr="003D4D3A">
        <w:rPr>
          <w:b/>
        </w:rPr>
        <w:t>Layers</w:t>
      </w:r>
      <w:r w:rsidRPr="007468B7">
        <w:t>.</w:t>
      </w:r>
      <w:r w:rsidR="003640C1">
        <w:t xml:space="preserve"> </w:t>
      </w:r>
      <w:r w:rsidRPr="007468B7">
        <w:t xml:space="preserve">This will bring up the </w:t>
      </w:r>
      <w:r w:rsidRPr="003D4D3A">
        <w:rPr>
          <w:b/>
        </w:rPr>
        <w:t>Layers</w:t>
      </w:r>
      <w:r w:rsidRPr="007468B7">
        <w:t xml:space="preserve"> page.</w:t>
      </w:r>
    </w:p>
    <w:p w:rsidR="007468B7" w:rsidRPr="007468B7" w:rsidRDefault="007468B7" w:rsidP="002A5DE2">
      <w:r w:rsidRPr="007468B7">
        <w:t xml:space="preserve">On the </w:t>
      </w:r>
      <w:r w:rsidRPr="003D4D3A">
        <w:rPr>
          <w:b/>
        </w:rPr>
        <w:t>Layers</w:t>
      </w:r>
      <w:r w:rsidRPr="007468B7">
        <w:t xml:space="preserve"> page, click </w:t>
      </w:r>
      <w:r w:rsidRPr="003D4D3A">
        <w:rPr>
          <w:b/>
        </w:rPr>
        <w:t>Add a new resource</w:t>
      </w:r>
      <w:r w:rsidRPr="007468B7">
        <w:t xml:space="preserve">. This will take you to the </w:t>
      </w:r>
      <w:r w:rsidRPr="003D4D3A">
        <w:rPr>
          <w:b/>
        </w:rPr>
        <w:t>New Layer</w:t>
      </w:r>
      <w:r w:rsidRPr="007468B7">
        <w:t xml:space="preserve"> </w:t>
      </w:r>
      <w:r w:rsidR="003D4D3A">
        <w:t>page.</w:t>
      </w:r>
    </w:p>
    <w:p w:rsidR="007468B7" w:rsidRPr="007468B7" w:rsidRDefault="007468B7" w:rsidP="002A5DE2">
      <w:r w:rsidRPr="007468B7">
        <w:t xml:space="preserve">On the </w:t>
      </w:r>
      <w:r w:rsidRPr="003D4D3A">
        <w:rPr>
          <w:b/>
        </w:rPr>
        <w:t>New Layer</w:t>
      </w:r>
      <w:r w:rsidRPr="007468B7">
        <w:t xml:space="preserve"> page, use the pulldown menu </w:t>
      </w:r>
      <w:r w:rsidR="003D4D3A">
        <w:t xml:space="preserve">at the top </w:t>
      </w:r>
      <w:r w:rsidR="007075EF">
        <w:t xml:space="preserve">of the page </w:t>
      </w:r>
      <w:r w:rsidRPr="007468B7">
        <w:t xml:space="preserve">to select the data source you specified in </w:t>
      </w:r>
      <w:hyperlink w:anchor="_Connecting_to_your" w:history="1">
        <w:r w:rsidR="003B3882" w:rsidRPr="007075EF">
          <w:rPr>
            <w:rStyle w:val="Hyperlink"/>
          </w:rPr>
          <w:t>Appendix A</w:t>
        </w:r>
        <w:r w:rsidRPr="007075EF">
          <w:rPr>
            <w:rStyle w:val="Hyperlink"/>
          </w:rPr>
          <w:t>.4</w:t>
        </w:r>
      </w:hyperlink>
      <w:r w:rsidRPr="007468B7">
        <w:t xml:space="preserve">. Doing so will populate </w:t>
      </w:r>
      <w:r w:rsidR="007075EF">
        <w:t xml:space="preserve">the </w:t>
      </w:r>
      <w:r w:rsidR="007075EF">
        <w:rPr>
          <w:b/>
        </w:rPr>
        <w:t>New Layer</w:t>
      </w:r>
      <w:r w:rsidR="007075EF">
        <w:t xml:space="preserve"> page with a</w:t>
      </w:r>
      <w:r w:rsidRPr="007468B7">
        <w:t xml:space="preserve"> list</w:t>
      </w:r>
      <w:r w:rsidR="007075EF">
        <w:t xml:space="preserve"> of</w:t>
      </w:r>
      <w:r w:rsidRPr="007468B7">
        <w:t xml:space="preserve"> layers that may be published; click </w:t>
      </w:r>
      <w:r w:rsidRPr="007075EF">
        <w:rPr>
          <w:b/>
        </w:rPr>
        <w:t>Publish</w:t>
      </w:r>
      <w:r w:rsidRPr="007468B7">
        <w:t xml:space="preserve"> to make </w:t>
      </w:r>
      <w:r w:rsidR="007075EF">
        <w:t>the associated layer</w:t>
      </w:r>
      <w:r w:rsidRPr="007468B7">
        <w:t xml:space="preserve"> publicly accessible to anyone who </w:t>
      </w:r>
      <w:r w:rsidR="007075EF">
        <w:t>connects to</w:t>
      </w:r>
      <w:r w:rsidRPr="007468B7">
        <w:t xml:space="preserve"> your web service.</w:t>
      </w:r>
    </w:p>
    <w:p w:rsidR="007468B7" w:rsidRPr="007468B7" w:rsidRDefault="007468B7" w:rsidP="002A5DE2">
      <w:r w:rsidRPr="007468B7">
        <w:t>**Note: You may publish the same layer multiple times.</w:t>
      </w:r>
      <w:r w:rsidR="003640C1">
        <w:t xml:space="preserve"> </w:t>
      </w:r>
      <w:r w:rsidRPr="007468B7">
        <w:t xml:space="preserve">To do so, click </w:t>
      </w:r>
      <w:r w:rsidRPr="007075EF">
        <w:rPr>
          <w:b/>
        </w:rPr>
        <w:t>Publish again</w:t>
      </w:r>
      <w:r w:rsidRPr="007468B7">
        <w:t>.</w:t>
      </w:r>
    </w:p>
    <w:p w:rsidR="007468B7" w:rsidRDefault="006A0679" w:rsidP="002A5DE2">
      <w:r>
        <w:rPr>
          <w:noProof/>
        </w:rPr>
        <w:lastRenderedPageBreak/>
        <mc:AlternateContent>
          <mc:Choice Requires="wpg">
            <w:drawing>
              <wp:anchor distT="182880" distB="182880" distL="114300" distR="114300" simplePos="0" relativeHeight="251724800" behindDoc="0" locked="0" layoutInCell="1" allowOverlap="1" wp14:anchorId="0D6F5B55" wp14:editId="040F9071">
                <wp:simplePos x="0" y="0"/>
                <wp:positionH relativeFrom="column">
                  <wp:posOffset>73660</wp:posOffset>
                </wp:positionH>
                <wp:positionV relativeFrom="paragraph">
                  <wp:posOffset>847725</wp:posOffset>
                </wp:positionV>
                <wp:extent cx="6208395" cy="4535170"/>
                <wp:effectExtent l="133350" t="114300" r="135255" b="0"/>
                <wp:wrapTopAndBottom/>
                <wp:docPr id="32" name="Group 32"/>
                <wp:cNvGraphicFramePr/>
                <a:graphic xmlns:a="http://schemas.openxmlformats.org/drawingml/2006/main">
                  <a:graphicData uri="http://schemas.microsoft.com/office/word/2010/wordprocessingGroup">
                    <wpg:wgp>
                      <wpg:cNvGrpSpPr/>
                      <wpg:grpSpPr>
                        <a:xfrm>
                          <a:off x="0" y="0"/>
                          <a:ext cx="6208395" cy="4535170"/>
                          <a:chOff x="0" y="0"/>
                          <a:chExt cx="6212205" cy="4535424"/>
                        </a:xfrm>
                      </wpg:grpSpPr>
                      <pic:pic xmlns:pic="http://schemas.openxmlformats.org/drawingml/2006/picture">
                        <pic:nvPicPr>
                          <pic:cNvPr id="27" name="Picture 27"/>
                          <pic:cNvPicPr>
                            <a:picLocks noChangeAspect="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210605" cy="4352544"/>
                          </a:xfrm>
                          <a:prstGeom prst="rect">
                            <a:avLst/>
                          </a:prstGeom>
                          <a:noFill/>
                          <a:effectLst>
                            <a:outerShdw blurRad="63500" sx="102000" sy="102000" algn="ctr" rotWithShape="0">
                              <a:prstClr val="black">
                                <a:alpha val="40000"/>
                              </a:prstClr>
                            </a:outerShdw>
                          </a:effectLst>
                        </pic:spPr>
                      </pic:pic>
                      <wps:wsp>
                        <wps:cNvPr id="28" name="Text Box 28"/>
                        <wps:cNvSpPr txBox="1"/>
                        <wps:spPr>
                          <a:xfrm>
                            <a:off x="0" y="4374490"/>
                            <a:ext cx="6212205" cy="160934"/>
                          </a:xfrm>
                          <a:prstGeom prst="rect">
                            <a:avLst/>
                          </a:prstGeom>
                          <a:solidFill>
                            <a:prstClr val="white"/>
                          </a:solidFill>
                          <a:ln>
                            <a:noFill/>
                          </a:ln>
                          <a:effectLst/>
                        </wps:spPr>
                        <wps:txbx>
                          <w:txbxContent>
                            <w:p w:rsidR="006442C1" w:rsidRPr="003F7AE3" w:rsidRDefault="006442C1" w:rsidP="002A5DE2">
                              <w:pPr>
                                <w:pStyle w:val="Caption"/>
                                <w:rPr>
                                  <w:noProof/>
                                </w:rPr>
                              </w:pPr>
                              <w:bookmarkStart w:id="178" w:name="_Ref321761966"/>
                              <w:r>
                                <w:t xml:space="preserve">Figure </w:t>
                              </w:r>
                              <w:fldSimple w:instr=" SEQ Figure \* ARABIC ">
                                <w:r>
                                  <w:rPr>
                                    <w:noProof/>
                                  </w:rPr>
                                  <w:t>11</w:t>
                                </w:r>
                              </w:fldSimple>
                              <w:bookmarkEnd w:id="178"/>
                              <w:r>
                                <w:t>: The Edit Layer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32" o:spid="_x0000_s1064" style="position:absolute;margin-left:5.8pt;margin-top:66.75pt;width:488.85pt;height:357.1pt;z-index:251724800;mso-wrap-distance-top:14.4pt;mso-wrap-distance-bottom:14.4pt;mso-width-relative:margin;mso-height-relative:margin" coordsize="62122,453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">
                <v:shape id="Picture 27" o:spid="_x0000_s1065" type="#_x0000_t75" style="position:absolute;width:62106;height:435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5ipU/DAAAA2wAAAA8AAABkcnMvZG93bnJldi54bWxEj9FqAjEURN8L/kO4gi9FsxVsZTWKFC36&#10;VFz9gEty3V3d3MRN1O3fm0Khj8PMnGHmy8424k5tqB0reBtlIIi1MzWXCo6HzXAKIkRkg41jUvBD&#10;AZaL3sscc+MevKd7EUuRIBxyVFDF6HMpg67IYhg5T5y8k2stxiTbUpoWHwluGznOsndpsea0UKGn&#10;z4r0pbhZBTbW+upfSz3ZnbDz3/v1+ctdlBr0u9UMRKQu/of/2lujYPwBv1/SD5CLJ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HmKlT8MAAADbAAAADwAAAAAAAAAAAAAAAACf&#10;AgAAZHJzL2Rvd25yZXYueG1sUEsFBgAAAAAEAAQA9wAAAI8DAAAAAA==&#10;">
                  <v:imagedata r:id="rId79" o:title=""/>
                  <v:shadow on="t" type="perspective" color="black" opacity="26214f" offset="0,0" matrix="66847f,,,66847f"/>
                  <v:path arrowok="t"/>
                </v:shape>
                <v:shape id="Text Box 28" o:spid="_x0000_s1066" type="#_x0000_t202" style="position:absolute;top:43744;width:62122;height:16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gS5cEA&#10;AADbAAAADwAAAGRycy9kb3ducmV2LnhtbERPu2rDMBTdC/kHcQNZSiLHgylulJBHCxnawWnIfLFu&#10;bBPrykiKH39fDYWOh/Pe7EbTip6cbywrWK8SEMSl1Q1XCq4/n8s3ED4ga2wtk4KJPOy2s5cN5toO&#10;XFB/CZWIIexzVFCH0OVS+rImg35lO+LI3a0zGCJ0ldQOhxhuWpkmSSYNNhwbauzoWFP5uDyNguzk&#10;nkPBx9fT9eMLv7sqvR2mm1KL+bh/BxFoDP/iP/dZK0jj2Pgl/gC5/Q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k4EuXBAAAA2wAAAA8AAAAAAAAAAAAAAAAAmAIAAGRycy9kb3du&#10;cmV2LnhtbFBLBQYAAAAABAAEAPUAAACGAwAAAAA=&#10;" stroked="f">
                  <v:textbox inset="0,0,0,0">
                    <w:txbxContent>
                      <w:p w:rsidR="006442C1" w:rsidRPr="003F7AE3" w:rsidRDefault="006442C1" w:rsidP="002A5DE2">
                        <w:pPr>
                          <w:pStyle w:val="Caption"/>
                          <w:rPr>
                            <w:noProof/>
                          </w:rPr>
                        </w:pPr>
                        <w:bookmarkStart w:id="169" w:name="_Ref321761966"/>
                        <w:r>
                          <w:t xml:space="preserve">Figure </w:t>
                        </w:r>
                        <w:r>
                          <w:fldChar w:fldCharType="begin"/>
                        </w:r>
                        <w:r>
                          <w:instrText xml:space="preserve"> SEQ Figure \* ARABIC </w:instrText>
                        </w:r>
                        <w:r>
                          <w:fldChar w:fldCharType="separate"/>
                        </w:r>
                        <w:r>
                          <w:rPr>
                            <w:noProof/>
                          </w:rPr>
                          <w:t>11</w:t>
                        </w:r>
                        <w:r>
                          <w:rPr>
                            <w:noProof/>
                          </w:rPr>
                          <w:fldChar w:fldCharType="end"/>
                        </w:r>
                        <w:bookmarkEnd w:id="169"/>
                        <w:r>
                          <w:t>: The Edit Layer page</w:t>
                        </w:r>
                      </w:p>
                    </w:txbxContent>
                  </v:textbox>
                </v:shape>
                <w10:wrap type="topAndBottom"/>
              </v:group>
            </w:pict>
          </mc:Fallback>
        </mc:AlternateContent>
      </w:r>
      <w:r w:rsidR="007468B7" w:rsidRPr="007468B7">
        <w:t xml:space="preserve">After clicking </w:t>
      </w:r>
      <w:r w:rsidR="007468B7" w:rsidRPr="007075EF">
        <w:rPr>
          <w:b/>
        </w:rPr>
        <w:t>Publish</w:t>
      </w:r>
      <w:r w:rsidR="007468B7" w:rsidRPr="007468B7">
        <w:t xml:space="preserve">, the </w:t>
      </w:r>
      <w:r w:rsidR="007468B7" w:rsidRPr="007075EF">
        <w:rPr>
          <w:b/>
        </w:rPr>
        <w:t>Edit Layer</w:t>
      </w:r>
      <w:r w:rsidR="007468B7" w:rsidRPr="007468B7">
        <w:t xml:space="preserve"> page for the corresponding layer automatically appears (</w:t>
      </w:r>
      <w:r>
        <w:fldChar w:fldCharType="begin"/>
      </w:r>
      <w:r>
        <w:instrText xml:space="preserve"> REF _Ref321761966 \h </w:instrText>
      </w:r>
      <w:r>
        <w:fldChar w:fldCharType="separate"/>
      </w:r>
      <w:r w:rsidR="006C0140">
        <w:t xml:space="preserve">Figure </w:t>
      </w:r>
      <w:r w:rsidR="006C0140">
        <w:rPr>
          <w:noProof/>
        </w:rPr>
        <w:t>12</w:t>
      </w:r>
      <w:r>
        <w:fldChar w:fldCharType="end"/>
      </w:r>
      <w:r w:rsidR="007468B7" w:rsidRPr="007468B7">
        <w:t>).</w:t>
      </w:r>
      <w:r w:rsidR="003640C1">
        <w:t xml:space="preserve"> </w:t>
      </w:r>
      <w:r w:rsidR="007468B7" w:rsidRPr="007468B7">
        <w:t xml:space="preserve">The </w:t>
      </w:r>
      <w:r w:rsidR="007468B7" w:rsidRPr="007075EF">
        <w:rPr>
          <w:b/>
        </w:rPr>
        <w:t>Edit Layer</w:t>
      </w:r>
      <w:r w:rsidR="007468B7" w:rsidRPr="007468B7">
        <w:t xml:space="preserve"> page contains two tabs, </w:t>
      </w:r>
      <w:r w:rsidR="007468B7" w:rsidRPr="007075EF">
        <w:rPr>
          <w:b/>
        </w:rPr>
        <w:t>Data</w:t>
      </w:r>
      <w:r w:rsidR="007468B7" w:rsidRPr="007468B7">
        <w:t xml:space="preserve"> and </w:t>
      </w:r>
      <w:r w:rsidR="007468B7" w:rsidRPr="007075EF">
        <w:rPr>
          <w:b/>
        </w:rPr>
        <w:t>Publishing</w:t>
      </w:r>
      <w:r w:rsidR="007468B7" w:rsidRPr="007468B7">
        <w:t xml:space="preserve">. </w:t>
      </w:r>
    </w:p>
    <w:p w:rsidR="007075EF" w:rsidRPr="007468B7" w:rsidRDefault="007075EF" w:rsidP="002A5DE2"/>
    <w:p w:rsidR="006A0679" w:rsidRPr="006A0679" w:rsidRDefault="006A0679" w:rsidP="006A0679">
      <w:pPr>
        <w:pStyle w:val="ListParagraph"/>
        <w:keepNext/>
        <w:keepLines/>
        <w:numPr>
          <w:ilvl w:val="0"/>
          <w:numId w:val="40"/>
        </w:numPr>
        <w:spacing w:before="200" w:after="0"/>
        <w:contextualSpacing w:val="0"/>
        <w:outlineLvl w:val="2"/>
        <w:rPr>
          <w:rFonts w:asciiTheme="majorHAnsi" w:eastAsiaTheme="majorEastAsia" w:hAnsiTheme="majorHAnsi" w:cstheme="majorBidi"/>
          <w:bCs/>
          <w:vanish/>
          <w:color w:val="4F81BD" w:themeColor="accent1"/>
          <w:sz w:val="24"/>
        </w:rPr>
      </w:pPr>
      <w:bookmarkStart w:id="179" w:name="_Toc321763245"/>
      <w:bookmarkStart w:id="180" w:name="_Toc321763481"/>
      <w:bookmarkStart w:id="181" w:name="_Toc321764135"/>
      <w:bookmarkStart w:id="182" w:name="_Toc321765007"/>
      <w:bookmarkStart w:id="183" w:name="_Toc364417904"/>
      <w:bookmarkStart w:id="184" w:name="_Toc321148923"/>
      <w:bookmarkEnd w:id="179"/>
      <w:bookmarkEnd w:id="180"/>
      <w:bookmarkEnd w:id="181"/>
      <w:bookmarkEnd w:id="182"/>
      <w:bookmarkEnd w:id="183"/>
    </w:p>
    <w:p w:rsidR="006A0679" w:rsidRPr="006A0679" w:rsidRDefault="006A0679" w:rsidP="006A0679">
      <w:pPr>
        <w:pStyle w:val="ListParagraph"/>
        <w:keepNext/>
        <w:keepLines/>
        <w:numPr>
          <w:ilvl w:val="1"/>
          <w:numId w:val="40"/>
        </w:numPr>
        <w:spacing w:before="200" w:after="0"/>
        <w:contextualSpacing w:val="0"/>
        <w:outlineLvl w:val="2"/>
        <w:rPr>
          <w:rFonts w:asciiTheme="majorHAnsi" w:eastAsiaTheme="majorEastAsia" w:hAnsiTheme="majorHAnsi" w:cstheme="majorBidi"/>
          <w:bCs/>
          <w:vanish/>
          <w:color w:val="4F81BD" w:themeColor="accent1"/>
          <w:sz w:val="24"/>
        </w:rPr>
      </w:pPr>
      <w:bookmarkStart w:id="185" w:name="_Toc321763246"/>
      <w:bookmarkStart w:id="186" w:name="_Toc321763482"/>
      <w:bookmarkStart w:id="187" w:name="_Toc321764136"/>
      <w:bookmarkStart w:id="188" w:name="_Toc321765008"/>
      <w:bookmarkStart w:id="189" w:name="_Toc364417905"/>
      <w:bookmarkEnd w:id="185"/>
      <w:bookmarkEnd w:id="186"/>
      <w:bookmarkEnd w:id="187"/>
      <w:bookmarkEnd w:id="188"/>
      <w:bookmarkEnd w:id="189"/>
    </w:p>
    <w:p w:rsidR="006A0679" w:rsidRPr="006A0679" w:rsidRDefault="006A0679" w:rsidP="006A0679">
      <w:pPr>
        <w:pStyle w:val="ListParagraph"/>
        <w:keepNext/>
        <w:keepLines/>
        <w:numPr>
          <w:ilvl w:val="1"/>
          <w:numId w:val="40"/>
        </w:numPr>
        <w:spacing w:before="200" w:after="0"/>
        <w:contextualSpacing w:val="0"/>
        <w:outlineLvl w:val="2"/>
        <w:rPr>
          <w:rFonts w:asciiTheme="majorHAnsi" w:eastAsiaTheme="majorEastAsia" w:hAnsiTheme="majorHAnsi" w:cstheme="majorBidi"/>
          <w:bCs/>
          <w:vanish/>
          <w:color w:val="4F81BD" w:themeColor="accent1"/>
          <w:sz w:val="24"/>
        </w:rPr>
      </w:pPr>
      <w:bookmarkStart w:id="190" w:name="_Toc321763247"/>
      <w:bookmarkStart w:id="191" w:name="_Toc321763483"/>
      <w:bookmarkStart w:id="192" w:name="_Toc321764137"/>
      <w:bookmarkStart w:id="193" w:name="_Toc321765009"/>
      <w:bookmarkStart w:id="194" w:name="_Toc364417906"/>
      <w:bookmarkEnd w:id="190"/>
      <w:bookmarkEnd w:id="191"/>
      <w:bookmarkEnd w:id="192"/>
      <w:bookmarkEnd w:id="193"/>
      <w:bookmarkEnd w:id="194"/>
    </w:p>
    <w:p w:rsidR="006A0679" w:rsidRPr="006A0679" w:rsidRDefault="006A0679" w:rsidP="006A0679">
      <w:pPr>
        <w:pStyle w:val="ListParagraph"/>
        <w:keepNext/>
        <w:keepLines/>
        <w:numPr>
          <w:ilvl w:val="1"/>
          <w:numId w:val="40"/>
        </w:numPr>
        <w:spacing w:before="200" w:after="0"/>
        <w:contextualSpacing w:val="0"/>
        <w:outlineLvl w:val="2"/>
        <w:rPr>
          <w:rFonts w:asciiTheme="majorHAnsi" w:eastAsiaTheme="majorEastAsia" w:hAnsiTheme="majorHAnsi" w:cstheme="majorBidi"/>
          <w:bCs/>
          <w:vanish/>
          <w:color w:val="4F81BD" w:themeColor="accent1"/>
          <w:sz w:val="24"/>
        </w:rPr>
      </w:pPr>
      <w:bookmarkStart w:id="195" w:name="_Toc321763248"/>
      <w:bookmarkStart w:id="196" w:name="_Toc321763484"/>
      <w:bookmarkStart w:id="197" w:name="_Toc321764138"/>
      <w:bookmarkStart w:id="198" w:name="_Toc321765010"/>
      <w:bookmarkStart w:id="199" w:name="_Toc364417907"/>
      <w:bookmarkEnd w:id="195"/>
      <w:bookmarkEnd w:id="196"/>
      <w:bookmarkEnd w:id="197"/>
      <w:bookmarkEnd w:id="198"/>
      <w:bookmarkEnd w:id="199"/>
    </w:p>
    <w:p w:rsidR="006A0679" w:rsidRPr="006A0679" w:rsidRDefault="006A0679" w:rsidP="006A0679">
      <w:pPr>
        <w:pStyle w:val="ListParagraph"/>
        <w:keepNext/>
        <w:keepLines/>
        <w:numPr>
          <w:ilvl w:val="1"/>
          <w:numId w:val="40"/>
        </w:numPr>
        <w:spacing w:before="200" w:after="0"/>
        <w:contextualSpacing w:val="0"/>
        <w:outlineLvl w:val="2"/>
        <w:rPr>
          <w:rFonts w:asciiTheme="majorHAnsi" w:eastAsiaTheme="majorEastAsia" w:hAnsiTheme="majorHAnsi" w:cstheme="majorBidi"/>
          <w:bCs/>
          <w:vanish/>
          <w:color w:val="4F81BD" w:themeColor="accent1"/>
          <w:sz w:val="24"/>
        </w:rPr>
      </w:pPr>
      <w:bookmarkStart w:id="200" w:name="_Toc321763249"/>
      <w:bookmarkStart w:id="201" w:name="_Toc321763485"/>
      <w:bookmarkStart w:id="202" w:name="_Toc321764139"/>
      <w:bookmarkStart w:id="203" w:name="_Toc321765011"/>
      <w:bookmarkStart w:id="204" w:name="_Toc364417908"/>
      <w:bookmarkEnd w:id="200"/>
      <w:bookmarkEnd w:id="201"/>
      <w:bookmarkEnd w:id="202"/>
      <w:bookmarkEnd w:id="203"/>
      <w:bookmarkEnd w:id="204"/>
    </w:p>
    <w:p w:rsidR="007075EF" w:rsidRPr="006A0679" w:rsidRDefault="007075EF" w:rsidP="0087247F">
      <w:pPr>
        <w:pStyle w:val="Heading3"/>
        <w:numPr>
          <w:ilvl w:val="2"/>
          <w:numId w:val="40"/>
        </w:numPr>
      </w:pPr>
      <w:bookmarkStart w:id="205" w:name="_Toc364417909"/>
      <w:r w:rsidRPr="00640EB5">
        <w:t xml:space="preserve">The Data </w:t>
      </w:r>
      <w:r w:rsidRPr="006A0679">
        <w:t>tab of the Edit Layer page</w:t>
      </w:r>
      <w:bookmarkEnd w:id="184"/>
      <w:bookmarkEnd w:id="205"/>
    </w:p>
    <w:p w:rsidR="007468B7" w:rsidRDefault="007468B7" w:rsidP="00640EB5">
      <w:r w:rsidRPr="007468B7">
        <w:t xml:space="preserve">The </w:t>
      </w:r>
      <w:r w:rsidRPr="007075EF">
        <w:rPr>
          <w:b/>
        </w:rPr>
        <w:t>Data</w:t>
      </w:r>
      <w:r w:rsidRPr="007468B7">
        <w:t xml:space="preserve"> tab contains fields within which you may specify the title, abstract, bounding box, spatial reference system, keywords, and metadata links for each layer in your web service. This information will be present within the </w:t>
      </w:r>
      <w:r w:rsidRPr="007075EF">
        <w:rPr>
          <w:b/>
        </w:rPr>
        <w:t>Capabilities document</w:t>
      </w:r>
      <w:r w:rsidRPr="007468B7">
        <w:t xml:space="preserve"> produced by your web service in response to a </w:t>
      </w:r>
      <w:r w:rsidRPr="007075EF">
        <w:rPr>
          <w:b/>
        </w:rPr>
        <w:t>GetCapabilities</w:t>
      </w:r>
      <w:r w:rsidRPr="007468B7">
        <w:t xml:space="preserve"> request, so it is very important to enter this information carefully for each layer in your web service.</w:t>
      </w:r>
    </w:p>
    <w:p w:rsidR="007075EF" w:rsidRPr="007468B7" w:rsidRDefault="007075EF">
      <w:r>
        <w:t xml:space="preserve">If you wish to deploy your service in compliance with OneGeology standards, the information you enter for your layers will need to meet very specific requirements. See </w:t>
      </w:r>
      <w:hyperlink w:anchor="_Layer_Naming_and" w:history="1">
        <w:r w:rsidRPr="003D4D3A">
          <w:rPr>
            <w:rStyle w:val="Hyperlink"/>
          </w:rPr>
          <w:t>Appendix C.3</w:t>
        </w:r>
      </w:hyperlink>
      <w:r>
        <w:t xml:space="preserve"> for details.</w:t>
      </w:r>
    </w:p>
    <w:p w:rsidR="007468B7" w:rsidRPr="007468B7" w:rsidRDefault="007468B7">
      <w:r w:rsidRPr="007468B7">
        <w:t>It is recommended to enter the bounding boxes for your service manually, as doing so permits you to provide a more useful bounding box for your web service.</w:t>
      </w:r>
    </w:p>
    <w:p w:rsidR="007468B7" w:rsidRPr="007468B7" w:rsidRDefault="007468B7">
      <w:r w:rsidRPr="007468B7">
        <w:lastRenderedPageBreak/>
        <w:t>**Note: GeoServer occasionally enters a loop of web errors.</w:t>
      </w:r>
      <w:r w:rsidR="003640C1">
        <w:t xml:space="preserve"> </w:t>
      </w:r>
      <w:r w:rsidRPr="007468B7">
        <w:t>To fix this, we recommend restarting the service on Apache-Tomcat.</w:t>
      </w:r>
      <w:r w:rsidR="003640C1">
        <w:t xml:space="preserve"> </w:t>
      </w:r>
      <w:r w:rsidRPr="007468B7">
        <w:t xml:space="preserve">It also helps to use Mozilla Firefox or Google Chrome for debugging (rather than Internet Explorer). </w:t>
      </w:r>
    </w:p>
    <w:p w:rsidR="007468B7" w:rsidRPr="007D5F8C" w:rsidRDefault="008F4D5A" w:rsidP="0087247F">
      <w:pPr>
        <w:pStyle w:val="Heading3"/>
        <w:numPr>
          <w:ilvl w:val="2"/>
          <w:numId w:val="40"/>
        </w:numPr>
      </w:pPr>
      <w:bookmarkStart w:id="206" w:name="_Toc321148924"/>
      <w:bookmarkStart w:id="207" w:name="_Toc364417910"/>
      <w:r w:rsidRPr="007D5F8C">
        <w:t>The Publishing tab of the Edit Layer page</w:t>
      </w:r>
      <w:bookmarkEnd w:id="206"/>
      <w:bookmarkEnd w:id="207"/>
    </w:p>
    <w:p w:rsidR="007468B7" w:rsidRPr="007468B7" w:rsidRDefault="007468B7" w:rsidP="00640EB5">
      <w:r w:rsidRPr="007468B7">
        <w:t xml:space="preserve">After populating the fields in the </w:t>
      </w:r>
      <w:r w:rsidRPr="00E16422">
        <w:rPr>
          <w:b/>
        </w:rPr>
        <w:t>Data</w:t>
      </w:r>
      <w:r w:rsidRPr="007468B7">
        <w:t xml:space="preserve"> tab, click the </w:t>
      </w:r>
      <w:r w:rsidRPr="00E16422">
        <w:rPr>
          <w:b/>
        </w:rPr>
        <w:t>Publishing</w:t>
      </w:r>
      <w:r w:rsidR="00D54E01">
        <w:t xml:space="preserve"> tab</w:t>
      </w:r>
      <w:r w:rsidRPr="007468B7">
        <w:t>.</w:t>
      </w:r>
    </w:p>
    <w:p w:rsidR="007468B7" w:rsidRPr="007468B7" w:rsidRDefault="007468B7">
      <w:r w:rsidRPr="007468B7">
        <w:t xml:space="preserve">The </w:t>
      </w:r>
      <w:r w:rsidRPr="00E16422">
        <w:rPr>
          <w:b/>
        </w:rPr>
        <w:t>Publishing</w:t>
      </w:r>
      <w:r w:rsidRPr="007468B7">
        <w:t xml:space="preserve"> tab contains </w:t>
      </w:r>
      <w:r w:rsidRPr="00E16422">
        <w:rPr>
          <w:b/>
        </w:rPr>
        <w:t>Layer Style</w:t>
      </w:r>
      <w:r w:rsidRPr="007468B7">
        <w:t xml:space="preserve"> settings for the correspond</w:t>
      </w:r>
      <w:r w:rsidR="00E16422">
        <w:t xml:space="preserve">ing layer of your web service. </w:t>
      </w:r>
      <w:r w:rsidRPr="00E16422">
        <w:rPr>
          <w:b/>
        </w:rPr>
        <w:t>Layer Style</w:t>
      </w:r>
      <w:r w:rsidRPr="007468B7">
        <w:t xml:space="preserve"> settings are dependent on the geometry of the layer (point, line, polygon).</w:t>
      </w:r>
      <w:r w:rsidR="00E16422">
        <w:t xml:space="preserve"> See Section 5, </w:t>
      </w:r>
      <w:hyperlink w:anchor="_Styling" w:history="1">
        <w:r w:rsidR="00E16422" w:rsidRPr="00E16422">
          <w:rPr>
            <w:rStyle w:val="Hyperlink"/>
          </w:rPr>
          <w:t>Styling</w:t>
        </w:r>
      </w:hyperlink>
      <w:r w:rsidR="00E16422">
        <w:t>, of this document for more details.</w:t>
      </w:r>
    </w:p>
    <w:p w:rsidR="007468B7" w:rsidRPr="007468B7" w:rsidRDefault="007468B7">
      <w:r w:rsidRPr="007468B7">
        <w:t xml:space="preserve">Generally, it is faster and more precise to import </w:t>
      </w:r>
      <w:r w:rsidRPr="00E16422">
        <w:rPr>
          <w:b/>
        </w:rPr>
        <w:t>Layer Style</w:t>
      </w:r>
      <w:r w:rsidRPr="007468B7">
        <w:t xml:space="preserve"> settings from an existing style than it is to manually specify values for each field in the </w:t>
      </w:r>
      <w:r w:rsidRPr="00E16422">
        <w:rPr>
          <w:b/>
        </w:rPr>
        <w:t>Publishing</w:t>
      </w:r>
      <w:r w:rsidRPr="007468B7">
        <w:t xml:space="preserve"> tab.</w:t>
      </w:r>
      <w:r w:rsidR="003640C1">
        <w:t xml:space="preserve"> </w:t>
      </w:r>
      <w:r w:rsidRPr="007468B7">
        <w:t xml:space="preserve">To import </w:t>
      </w:r>
      <w:r w:rsidRPr="00E16422">
        <w:rPr>
          <w:b/>
        </w:rPr>
        <w:t>Layer Style</w:t>
      </w:r>
      <w:r w:rsidRPr="007468B7">
        <w:t xml:space="preserve"> settings from an existing style, select the desired style from the </w:t>
      </w:r>
      <w:r w:rsidRPr="007D5F8C">
        <w:rPr>
          <w:b/>
        </w:rPr>
        <w:t>Available Styles</w:t>
      </w:r>
      <w:r w:rsidRPr="007468B7">
        <w:t xml:space="preserve"> list. </w:t>
      </w:r>
    </w:p>
    <w:p w:rsidR="007468B7" w:rsidRPr="007468B7" w:rsidRDefault="007468B7">
      <w:r w:rsidRPr="007468B7">
        <w:t xml:space="preserve">To populate the </w:t>
      </w:r>
      <w:r w:rsidRPr="007D5F8C">
        <w:rPr>
          <w:b/>
        </w:rPr>
        <w:t>Available Styles</w:t>
      </w:r>
      <w:r w:rsidRPr="007468B7">
        <w:t xml:space="preserve"> list, you might need to import </w:t>
      </w:r>
      <w:r w:rsidR="007D5F8C">
        <w:t xml:space="preserve">layer styles from an SLD file. </w:t>
      </w:r>
      <w:r w:rsidRPr="007468B7">
        <w:t>For further instructions, see</w:t>
      </w:r>
      <w:r w:rsidR="007D5F8C">
        <w:t xml:space="preserve"> </w:t>
      </w:r>
      <w:hyperlink w:anchor="_Importing_Layer_Styles" w:history="1">
        <w:r w:rsidR="007D5F8C" w:rsidRPr="007D5F8C">
          <w:rPr>
            <w:rStyle w:val="Hyperlink"/>
          </w:rPr>
          <w:t>Appendix A.5.3, Importing Layer Styles from an SLD File</w:t>
        </w:r>
      </w:hyperlink>
      <w:r w:rsidRPr="007468B7">
        <w:t>.</w:t>
      </w:r>
      <w:r w:rsidR="003640C1">
        <w:t xml:space="preserve"> </w:t>
      </w:r>
    </w:p>
    <w:p w:rsidR="007468B7" w:rsidRPr="007468B7" w:rsidRDefault="007468B7">
      <w:r w:rsidRPr="007468B7">
        <w:t xml:space="preserve">When you have populated the fields in the </w:t>
      </w:r>
      <w:r w:rsidRPr="007D5F8C">
        <w:rPr>
          <w:b/>
        </w:rPr>
        <w:t>Publishing</w:t>
      </w:r>
      <w:r w:rsidRPr="007468B7">
        <w:t xml:space="preserve"> tab, click </w:t>
      </w:r>
      <w:r w:rsidRPr="007D5F8C">
        <w:rPr>
          <w:b/>
        </w:rPr>
        <w:t>Save</w:t>
      </w:r>
      <w:r w:rsidRPr="007468B7">
        <w:t>.</w:t>
      </w:r>
    </w:p>
    <w:p w:rsidR="007D5F8C" w:rsidRPr="00113A50" w:rsidRDefault="007468B7" w:rsidP="0087247F">
      <w:pPr>
        <w:pStyle w:val="Heading2"/>
        <w:numPr>
          <w:ilvl w:val="1"/>
          <w:numId w:val="40"/>
        </w:numPr>
      </w:pPr>
      <w:bookmarkStart w:id="208" w:name="_Importing_Layer_Styles"/>
      <w:bookmarkEnd w:id="208"/>
      <w:r w:rsidRPr="00113A50">
        <w:rPr>
          <w:sz w:val="20"/>
        </w:rPr>
        <w:t xml:space="preserve"> </w:t>
      </w:r>
      <w:bookmarkStart w:id="209" w:name="_Toc321148925"/>
      <w:bookmarkStart w:id="210" w:name="_Toc364417911"/>
      <w:r w:rsidR="007D5F8C" w:rsidRPr="00113A50">
        <w:t>Importing Layer Styles from an SLD File</w:t>
      </w:r>
      <w:bookmarkEnd w:id="209"/>
      <w:bookmarkEnd w:id="210"/>
    </w:p>
    <w:p w:rsidR="007D5F8C" w:rsidRPr="007468B7" w:rsidRDefault="007D5F8C" w:rsidP="00640EB5">
      <w:r w:rsidRPr="007468B7">
        <w:t xml:space="preserve">On the left side of the GeoServer </w:t>
      </w:r>
      <w:r w:rsidRPr="00643688">
        <w:rPr>
          <w:b/>
        </w:rPr>
        <w:t>Web Administration Interface</w:t>
      </w:r>
      <w:r w:rsidRPr="007468B7">
        <w:t xml:space="preserve">, under </w:t>
      </w:r>
      <w:r w:rsidRPr="00643688">
        <w:rPr>
          <w:b/>
        </w:rPr>
        <w:t>Data</w:t>
      </w:r>
      <w:r w:rsidRPr="007468B7">
        <w:t xml:space="preserve">, click </w:t>
      </w:r>
      <w:r w:rsidRPr="00643688">
        <w:rPr>
          <w:b/>
        </w:rPr>
        <w:t>Styles</w:t>
      </w:r>
      <w:r w:rsidRPr="007468B7">
        <w:t xml:space="preserve">. This will open the </w:t>
      </w:r>
      <w:r w:rsidRPr="00643688">
        <w:rPr>
          <w:b/>
        </w:rPr>
        <w:t>Styles</w:t>
      </w:r>
      <w:r w:rsidR="00643688">
        <w:t xml:space="preserve"> page</w:t>
      </w:r>
      <w:r w:rsidRPr="007468B7">
        <w:t>.</w:t>
      </w:r>
    </w:p>
    <w:p w:rsidR="007D5F8C" w:rsidRPr="007468B7" w:rsidRDefault="00643688">
      <w:r>
        <w:t xml:space="preserve">If the Style you want is not listed on the </w:t>
      </w:r>
      <w:r w:rsidR="007D5F8C" w:rsidRPr="00643688">
        <w:rPr>
          <w:b/>
        </w:rPr>
        <w:t>Styles</w:t>
      </w:r>
      <w:r w:rsidR="007D5F8C" w:rsidRPr="007468B7">
        <w:t xml:space="preserve"> page,</w:t>
      </w:r>
      <w:r>
        <w:t xml:space="preserve"> you will need to add it to the list by</w:t>
      </w:r>
      <w:r w:rsidR="007D5F8C" w:rsidRPr="007468B7">
        <w:t xml:space="preserve"> click</w:t>
      </w:r>
      <w:r>
        <w:t>ing</w:t>
      </w:r>
      <w:r w:rsidR="007D5F8C" w:rsidRPr="007468B7">
        <w:t xml:space="preserve"> </w:t>
      </w:r>
      <w:r w:rsidR="007D5F8C" w:rsidRPr="00643688">
        <w:rPr>
          <w:b/>
        </w:rPr>
        <w:t>Add a New Style</w:t>
      </w:r>
      <w:r w:rsidR="007D5F8C" w:rsidRPr="007468B7">
        <w:t xml:space="preserve">. This brings you to the </w:t>
      </w:r>
      <w:r w:rsidR="007D5F8C" w:rsidRPr="00643688">
        <w:rPr>
          <w:b/>
        </w:rPr>
        <w:t>Style Editor</w:t>
      </w:r>
      <w:r w:rsidR="007D5F8C" w:rsidRPr="007468B7">
        <w:t xml:space="preserve"> page.</w:t>
      </w:r>
    </w:p>
    <w:p w:rsidR="007D5F8C" w:rsidRPr="007468B7" w:rsidRDefault="007D5F8C">
      <w:r w:rsidRPr="007468B7">
        <w:t xml:space="preserve">On the Style Editor page, </w:t>
      </w:r>
      <w:r w:rsidR="00643688">
        <w:t>you have</w:t>
      </w:r>
      <w:r w:rsidRPr="007468B7">
        <w:t xml:space="preserve"> the choice to copy/paste an SLD or upload a .sld </w:t>
      </w:r>
      <w:hyperlink w:anchor="XML" w:history="1">
        <w:r w:rsidRPr="00643688">
          <w:rPr>
            <w:rStyle w:val="Hyperlink"/>
          </w:rPr>
          <w:t>XML</w:t>
        </w:r>
      </w:hyperlink>
      <w:r w:rsidRPr="007468B7">
        <w:t xml:space="preserve"> </w:t>
      </w:r>
      <w:r w:rsidR="00643688">
        <w:t>document</w:t>
      </w:r>
      <w:r w:rsidRPr="007468B7">
        <w:t>.</w:t>
      </w:r>
      <w:r w:rsidR="003640C1">
        <w:t xml:space="preserve"> </w:t>
      </w:r>
      <w:r w:rsidRPr="007468B7">
        <w:t xml:space="preserve">The </w:t>
      </w:r>
      <w:r w:rsidRPr="00643688">
        <w:rPr>
          <w:b/>
        </w:rPr>
        <w:t>Validate</w:t>
      </w:r>
      <w:r w:rsidRPr="007468B7">
        <w:t xml:space="preserve"> button may be used to validate the SLD file </w:t>
      </w:r>
      <w:r w:rsidR="00643688">
        <w:t xml:space="preserve">against a </w:t>
      </w:r>
      <w:hyperlink w:anchor="Schema" w:history="1">
        <w:r w:rsidR="00643688" w:rsidRPr="00643688">
          <w:rPr>
            <w:rStyle w:val="Hyperlink"/>
          </w:rPr>
          <w:t>schema</w:t>
        </w:r>
      </w:hyperlink>
      <w:r w:rsidR="00643688">
        <w:t xml:space="preserve"> </w:t>
      </w:r>
      <w:r w:rsidRPr="007468B7">
        <w:t>before using it.</w:t>
      </w:r>
      <w:r w:rsidR="003640C1">
        <w:t xml:space="preserve"> </w:t>
      </w:r>
      <w:r w:rsidRPr="007468B7">
        <w:t xml:space="preserve">Click </w:t>
      </w:r>
      <w:r w:rsidRPr="00643688">
        <w:rPr>
          <w:b/>
        </w:rPr>
        <w:t>Submit</w:t>
      </w:r>
      <w:r w:rsidRPr="007468B7">
        <w:t xml:space="preserve"> to add the SLD</w:t>
      </w:r>
      <w:r w:rsidR="00643688">
        <w:t xml:space="preserve"> to the list on the </w:t>
      </w:r>
      <w:r w:rsidR="00643688">
        <w:rPr>
          <w:b/>
        </w:rPr>
        <w:t>Styles</w:t>
      </w:r>
      <w:r w:rsidR="00643688">
        <w:t xml:space="preserve"> page</w:t>
      </w:r>
      <w:r w:rsidRPr="007468B7">
        <w:t>.</w:t>
      </w:r>
    </w:p>
    <w:p w:rsidR="007468B7" w:rsidRPr="000E3293" w:rsidRDefault="007468B7" w:rsidP="0087247F">
      <w:pPr>
        <w:pStyle w:val="Heading2"/>
        <w:numPr>
          <w:ilvl w:val="1"/>
          <w:numId w:val="40"/>
        </w:numPr>
      </w:pPr>
      <w:bookmarkStart w:id="211" w:name="_Toc321148926"/>
      <w:bookmarkStart w:id="212" w:name="_Toc364417912"/>
      <w:r w:rsidRPr="000E3293">
        <w:t>Finishing Up</w:t>
      </w:r>
      <w:bookmarkEnd w:id="211"/>
      <w:bookmarkEnd w:id="212"/>
    </w:p>
    <w:p w:rsidR="007468B7" w:rsidRDefault="007468B7" w:rsidP="002A5DE2">
      <w:r w:rsidRPr="007468B7">
        <w:t xml:space="preserve">Repeat </w:t>
      </w:r>
      <w:hyperlink w:anchor="_Adding_Layers_to" w:history="1">
        <w:r w:rsidR="00283E2D" w:rsidRPr="00283E2D">
          <w:rPr>
            <w:rStyle w:val="Hyperlink"/>
          </w:rPr>
          <w:t>Appendix A.5</w:t>
        </w:r>
      </w:hyperlink>
      <w:r w:rsidR="003640C1">
        <w:t xml:space="preserve"> </w:t>
      </w:r>
      <w:r w:rsidR="00283E2D">
        <w:t xml:space="preserve">until all data you wish </w:t>
      </w:r>
      <w:r w:rsidRPr="007468B7">
        <w:t xml:space="preserve">to </w:t>
      </w:r>
      <w:r w:rsidR="00283E2D">
        <w:t xml:space="preserve">publish has been added to the desired workspace. </w:t>
      </w:r>
      <w:r w:rsidR="0023094F">
        <w:t xml:space="preserve">When finished, </w:t>
      </w:r>
      <w:r w:rsidR="00D54E01">
        <w:t>return</w:t>
      </w:r>
      <w:r w:rsidR="0023094F">
        <w:t xml:space="preserve"> to Section 7, </w:t>
      </w:r>
      <w:hyperlink w:anchor="_Testing_Your_Web" w:history="1">
        <w:r w:rsidR="0023094F" w:rsidRPr="0023094F">
          <w:rPr>
            <w:rStyle w:val="Hyperlink"/>
          </w:rPr>
          <w:t>Testing Your Web Service</w:t>
        </w:r>
      </w:hyperlink>
      <w:r w:rsidR="0023094F">
        <w:t>.</w:t>
      </w:r>
    </w:p>
    <w:p w:rsidR="00283E2D" w:rsidRPr="004D69C0" w:rsidRDefault="004D69C0" w:rsidP="0087247F">
      <w:pPr>
        <w:pStyle w:val="Heading2"/>
        <w:numPr>
          <w:ilvl w:val="1"/>
          <w:numId w:val="40"/>
        </w:numPr>
      </w:pPr>
      <w:bookmarkStart w:id="213" w:name="_Toc321148927"/>
      <w:bookmarkStart w:id="214" w:name="_Toc364417913"/>
      <w:r w:rsidRPr="004D69C0">
        <w:t xml:space="preserve">GeoServer </w:t>
      </w:r>
      <w:r w:rsidR="00283E2D" w:rsidRPr="004D69C0">
        <w:t>Troubleshooting</w:t>
      </w:r>
      <w:bookmarkEnd w:id="213"/>
      <w:bookmarkEnd w:id="214"/>
    </w:p>
    <w:p w:rsidR="00283E2D" w:rsidRPr="0023094F" w:rsidRDefault="00283E2D" w:rsidP="0087247F">
      <w:pPr>
        <w:pStyle w:val="question"/>
      </w:pPr>
      <w:r w:rsidRPr="0023094F">
        <w:t>Q:</w:t>
      </w:r>
      <w:r w:rsidR="003640C1">
        <w:t xml:space="preserve"> </w:t>
      </w:r>
      <w:r w:rsidRPr="0023094F">
        <w:t>I made a change in the database on my server and now the service is not working.</w:t>
      </w:r>
    </w:p>
    <w:p w:rsidR="00283E2D" w:rsidRPr="007468B7" w:rsidRDefault="00283E2D" w:rsidP="002A5DE2">
      <w:r w:rsidRPr="007468B7">
        <w:t>A: Try clearing the cache and reloading GeoServer on the Server Status page (Figure 22).</w:t>
      </w:r>
      <w:r w:rsidR="003640C1">
        <w:t xml:space="preserve"> </w:t>
      </w:r>
      <w:r w:rsidRPr="007468B7">
        <w:t xml:space="preserve">If that doesn’t work, try hard restarting the service through Apache Tomcat. </w:t>
      </w:r>
    </w:p>
    <w:p w:rsidR="00283E2D" w:rsidRPr="0023094F" w:rsidRDefault="00283E2D" w:rsidP="0087247F">
      <w:pPr>
        <w:pStyle w:val="question"/>
      </w:pPr>
      <w:r w:rsidRPr="0023094F">
        <w:t>Q:</w:t>
      </w:r>
      <w:r w:rsidR="003640C1">
        <w:t xml:space="preserve"> </w:t>
      </w:r>
      <w:r w:rsidRPr="0023094F">
        <w:t>Can I use a replicated Feature Class to create a service on Geoserver?</w:t>
      </w:r>
    </w:p>
    <w:p w:rsidR="00283E2D" w:rsidRPr="007468B7" w:rsidRDefault="00283E2D" w:rsidP="002A5DE2">
      <w:r w:rsidRPr="007468B7">
        <w:t>A:</w:t>
      </w:r>
      <w:r w:rsidR="003640C1">
        <w:t xml:space="preserve"> </w:t>
      </w:r>
      <w:r w:rsidRPr="007468B7">
        <w:t xml:space="preserve">No. </w:t>
      </w:r>
    </w:p>
    <w:p w:rsidR="00283E2D" w:rsidRPr="0087247F" w:rsidRDefault="00283E2D" w:rsidP="0087247F">
      <w:pPr>
        <w:pStyle w:val="question"/>
        <w:rPr>
          <w:rStyle w:val="questionChar"/>
        </w:rPr>
      </w:pPr>
      <w:r w:rsidRPr="0087247F">
        <w:rPr>
          <w:rStyle w:val="questionChar"/>
        </w:rPr>
        <w:lastRenderedPageBreak/>
        <w:t>Q:</w:t>
      </w:r>
      <w:r w:rsidR="003640C1" w:rsidRPr="0087247F">
        <w:rPr>
          <w:rStyle w:val="questionChar"/>
        </w:rPr>
        <w:t xml:space="preserve"> </w:t>
      </w:r>
      <w:r w:rsidRPr="0087247F">
        <w:rPr>
          <w:rStyle w:val="questionChar"/>
        </w:rPr>
        <w:t>I set up my services under three separate workspaces.</w:t>
      </w:r>
      <w:r w:rsidR="003640C1" w:rsidRPr="0087247F">
        <w:rPr>
          <w:rStyle w:val="questionChar"/>
        </w:rPr>
        <w:t xml:space="preserve"> </w:t>
      </w:r>
      <w:r w:rsidRPr="0087247F">
        <w:rPr>
          <w:rStyle w:val="questionChar"/>
        </w:rPr>
        <w:t>When I connected to the WMS in</w:t>
      </w:r>
      <w:r w:rsidRPr="0023094F">
        <w:t xml:space="preserve"> ArcCatalog, all the layers appeared as one bundle.</w:t>
      </w:r>
      <w:r w:rsidR="003640C1">
        <w:t xml:space="preserve"> </w:t>
      </w:r>
      <w:r w:rsidRPr="0023094F">
        <w:t xml:space="preserve">Is there a way to separate them out so I can add </w:t>
      </w:r>
      <w:r w:rsidRPr="0087247F">
        <w:rPr>
          <w:rStyle w:val="questionChar"/>
        </w:rPr>
        <w:t>them individually?</w:t>
      </w:r>
    </w:p>
    <w:p w:rsidR="00283E2D" w:rsidRPr="007468B7" w:rsidRDefault="00283E2D" w:rsidP="002A5DE2">
      <w:r w:rsidRPr="007468B7">
        <w:t>A:</w:t>
      </w:r>
      <w:r w:rsidR="003640C1">
        <w:t xml:space="preserve"> </w:t>
      </w:r>
      <w:r w:rsidRPr="007468B7">
        <w:t>Yes.</w:t>
      </w:r>
    </w:p>
    <w:p w:rsidR="00283E2D" w:rsidRPr="007468B7" w:rsidRDefault="00283E2D" w:rsidP="002A5DE2">
      <w:r w:rsidRPr="007468B7">
        <w:t>Though setting up your services under different workspaces seems to imply that they can be accessed as discrete services, Geoserver defaults to providing one capabilities document containing the information for all of the services set up on your instance of GeoServer.</w:t>
      </w:r>
      <w:r w:rsidR="003640C1">
        <w:t xml:space="preserve"> </w:t>
      </w:r>
      <w:r w:rsidRPr="007468B7">
        <w:t xml:space="preserve">To access workspaces individually, you will need customize your Get request to specify the desired workspace. </w:t>
      </w:r>
    </w:p>
    <w:p w:rsidR="00283E2D" w:rsidRPr="007468B7" w:rsidRDefault="00283E2D" w:rsidP="002A5DE2">
      <w:r w:rsidRPr="007468B7">
        <w:t>For example: the Arizona Geological Survey runs three services on Geoserver (</w:t>
      </w:r>
      <w:hyperlink r:id="rId80" w:history="1">
        <w:r w:rsidRPr="005E265F">
          <w:rPr>
            <w:rStyle w:val="Hyperlink"/>
          </w:rPr>
          <w:t>http://services.azgs.az.gov/geoserver/web/</w:t>
        </w:r>
      </w:hyperlink>
      <w:r w:rsidRPr="007468B7">
        <w:t>):</w:t>
      </w:r>
    </w:p>
    <w:p w:rsidR="00283E2D" w:rsidRPr="004D69C0" w:rsidRDefault="00283E2D" w:rsidP="002A5DE2">
      <w:pPr>
        <w:pStyle w:val="ListParagraph"/>
        <w:numPr>
          <w:ilvl w:val="0"/>
          <w:numId w:val="22"/>
        </w:numPr>
      </w:pPr>
      <w:r w:rsidRPr="004D69C0">
        <w:t>GeologicUnitView</w:t>
      </w:r>
    </w:p>
    <w:p w:rsidR="00283E2D" w:rsidRPr="004D69C0" w:rsidRDefault="00283E2D" w:rsidP="002A5DE2">
      <w:pPr>
        <w:pStyle w:val="ListParagraph"/>
        <w:numPr>
          <w:ilvl w:val="0"/>
          <w:numId w:val="22"/>
        </w:numPr>
      </w:pPr>
      <w:r w:rsidRPr="004D69C0">
        <w:t>FaultView</w:t>
      </w:r>
    </w:p>
    <w:p w:rsidR="00283E2D" w:rsidRPr="004D69C0" w:rsidRDefault="00283E2D" w:rsidP="002A5DE2">
      <w:pPr>
        <w:pStyle w:val="ListParagraph"/>
        <w:numPr>
          <w:ilvl w:val="0"/>
          <w:numId w:val="22"/>
        </w:numPr>
      </w:pPr>
      <w:r w:rsidRPr="004D69C0">
        <w:t>ContactView</w:t>
      </w:r>
    </w:p>
    <w:p w:rsidR="00283E2D" w:rsidRPr="007468B7" w:rsidRDefault="00283E2D" w:rsidP="002A5DE2">
      <w:r w:rsidRPr="007468B7">
        <w:t>To perform a GetCapabilities request for GeologicUnitView, your GetCapabilities request will appear as follows:</w:t>
      </w:r>
    </w:p>
    <w:p w:rsidR="00283E2D" w:rsidRPr="007468B7" w:rsidRDefault="00333560" w:rsidP="0087247F">
      <w:pPr>
        <w:ind w:left="720"/>
      </w:pPr>
      <w:hyperlink r:id="rId81" w:history="1">
        <w:r w:rsidR="00283E2D" w:rsidRPr="003640C1">
          <w:rPr>
            <w:rStyle w:val="Hyperlink"/>
          </w:rPr>
          <w:t>http://services.azgs.az.gov/geoserver/GeologicUnitView/ows?service=wms&amp;version=1.3.0&amp;request=GetCapabilities</w:t>
        </w:r>
      </w:hyperlink>
    </w:p>
    <w:p w:rsidR="00283E2D" w:rsidRPr="007468B7" w:rsidRDefault="00283E2D" w:rsidP="002A5DE2">
      <w:r w:rsidRPr="007468B7">
        <w:t xml:space="preserve">This URL opens the </w:t>
      </w:r>
      <w:hyperlink w:anchor="WMS" w:history="1">
        <w:r w:rsidRPr="003640C1">
          <w:rPr>
            <w:rStyle w:val="Hyperlink"/>
          </w:rPr>
          <w:t>WMS</w:t>
        </w:r>
      </w:hyperlink>
      <w:r w:rsidRPr="007468B7">
        <w:t xml:space="preserve"> </w:t>
      </w:r>
      <w:r w:rsidRPr="003640C1">
        <w:rPr>
          <w:b/>
        </w:rPr>
        <w:t>capabilities document</w:t>
      </w:r>
      <w:r w:rsidRPr="007468B7">
        <w:t xml:space="preserve"> for the GeologicUnitView workspace only. A generic form of the service endpoint for the request is as follows:</w:t>
      </w:r>
    </w:p>
    <w:p w:rsidR="00283E2D" w:rsidRPr="003640C1" w:rsidRDefault="00283E2D" w:rsidP="002A5DE2">
      <w:r w:rsidRPr="003640C1">
        <w:t>http://[host server]/geoserver/[Workspace Name]/ows</w:t>
      </w:r>
    </w:p>
    <w:p w:rsidR="00283E2D" w:rsidRPr="007468B7" w:rsidRDefault="00283E2D" w:rsidP="002A5DE2">
      <w:r w:rsidRPr="007468B7">
        <w:t>Individual workspaces can be added in ArcGIS, as well.</w:t>
      </w:r>
    </w:p>
    <w:p w:rsidR="00283E2D" w:rsidRPr="003640C1" w:rsidRDefault="00283E2D" w:rsidP="0087247F">
      <w:pPr>
        <w:pStyle w:val="question"/>
      </w:pPr>
      <w:r w:rsidRPr="003640C1">
        <w:t>Q:</w:t>
      </w:r>
      <w:r w:rsidR="003640C1">
        <w:t xml:space="preserve"> </w:t>
      </w:r>
      <w:r w:rsidRPr="003640C1">
        <w:t>Is it possible to configure GeoServer so that I do not need to use PostGIS?</w:t>
      </w:r>
    </w:p>
    <w:p w:rsidR="00283E2D" w:rsidRPr="007468B7" w:rsidRDefault="00283E2D" w:rsidP="002A5DE2">
      <w:r w:rsidRPr="007468B7">
        <w:t>A:</w:t>
      </w:r>
      <w:r w:rsidR="003640C1">
        <w:t xml:space="preserve"> </w:t>
      </w:r>
      <w:r w:rsidRPr="007468B7">
        <w:t>Try installing the ArcSDE plug-in for GeoServer.</w:t>
      </w:r>
      <w:r w:rsidR="003640C1">
        <w:t xml:space="preserve"> </w:t>
      </w:r>
      <w:r w:rsidRPr="007468B7">
        <w:t xml:space="preserve">To do this, you will need to download the extension from GeoServer’s website. Make sure to match the versions of the extension and GeoServer. </w:t>
      </w:r>
    </w:p>
    <w:p w:rsidR="00283E2D" w:rsidRPr="003640C1" w:rsidRDefault="00283E2D" w:rsidP="0087247F">
      <w:pPr>
        <w:pStyle w:val="question"/>
      </w:pPr>
      <w:r w:rsidRPr="003640C1">
        <w:t>Q: All of my data are in Shapefiles.</w:t>
      </w:r>
      <w:r w:rsidR="003640C1">
        <w:t xml:space="preserve"> </w:t>
      </w:r>
      <w:r w:rsidRPr="003640C1">
        <w:t>Can I deploy a shapefile as a GeoSciML-portrayal service?</w:t>
      </w:r>
    </w:p>
    <w:p w:rsidR="00283E2D" w:rsidRPr="007468B7" w:rsidRDefault="00283E2D" w:rsidP="002A5DE2">
      <w:r w:rsidRPr="007468B7">
        <w:t>A:</w:t>
      </w:r>
      <w:r w:rsidR="003640C1">
        <w:t xml:space="preserve"> </w:t>
      </w:r>
      <w:r w:rsidRPr="007468B7">
        <w:t>The problem you will run into is the truncation of field na</w:t>
      </w:r>
      <w:r w:rsidR="003640C1">
        <w:t xml:space="preserve">mes that occurs in shapefiles. </w:t>
      </w:r>
      <w:r w:rsidRPr="007468B7">
        <w:t>Ideally you will have a full version of the data in PostGIS.</w:t>
      </w:r>
      <w:r w:rsidR="003640C1">
        <w:t xml:space="preserve"> </w:t>
      </w:r>
      <w:r w:rsidRPr="007468B7">
        <w:t>As mentioned in the above document, to be compliant with GeoSciML-portrayal, you will need to make sure there is no truncation in field names; they must be an exact match</w:t>
      </w:r>
      <w:r w:rsidR="003640C1">
        <w:t xml:space="preserve"> </w:t>
      </w:r>
      <w:r w:rsidRPr="007468B7">
        <w:t>for the GeoSciML-portrayal schema.</w:t>
      </w:r>
    </w:p>
    <w:p w:rsidR="00283E2D" w:rsidRPr="003640C1" w:rsidRDefault="00283E2D" w:rsidP="0087247F">
      <w:pPr>
        <w:pStyle w:val="question"/>
      </w:pPr>
      <w:r w:rsidRPr="003640C1">
        <w:t>Q:</w:t>
      </w:r>
      <w:r w:rsidR="003640C1" w:rsidRPr="003640C1">
        <w:t xml:space="preserve"> </w:t>
      </w:r>
      <w:r w:rsidRPr="003640C1">
        <w:t>I would like to deploy a service using full GeoSciML v.3.0 schema; where can I go?</w:t>
      </w:r>
    </w:p>
    <w:p w:rsidR="00283E2D" w:rsidRPr="007468B7" w:rsidRDefault="00283E2D" w:rsidP="002A5DE2">
      <w:r w:rsidRPr="007468B7">
        <w:t>A: Visit the GeoSciML website at</w:t>
      </w:r>
      <w:r w:rsidR="00D54E01">
        <w:t xml:space="preserve"> </w:t>
      </w:r>
      <w:hyperlink r:id="rId82" w:history="1">
        <w:r w:rsidR="00D54E01" w:rsidRPr="00D54E01">
          <w:rPr>
            <w:rStyle w:val="Hyperlink"/>
          </w:rPr>
          <w:t>http://www.geosciml.org/</w:t>
        </w:r>
      </w:hyperlink>
      <w:r w:rsidR="00810526">
        <w:t>.</w:t>
      </w:r>
    </w:p>
    <w:p w:rsidR="00283E2D" w:rsidRPr="00810526" w:rsidRDefault="00283E2D" w:rsidP="0087247F">
      <w:pPr>
        <w:pStyle w:val="question"/>
      </w:pPr>
      <w:r w:rsidRPr="00810526">
        <w:t>Q:</w:t>
      </w:r>
      <w:r w:rsidR="003640C1" w:rsidRPr="00810526">
        <w:t xml:space="preserve"> </w:t>
      </w:r>
      <w:r w:rsidRPr="00810526">
        <w:t xml:space="preserve">Why would I want to create a </w:t>
      </w:r>
      <w:hyperlink w:anchor="WMS" w:history="1">
        <w:r w:rsidRPr="00810526">
          <w:rPr>
            <w:rStyle w:val="Hyperlink"/>
            <w:b/>
          </w:rPr>
          <w:t>WMS</w:t>
        </w:r>
      </w:hyperlink>
      <w:r w:rsidRPr="00810526">
        <w:t xml:space="preserve"> or </w:t>
      </w:r>
      <w:hyperlink w:anchor="WFS" w:history="1">
        <w:r w:rsidRPr="00810526">
          <w:rPr>
            <w:rStyle w:val="Hyperlink"/>
            <w:b/>
          </w:rPr>
          <w:t>WFS</w:t>
        </w:r>
      </w:hyperlink>
      <w:r w:rsidRPr="00810526">
        <w:t xml:space="preserve"> at all?</w:t>
      </w:r>
    </w:p>
    <w:p w:rsidR="00283E2D" w:rsidRPr="007468B7" w:rsidRDefault="00283E2D" w:rsidP="002A5DE2">
      <w:r w:rsidRPr="007468B7">
        <w:lastRenderedPageBreak/>
        <w:t>A:</w:t>
      </w:r>
      <w:r w:rsidR="003640C1">
        <w:t xml:space="preserve"> </w:t>
      </w:r>
      <w:r w:rsidRPr="007468B7">
        <w:t>To display</w:t>
      </w:r>
      <w:r w:rsidR="00810526">
        <w:t xml:space="preserve"> your</w:t>
      </w:r>
      <w:r w:rsidRPr="007468B7">
        <w:t xml:space="preserve"> data in a map format.</w:t>
      </w:r>
      <w:r w:rsidR="003640C1">
        <w:t xml:space="preserve"> </w:t>
      </w:r>
      <w:r w:rsidRPr="007468B7">
        <w:t>Map format shows:</w:t>
      </w:r>
      <w:r w:rsidR="003640C1">
        <w:t xml:space="preserve"> </w:t>
      </w:r>
      <w:r w:rsidRPr="007468B7">
        <w:t>data relative to its geographical surroundings, data relative to other data on the same map, data points relative to other data points in the same dataset (size, quantity, order, etc).</w:t>
      </w:r>
    </w:p>
    <w:p w:rsidR="00283E2D" w:rsidRPr="00810526" w:rsidRDefault="00283E2D" w:rsidP="0087247F">
      <w:pPr>
        <w:pStyle w:val="question"/>
      </w:pPr>
      <w:r w:rsidRPr="00810526">
        <w:t>Q:</w:t>
      </w:r>
      <w:r w:rsidR="003640C1" w:rsidRPr="00810526">
        <w:t xml:space="preserve"> </w:t>
      </w:r>
      <w:r w:rsidRPr="00810526">
        <w:t>How do I use the ArcCatalog Interoperability Extension?</w:t>
      </w:r>
    </w:p>
    <w:p w:rsidR="00283E2D" w:rsidRPr="007468B7" w:rsidRDefault="00283E2D" w:rsidP="0087247F">
      <w:pPr>
        <w:spacing w:after="0"/>
      </w:pPr>
      <w:r w:rsidRPr="007468B7">
        <w:t>A:</w:t>
      </w:r>
      <w:r w:rsidR="003640C1">
        <w:t xml:space="preserve"> </w:t>
      </w:r>
      <w:r w:rsidRPr="007468B7">
        <w:t>Here is a brief tutorial on connecting to the WFS in ArcCatalog.</w:t>
      </w:r>
    </w:p>
    <w:p w:rsidR="00283E2D" w:rsidRPr="00810526" w:rsidRDefault="00283E2D" w:rsidP="002A5DE2">
      <w:pPr>
        <w:pStyle w:val="ListParagraph"/>
        <w:numPr>
          <w:ilvl w:val="0"/>
          <w:numId w:val="25"/>
        </w:numPr>
      </w:pPr>
      <w:r w:rsidRPr="00810526">
        <w:t>Open ArcCatalog</w:t>
      </w:r>
    </w:p>
    <w:p w:rsidR="00283E2D" w:rsidRPr="00810526" w:rsidRDefault="00283E2D" w:rsidP="002A5DE2">
      <w:pPr>
        <w:pStyle w:val="ListParagraph"/>
        <w:numPr>
          <w:ilvl w:val="0"/>
          <w:numId w:val="25"/>
        </w:numPr>
      </w:pPr>
      <w:r w:rsidRPr="00810526">
        <w:t>Enable the Interoperability Extension</w:t>
      </w:r>
    </w:p>
    <w:p w:rsidR="00283E2D" w:rsidRPr="00810526" w:rsidRDefault="00283E2D" w:rsidP="002A5DE2">
      <w:pPr>
        <w:pStyle w:val="ListParagraph"/>
        <w:numPr>
          <w:ilvl w:val="1"/>
          <w:numId w:val="25"/>
        </w:numPr>
      </w:pPr>
      <w:r w:rsidRPr="00810526">
        <w:t xml:space="preserve">For more information visit </w:t>
      </w:r>
      <w:hyperlink r:id="rId83" w:history="1">
        <w:r w:rsidRPr="00810526">
          <w:rPr>
            <w:rStyle w:val="Hyperlink"/>
          </w:rPr>
          <w:t>http://www.esri.com/software/arcgis/extensions/datainteroperability/common-questions.html</w:t>
        </w:r>
      </w:hyperlink>
    </w:p>
    <w:p w:rsidR="00283E2D" w:rsidRPr="00810526" w:rsidRDefault="00283E2D" w:rsidP="002A5DE2">
      <w:pPr>
        <w:pStyle w:val="ListParagraph"/>
        <w:numPr>
          <w:ilvl w:val="0"/>
          <w:numId w:val="25"/>
        </w:numPr>
      </w:pPr>
      <w:r w:rsidRPr="00810526">
        <w:t>Click Add Interoperability Connection</w:t>
      </w:r>
      <w:r w:rsidR="00810526">
        <w:t>; this will bring up the Interoperability Connection dialog box:</w:t>
      </w:r>
    </w:p>
    <w:p w:rsidR="00283E2D" w:rsidRPr="00810526" w:rsidRDefault="00810526" w:rsidP="002A5DE2">
      <w:pPr>
        <w:pStyle w:val="ListParagraph"/>
        <w:numPr>
          <w:ilvl w:val="1"/>
          <w:numId w:val="26"/>
        </w:numPr>
      </w:pPr>
      <w:r>
        <w:t>C</w:t>
      </w:r>
      <w:r w:rsidR="00283E2D" w:rsidRPr="00810526">
        <w:t>lick the</w:t>
      </w:r>
      <w:r>
        <w:t xml:space="preserve"> ‘</w:t>
      </w:r>
      <w:r w:rsidRPr="00810526">
        <w:rPr>
          <w:b/>
        </w:rPr>
        <w:t>…</w:t>
      </w:r>
      <w:r>
        <w:t>’</w:t>
      </w:r>
      <w:r w:rsidR="00283E2D" w:rsidRPr="00810526">
        <w:t xml:space="preserve">button next to </w:t>
      </w:r>
      <w:r w:rsidR="00283E2D" w:rsidRPr="00810526">
        <w:rPr>
          <w:b/>
        </w:rPr>
        <w:t>Format</w:t>
      </w:r>
      <w:r w:rsidR="00283E2D" w:rsidRPr="00810526">
        <w:t xml:space="preserve"> and select the appropriate format</w:t>
      </w:r>
    </w:p>
    <w:p w:rsidR="00283E2D" w:rsidRPr="00810526" w:rsidRDefault="00810526" w:rsidP="002A5DE2">
      <w:pPr>
        <w:pStyle w:val="ListParagraph"/>
        <w:numPr>
          <w:ilvl w:val="1"/>
          <w:numId w:val="26"/>
        </w:numPr>
      </w:pPr>
      <w:r>
        <w:t>P</w:t>
      </w:r>
      <w:r w:rsidR="00283E2D" w:rsidRPr="00810526">
        <w:t xml:space="preserve">aste </w:t>
      </w:r>
      <w:r w:rsidR="00283E2D" w:rsidRPr="00810526">
        <w:rPr>
          <w:b/>
        </w:rPr>
        <w:t>the service endpoint</w:t>
      </w:r>
      <w:r w:rsidR="00283E2D" w:rsidRPr="00810526">
        <w:t xml:space="preserve"> for the service you want to add</w:t>
      </w:r>
      <w:r>
        <w:t xml:space="preserve"> into the appropriate field</w:t>
      </w:r>
      <w:r w:rsidR="003640C1" w:rsidRPr="00810526">
        <w:t xml:space="preserve"> </w:t>
      </w:r>
    </w:p>
    <w:p w:rsidR="00283E2D" w:rsidRPr="00810526" w:rsidRDefault="00810526" w:rsidP="002A5DE2">
      <w:pPr>
        <w:pStyle w:val="ListParagraph"/>
        <w:numPr>
          <w:ilvl w:val="1"/>
          <w:numId w:val="26"/>
        </w:numPr>
      </w:pPr>
      <w:r>
        <w:t>C</w:t>
      </w:r>
      <w:r w:rsidR="00283E2D" w:rsidRPr="00810526">
        <w:t xml:space="preserve">lick the </w:t>
      </w:r>
      <w:r w:rsidR="00283E2D" w:rsidRPr="00810526">
        <w:rPr>
          <w:b/>
        </w:rPr>
        <w:t>Parameters</w:t>
      </w:r>
      <w:r w:rsidR="00283E2D" w:rsidRPr="00810526">
        <w:t xml:space="preserve"> button.</w:t>
      </w:r>
      <w:r w:rsidR="003640C1" w:rsidRPr="00810526">
        <w:t xml:space="preserve"> </w:t>
      </w:r>
      <w:r>
        <w:t>In the window that appears</w:t>
      </w:r>
      <w:r w:rsidR="00283E2D" w:rsidRPr="00810526">
        <w:t>, click the</w:t>
      </w:r>
      <w:r w:rsidR="003640C1" w:rsidRPr="00810526">
        <w:t xml:space="preserve"> </w:t>
      </w:r>
      <w:r>
        <w:t>‘</w:t>
      </w:r>
      <w:r>
        <w:rPr>
          <w:b/>
        </w:rPr>
        <w:t>…</w:t>
      </w:r>
      <w:r>
        <w:t>’ button</w:t>
      </w:r>
      <w:r w:rsidR="00283E2D" w:rsidRPr="00810526">
        <w:t xml:space="preserve"> next to </w:t>
      </w:r>
      <w:r w:rsidR="00283E2D" w:rsidRPr="00810526">
        <w:rPr>
          <w:b/>
        </w:rPr>
        <w:t>Table List</w:t>
      </w:r>
      <w:r w:rsidR="00283E2D" w:rsidRPr="00810526">
        <w:t xml:space="preserve"> and select the tables you wish to load.</w:t>
      </w:r>
      <w:r w:rsidR="003640C1" w:rsidRPr="00810526">
        <w:t xml:space="preserve"> </w:t>
      </w:r>
      <w:r>
        <w:t>C</w:t>
      </w:r>
      <w:r w:rsidR="00283E2D" w:rsidRPr="00810526">
        <w:t xml:space="preserve">onfirm that the </w:t>
      </w:r>
      <w:r w:rsidR="00283E2D" w:rsidRPr="00810526">
        <w:rPr>
          <w:b/>
        </w:rPr>
        <w:t>Max Features</w:t>
      </w:r>
      <w:r w:rsidR="00283E2D" w:rsidRPr="00810526">
        <w:t xml:space="preserve"> box is scaled appropriately</w:t>
      </w:r>
    </w:p>
    <w:p w:rsidR="00283E2D" w:rsidRPr="00810526" w:rsidRDefault="00283E2D" w:rsidP="002A5DE2">
      <w:pPr>
        <w:pStyle w:val="ListParagraph"/>
        <w:numPr>
          <w:ilvl w:val="2"/>
          <w:numId w:val="26"/>
        </w:numPr>
      </w:pPr>
      <w:r w:rsidRPr="00810526">
        <w:t>If you are loading a dataset with 10 million features, the Max Features box must be scaled to ten million.</w:t>
      </w:r>
      <w:r w:rsidR="003640C1" w:rsidRPr="00810526">
        <w:t xml:space="preserve"> </w:t>
      </w:r>
      <w:r w:rsidRPr="00810526">
        <w:t>If you are loading a dataset with three (3) data points, the Max Features box can be scaled down quite a bit.</w:t>
      </w:r>
    </w:p>
    <w:p w:rsidR="00283E2D" w:rsidRPr="00810526" w:rsidRDefault="00283E2D" w:rsidP="002A5DE2">
      <w:pPr>
        <w:pStyle w:val="ListParagraph"/>
        <w:numPr>
          <w:ilvl w:val="1"/>
          <w:numId w:val="26"/>
        </w:numPr>
      </w:pPr>
      <w:r w:rsidRPr="00810526">
        <w:t xml:space="preserve">Click </w:t>
      </w:r>
      <w:r w:rsidRPr="00810526">
        <w:rPr>
          <w:b/>
        </w:rPr>
        <w:t>OK</w:t>
      </w:r>
      <w:r w:rsidRPr="00810526">
        <w:t xml:space="preserve"> in the Interoperability Connection dialogue box.</w:t>
      </w:r>
    </w:p>
    <w:p w:rsidR="00283E2D" w:rsidRPr="00810526" w:rsidRDefault="00283E2D" w:rsidP="002A5DE2">
      <w:pPr>
        <w:pStyle w:val="ListParagraph"/>
        <w:numPr>
          <w:ilvl w:val="0"/>
          <w:numId w:val="25"/>
        </w:numPr>
      </w:pPr>
      <w:r w:rsidRPr="00810526">
        <w:t>Depending on the size of the dataset, it may take some time to load.</w:t>
      </w:r>
      <w:r w:rsidR="003640C1" w:rsidRPr="00810526">
        <w:t xml:space="preserve"> </w:t>
      </w:r>
      <w:r w:rsidRPr="00810526">
        <w:t xml:space="preserve">When it </w:t>
      </w:r>
      <w:r w:rsidR="00810526">
        <w:t>has loaded</w:t>
      </w:r>
      <w:r w:rsidRPr="00810526">
        <w:t>, expand the Connection (you can also rename the connection, which can be helpful).</w:t>
      </w:r>
    </w:p>
    <w:p w:rsidR="00283E2D" w:rsidRDefault="00283E2D" w:rsidP="002A5DE2">
      <w:pPr>
        <w:pStyle w:val="ListParagraph"/>
        <w:numPr>
          <w:ilvl w:val="0"/>
          <w:numId w:val="25"/>
        </w:numPr>
      </w:pPr>
      <w:r w:rsidRPr="00810526">
        <w:t>Add your service to ArcMap</w:t>
      </w:r>
    </w:p>
    <w:p w:rsidR="00220077" w:rsidRDefault="00220077" w:rsidP="0087247F">
      <w:pPr>
        <w:pStyle w:val="Heading1"/>
        <w:numPr>
          <w:ilvl w:val="0"/>
          <w:numId w:val="0"/>
        </w:numPr>
      </w:pPr>
      <w:bookmarkStart w:id="215" w:name="_Appendix_B:_Deploying"/>
      <w:bookmarkStart w:id="216" w:name="_Toc321148928"/>
      <w:bookmarkStart w:id="217" w:name="_Toc364417914"/>
      <w:bookmarkEnd w:id="215"/>
      <w:r>
        <w:t>Appendix B: Deploying GeoSciML-Portrayal Web Services in ArcGIS Server</w:t>
      </w:r>
      <w:bookmarkEnd w:id="216"/>
      <w:bookmarkEnd w:id="217"/>
    </w:p>
    <w:p w:rsidR="00220077" w:rsidRDefault="00220077" w:rsidP="00640EB5">
      <w:r>
        <w:t>This appendix provides a tutorial of GeoSciML-portrayal web service deployment in a GeoServer environment.</w:t>
      </w:r>
    </w:p>
    <w:p w:rsidR="00220077" w:rsidRPr="00220077" w:rsidRDefault="00220077" w:rsidP="0087247F">
      <w:pPr>
        <w:pStyle w:val="Heading2"/>
        <w:numPr>
          <w:ilvl w:val="1"/>
          <w:numId w:val="54"/>
        </w:numPr>
      </w:pPr>
      <w:bookmarkStart w:id="218" w:name="_Toc321148929"/>
      <w:bookmarkStart w:id="219" w:name="_Toc364417915"/>
      <w:r w:rsidRPr="00220077">
        <w:t>Connecting to your ArcGIS Server instance</w:t>
      </w:r>
      <w:bookmarkEnd w:id="218"/>
      <w:bookmarkEnd w:id="219"/>
    </w:p>
    <w:p w:rsidR="00220077" w:rsidRPr="00220077" w:rsidRDefault="00220077" w:rsidP="002A5DE2">
      <w:pPr>
        <w:pStyle w:val="ListParagraph"/>
        <w:numPr>
          <w:ilvl w:val="0"/>
          <w:numId w:val="30"/>
        </w:numPr>
      </w:pPr>
      <w:r w:rsidRPr="00220077">
        <w:t xml:space="preserve">Open ArcCatalog </w:t>
      </w:r>
    </w:p>
    <w:p w:rsidR="00220077" w:rsidRPr="00220077" w:rsidRDefault="00220077" w:rsidP="002A5DE2">
      <w:pPr>
        <w:pStyle w:val="ListParagraph"/>
        <w:numPr>
          <w:ilvl w:val="0"/>
          <w:numId w:val="30"/>
        </w:numPr>
      </w:pPr>
      <w:r w:rsidRPr="00220077">
        <w:t xml:space="preserve">In the catalog tree, </w:t>
      </w:r>
      <w:r>
        <w:t>expand</w:t>
      </w:r>
      <w:r w:rsidRPr="00220077">
        <w:t xml:space="preserve"> </w:t>
      </w:r>
      <w:r w:rsidRPr="00220077">
        <w:rPr>
          <w:b/>
        </w:rPr>
        <w:t>GIS Servers</w:t>
      </w:r>
      <w:r>
        <w:t xml:space="preserve"> by clicking the nearby +</w:t>
      </w:r>
    </w:p>
    <w:p w:rsidR="00220077" w:rsidRPr="00220077" w:rsidRDefault="00220077" w:rsidP="002A5DE2">
      <w:pPr>
        <w:pStyle w:val="ListParagraph"/>
        <w:numPr>
          <w:ilvl w:val="0"/>
          <w:numId w:val="30"/>
        </w:numPr>
      </w:pPr>
      <w:r w:rsidRPr="00220077">
        <w:t xml:space="preserve">Double-click Add ArcGIS Server </w:t>
      </w:r>
    </w:p>
    <w:p w:rsidR="00220077" w:rsidRPr="00220077" w:rsidRDefault="00220077" w:rsidP="002A5DE2">
      <w:pPr>
        <w:pStyle w:val="ListParagraph"/>
        <w:numPr>
          <w:ilvl w:val="0"/>
          <w:numId w:val="30"/>
        </w:numPr>
      </w:pPr>
      <w:r w:rsidRPr="00220077">
        <w:t xml:space="preserve">Click the Manage GIS Services radio button in the </w:t>
      </w:r>
      <w:r w:rsidRPr="00220077">
        <w:rPr>
          <w:b/>
        </w:rPr>
        <w:t>Add ArcGIS Server</w:t>
      </w:r>
      <w:r w:rsidRPr="00220077">
        <w:t xml:space="preserve"> window and then click </w:t>
      </w:r>
      <w:r w:rsidRPr="00220077">
        <w:rPr>
          <w:b/>
        </w:rPr>
        <w:t>Next</w:t>
      </w:r>
      <w:r w:rsidRPr="00220077">
        <w:t>.</w:t>
      </w:r>
    </w:p>
    <w:p w:rsidR="00220077" w:rsidRPr="00220077" w:rsidRDefault="00220077" w:rsidP="002A5DE2">
      <w:pPr>
        <w:pStyle w:val="ListParagraph"/>
        <w:numPr>
          <w:ilvl w:val="0"/>
          <w:numId w:val="30"/>
        </w:numPr>
      </w:pPr>
      <w:r w:rsidRPr="00220077">
        <w:t xml:space="preserve">Type in the URL for your services and the name of the server, then click </w:t>
      </w:r>
      <w:r w:rsidRPr="00220077">
        <w:rPr>
          <w:b/>
        </w:rPr>
        <w:t>Finish</w:t>
      </w:r>
      <w:r w:rsidRPr="00220077">
        <w:t>.</w:t>
      </w:r>
    </w:p>
    <w:p w:rsidR="00220077" w:rsidRPr="00536638" w:rsidRDefault="00220077" w:rsidP="0087247F">
      <w:pPr>
        <w:pStyle w:val="Heading2"/>
        <w:numPr>
          <w:ilvl w:val="1"/>
          <w:numId w:val="54"/>
        </w:numPr>
      </w:pPr>
      <w:bookmarkStart w:id="220" w:name="_Toc321148930"/>
      <w:bookmarkStart w:id="221" w:name="_Toc364417916"/>
      <w:r w:rsidRPr="00536638">
        <w:t>Create an ArcMap Project for your web service</w:t>
      </w:r>
      <w:bookmarkEnd w:id="220"/>
      <w:bookmarkEnd w:id="221"/>
    </w:p>
    <w:p w:rsidR="00D86859" w:rsidRPr="00536638" w:rsidRDefault="00220077" w:rsidP="002A5DE2">
      <w:pPr>
        <w:pStyle w:val="ListParagraph"/>
        <w:numPr>
          <w:ilvl w:val="0"/>
          <w:numId w:val="31"/>
        </w:numPr>
      </w:pPr>
      <w:r w:rsidRPr="00536638">
        <w:t>Open an instance of Arc</w:t>
      </w:r>
      <w:r w:rsidR="00D86859" w:rsidRPr="00536638">
        <w:t>Map</w:t>
      </w:r>
    </w:p>
    <w:p w:rsidR="00D86859" w:rsidRPr="00536638" w:rsidRDefault="00D86859" w:rsidP="002A5DE2">
      <w:pPr>
        <w:pStyle w:val="ListParagraph"/>
        <w:numPr>
          <w:ilvl w:val="0"/>
          <w:numId w:val="31"/>
        </w:numPr>
      </w:pPr>
      <w:r w:rsidRPr="00536638">
        <w:lastRenderedPageBreak/>
        <w:t>Create a blank map</w:t>
      </w:r>
    </w:p>
    <w:p w:rsidR="00D86859" w:rsidRPr="00536638" w:rsidRDefault="00D86859" w:rsidP="002A5DE2">
      <w:pPr>
        <w:pStyle w:val="ListParagraph"/>
        <w:numPr>
          <w:ilvl w:val="1"/>
          <w:numId w:val="31"/>
        </w:numPr>
      </w:pPr>
      <w:r w:rsidRPr="00536638">
        <w:t>Note: there is a one-to-one relationship between .mxd files and services: each .mxd file, along with all layers it contains, is equal to one web service</w:t>
      </w:r>
    </w:p>
    <w:p w:rsidR="00D86859" w:rsidRPr="00536638" w:rsidRDefault="00D86859" w:rsidP="002A5DE2">
      <w:pPr>
        <w:pStyle w:val="ListParagraph"/>
        <w:numPr>
          <w:ilvl w:val="0"/>
          <w:numId w:val="31"/>
        </w:numPr>
      </w:pPr>
      <w:r w:rsidRPr="00536638">
        <w:t>Add your source data to the map as a layer</w:t>
      </w:r>
    </w:p>
    <w:p w:rsidR="00220077" w:rsidRPr="00536638" w:rsidRDefault="00D86859" w:rsidP="002A5DE2">
      <w:pPr>
        <w:pStyle w:val="ListParagraph"/>
        <w:numPr>
          <w:ilvl w:val="1"/>
          <w:numId w:val="31"/>
        </w:numPr>
      </w:pPr>
      <w:r w:rsidRPr="00536638">
        <w:t xml:space="preserve">If you wish to deploy your service in compliance with OneGeology standards, your layers will need to meet very specific requirements. See </w:t>
      </w:r>
      <w:hyperlink w:anchor="_Layer_Naming_and" w:history="1">
        <w:r w:rsidRPr="00536638">
          <w:rPr>
            <w:rStyle w:val="Hyperlink"/>
          </w:rPr>
          <w:t>Appendix C.3</w:t>
        </w:r>
      </w:hyperlink>
      <w:r w:rsidRPr="00536638">
        <w:t xml:space="preserve"> for details</w:t>
      </w:r>
    </w:p>
    <w:p w:rsidR="00D86859" w:rsidRPr="00536638" w:rsidRDefault="00D86859" w:rsidP="002A5DE2">
      <w:pPr>
        <w:pStyle w:val="ListParagraph"/>
        <w:numPr>
          <w:ilvl w:val="0"/>
          <w:numId w:val="31"/>
        </w:numPr>
      </w:pPr>
      <w:r w:rsidRPr="00536638">
        <w:t>Save your map as a .mxd file</w:t>
      </w:r>
    </w:p>
    <w:p w:rsidR="00D86859" w:rsidRPr="00536638" w:rsidRDefault="00D86859" w:rsidP="0087247F">
      <w:pPr>
        <w:pStyle w:val="Heading2"/>
        <w:numPr>
          <w:ilvl w:val="1"/>
          <w:numId w:val="54"/>
        </w:numPr>
      </w:pPr>
      <w:bookmarkStart w:id="222" w:name="_Toc321148931"/>
      <w:bookmarkStart w:id="223" w:name="_Toc364417917"/>
      <w:r w:rsidRPr="00536638">
        <w:t>Publishing on ArcGIS Server</w:t>
      </w:r>
      <w:bookmarkEnd w:id="222"/>
      <w:bookmarkEnd w:id="223"/>
    </w:p>
    <w:p w:rsidR="00D86859" w:rsidRPr="00536638" w:rsidRDefault="00D86859" w:rsidP="002A5DE2">
      <w:pPr>
        <w:pStyle w:val="ListParagraph"/>
        <w:numPr>
          <w:ilvl w:val="0"/>
          <w:numId w:val="32"/>
        </w:numPr>
      </w:pPr>
      <w:r w:rsidRPr="00536638">
        <w:t>Open ArcCatalog.</w:t>
      </w:r>
    </w:p>
    <w:p w:rsidR="00D86859" w:rsidRPr="00536638" w:rsidRDefault="00D86859" w:rsidP="002A5DE2">
      <w:pPr>
        <w:pStyle w:val="ListParagraph"/>
        <w:numPr>
          <w:ilvl w:val="0"/>
          <w:numId w:val="32"/>
        </w:numPr>
      </w:pPr>
      <w:r w:rsidRPr="00536638">
        <w:t>Navigate to the database connection you set up in Appendix B.1, Connecting to your ArcGIS Server instance</w:t>
      </w:r>
    </w:p>
    <w:p w:rsidR="00D86859" w:rsidRPr="00536638" w:rsidRDefault="00D86859" w:rsidP="002A5DE2">
      <w:pPr>
        <w:pStyle w:val="ListParagraph"/>
        <w:numPr>
          <w:ilvl w:val="0"/>
          <w:numId w:val="32"/>
        </w:numPr>
      </w:pPr>
      <w:r w:rsidRPr="00536638">
        <w:t>In the catalog tree on the left side of the screen, expand the connection to ArcGIS Server</w:t>
      </w:r>
    </w:p>
    <w:p w:rsidR="00D86859" w:rsidRPr="00536638" w:rsidRDefault="00D86859" w:rsidP="002A5DE2">
      <w:pPr>
        <w:pStyle w:val="ListParagraph"/>
        <w:numPr>
          <w:ilvl w:val="0"/>
          <w:numId w:val="32"/>
        </w:numPr>
      </w:pPr>
      <w:r w:rsidRPr="00536638">
        <w:t xml:space="preserve">Right-click your server and select </w:t>
      </w:r>
      <w:r w:rsidRPr="00536638">
        <w:rPr>
          <w:b/>
        </w:rPr>
        <w:t>Add New Service</w:t>
      </w:r>
      <w:r w:rsidRPr="00536638">
        <w:t xml:space="preserve">; this opens a window containing fields for </w:t>
      </w:r>
      <w:r w:rsidRPr="00536638">
        <w:rPr>
          <w:b/>
        </w:rPr>
        <w:t>Service Title</w:t>
      </w:r>
      <w:r w:rsidRPr="00536638">
        <w:t xml:space="preserve"> and </w:t>
      </w:r>
      <w:r w:rsidRPr="00536638">
        <w:rPr>
          <w:b/>
        </w:rPr>
        <w:t>Service Description</w:t>
      </w:r>
      <w:r w:rsidR="00AD3C6C" w:rsidRPr="00536638">
        <w:rPr>
          <w:b/>
        </w:rPr>
        <w:t>; i</w:t>
      </w:r>
      <w:r w:rsidRPr="00536638">
        <w:t xml:space="preserve">f you wish to deploy your service in compliance with OneGeology standards, your </w:t>
      </w:r>
      <w:r w:rsidR="00AD3C6C" w:rsidRPr="00536638">
        <w:rPr>
          <w:b/>
        </w:rPr>
        <w:t>S</w:t>
      </w:r>
      <w:r w:rsidRPr="00536638">
        <w:rPr>
          <w:b/>
        </w:rPr>
        <w:t xml:space="preserve">ervice </w:t>
      </w:r>
      <w:r w:rsidR="00AD3C6C" w:rsidRPr="00536638">
        <w:rPr>
          <w:b/>
        </w:rPr>
        <w:t>Title</w:t>
      </w:r>
      <w:r w:rsidR="00AD3C6C" w:rsidRPr="00536638">
        <w:t xml:space="preserve"> </w:t>
      </w:r>
      <w:r w:rsidRPr="00536638">
        <w:t xml:space="preserve">will need to meet very specific requirements. See </w:t>
      </w:r>
      <w:hyperlink w:anchor="_Service_Title_and" w:history="1">
        <w:r w:rsidRPr="00536638">
          <w:rPr>
            <w:rStyle w:val="Hyperlink"/>
          </w:rPr>
          <w:t>Appendix C.2</w:t>
        </w:r>
      </w:hyperlink>
      <w:r w:rsidRPr="00536638">
        <w:t xml:space="preserve"> for details</w:t>
      </w:r>
    </w:p>
    <w:p w:rsidR="00D86859" w:rsidRPr="00536638" w:rsidRDefault="00AD3C6C" w:rsidP="002A5DE2">
      <w:pPr>
        <w:pStyle w:val="ListParagraph"/>
        <w:numPr>
          <w:ilvl w:val="1"/>
          <w:numId w:val="32"/>
        </w:numPr>
      </w:pPr>
      <w:r w:rsidRPr="00536638">
        <w:t>Specify</w:t>
      </w:r>
      <w:r w:rsidR="00D86859" w:rsidRPr="00536638">
        <w:t xml:space="preserve"> the appropriate </w:t>
      </w:r>
      <w:r w:rsidRPr="00536638">
        <w:rPr>
          <w:b/>
        </w:rPr>
        <w:t>Service Title</w:t>
      </w:r>
      <w:r w:rsidR="00D86859" w:rsidRPr="00536638">
        <w:t xml:space="preserve"> based on content and map exten</w:t>
      </w:r>
      <w:r w:rsidRPr="00536638">
        <w:t>t</w:t>
      </w:r>
    </w:p>
    <w:p w:rsidR="00AD3C6C" w:rsidRPr="00536638" w:rsidRDefault="00AD3C6C" w:rsidP="002A5DE2">
      <w:pPr>
        <w:pStyle w:val="ListParagraph"/>
        <w:numPr>
          <w:ilvl w:val="1"/>
          <w:numId w:val="32"/>
        </w:numPr>
      </w:pPr>
      <w:r w:rsidRPr="00536638">
        <w:t>Using the pulldown menu, specify whether you are deploying a Web Map Service or a Web Feature Service</w:t>
      </w:r>
    </w:p>
    <w:p w:rsidR="00AD3C6C" w:rsidRPr="00536638" w:rsidRDefault="00AD3C6C" w:rsidP="002A5DE2">
      <w:pPr>
        <w:pStyle w:val="ListParagraph"/>
        <w:numPr>
          <w:ilvl w:val="1"/>
          <w:numId w:val="32"/>
        </w:numPr>
      </w:pPr>
      <w:r w:rsidRPr="00536638">
        <w:t xml:space="preserve">Enter an appropriate description for your service in the </w:t>
      </w:r>
      <w:r w:rsidRPr="00536638">
        <w:rPr>
          <w:b/>
        </w:rPr>
        <w:t>Description</w:t>
      </w:r>
      <w:r w:rsidRPr="00536638">
        <w:t xml:space="preserve"> field</w:t>
      </w:r>
    </w:p>
    <w:p w:rsidR="00AD3C6C" w:rsidRPr="00536638" w:rsidRDefault="00AD3C6C" w:rsidP="002A5DE2">
      <w:pPr>
        <w:pStyle w:val="ListParagraph"/>
        <w:numPr>
          <w:ilvl w:val="1"/>
          <w:numId w:val="32"/>
        </w:numPr>
      </w:pPr>
      <w:r w:rsidRPr="00536638">
        <w:t xml:space="preserve">Click </w:t>
      </w:r>
      <w:r w:rsidRPr="00536638">
        <w:rPr>
          <w:b/>
        </w:rPr>
        <w:t>Next</w:t>
      </w:r>
    </w:p>
    <w:p w:rsidR="00AD3C6C" w:rsidRPr="00536638" w:rsidRDefault="00AD3C6C" w:rsidP="002A5DE2">
      <w:pPr>
        <w:pStyle w:val="ListParagraph"/>
        <w:numPr>
          <w:ilvl w:val="0"/>
          <w:numId w:val="32"/>
        </w:numPr>
      </w:pPr>
      <w:r w:rsidRPr="00536638">
        <w:t>Specify the capabilities of your web service</w:t>
      </w:r>
    </w:p>
    <w:p w:rsidR="00AD3C6C" w:rsidRPr="00536638" w:rsidRDefault="00AD3C6C" w:rsidP="002A5DE2">
      <w:pPr>
        <w:pStyle w:val="ListParagraph"/>
        <w:numPr>
          <w:ilvl w:val="1"/>
          <w:numId w:val="32"/>
        </w:numPr>
      </w:pPr>
      <w:r w:rsidRPr="00536638">
        <w:t xml:space="preserve">Use the checkboxes to indicate which </w:t>
      </w:r>
      <w:r w:rsidR="001E1B1E" w:rsidRPr="00536638">
        <w:t>capabilities</w:t>
      </w:r>
      <w:r w:rsidRPr="00536638">
        <w:t xml:space="preserve"> your web service will support</w:t>
      </w:r>
    </w:p>
    <w:p w:rsidR="00AD3C6C" w:rsidRPr="00536638" w:rsidRDefault="00AD3C6C" w:rsidP="002A5DE2">
      <w:pPr>
        <w:pStyle w:val="ListParagraph"/>
        <w:numPr>
          <w:ilvl w:val="2"/>
          <w:numId w:val="32"/>
        </w:numPr>
      </w:pPr>
      <w:r w:rsidRPr="00536638">
        <w:t>OneGeology requires either WMS or WFS capabilities</w:t>
      </w:r>
    </w:p>
    <w:p w:rsidR="00AD3C6C" w:rsidRPr="00536638" w:rsidRDefault="00AD3C6C" w:rsidP="002A5DE2">
      <w:pPr>
        <w:pStyle w:val="ListParagraph"/>
        <w:numPr>
          <w:ilvl w:val="3"/>
          <w:numId w:val="32"/>
        </w:numPr>
      </w:pPr>
      <w:r w:rsidRPr="00536638">
        <w:t xml:space="preserve">Specifying WMS or WFS will reveal a form in the </w:t>
      </w:r>
      <w:r w:rsidRPr="00536638">
        <w:rPr>
          <w:b/>
        </w:rPr>
        <w:t>Properties</w:t>
      </w:r>
      <w:r w:rsidRPr="00536638">
        <w:t xml:space="preserve"> box; </w:t>
      </w:r>
      <w:r w:rsidRPr="00536638">
        <w:rPr>
          <w:b/>
        </w:rPr>
        <w:t>i</w:t>
      </w:r>
      <w:r w:rsidRPr="00536638">
        <w:t xml:space="preserve">f you wish to deploy your service in compliance with OneGeology standards, this information must be provided in accordance with very specific requirements. See </w:t>
      </w:r>
      <w:hyperlink w:anchor="_Appendix_C:_OneGeology" w:history="1">
        <w:r w:rsidRPr="00536638">
          <w:rPr>
            <w:rStyle w:val="Hyperlink"/>
          </w:rPr>
          <w:t>Appendix C</w:t>
        </w:r>
      </w:hyperlink>
      <w:r w:rsidRPr="00536638">
        <w:t xml:space="preserve"> for more details.</w:t>
      </w:r>
    </w:p>
    <w:p w:rsidR="001E1B1E" w:rsidRPr="00536638" w:rsidRDefault="001E1B1E" w:rsidP="002A5DE2">
      <w:pPr>
        <w:pStyle w:val="ListParagraph"/>
        <w:numPr>
          <w:ilvl w:val="3"/>
          <w:numId w:val="32"/>
        </w:numPr>
      </w:pPr>
      <w:r w:rsidRPr="00536638">
        <w:t xml:space="preserve">Alternatively, if you know of a </w:t>
      </w:r>
      <w:r w:rsidR="000E408A" w:rsidRPr="00536638">
        <w:t xml:space="preserve">web service </w:t>
      </w:r>
      <w:r w:rsidRPr="00536638">
        <w:t>capab</w:t>
      </w:r>
      <w:r w:rsidR="000E408A" w:rsidRPr="00536638">
        <w:t>ilities document that is already compliant with OneGeology standards, you may save this capabilities document as an XML file and import it</w:t>
      </w:r>
    </w:p>
    <w:p w:rsidR="000E408A" w:rsidRPr="00536638" w:rsidRDefault="000E408A" w:rsidP="002A5DE2">
      <w:pPr>
        <w:pStyle w:val="ListParagraph"/>
        <w:numPr>
          <w:ilvl w:val="4"/>
          <w:numId w:val="32"/>
        </w:numPr>
      </w:pPr>
      <w:r w:rsidRPr="00536638">
        <w:t xml:space="preserve">To import an external XML document, click </w:t>
      </w:r>
      <w:r w:rsidRPr="00536638">
        <w:rPr>
          <w:b/>
        </w:rPr>
        <w:t>Use external capabilities files</w:t>
      </w:r>
      <w:r w:rsidRPr="00536638">
        <w:t xml:space="preserve"> and then specify the location of the XML document you will use</w:t>
      </w:r>
    </w:p>
    <w:p w:rsidR="000E408A" w:rsidRPr="00536638" w:rsidRDefault="000E408A" w:rsidP="002A5DE2">
      <w:pPr>
        <w:pStyle w:val="ListParagraph"/>
        <w:numPr>
          <w:ilvl w:val="4"/>
          <w:numId w:val="32"/>
        </w:numPr>
      </w:pPr>
      <w:r w:rsidRPr="00536638">
        <w:t xml:space="preserve">To save a capabilities document as an XML document, access the appropriate capabilities document (described in detail in Section 7) in your web browser and click </w:t>
      </w:r>
      <w:r w:rsidRPr="00536638">
        <w:rPr>
          <w:b/>
        </w:rPr>
        <w:t>File &gt; Save Page As...</w:t>
      </w:r>
    </w:p>
    <w:p w:rsidR="00AD3C6C" w:rsidRPr="00536638" w:rsidRDefault="00AD3C6C" w:rsidP="002A5DE2">
      <w:pPr>
        <w:pStyle w:val="ListParagraph"/>
        <w:numPr>
          <w:ilvl w:val="1"/>
          <w:numId w:val="32"/>
        </w:numPr>
      </w:pPr>
      <w:r w:rsidRPr="00536638">
        <w:t>Click the Use layer names from the map document checkbox</w:t>
      </w:r>
    </w:p>
    <w:p w:rsidR="00AD3C6C" w:rsidRPr="00536638" w:rsidRDefault="00AD3C6C" w:rsidP="002A5DE2">
      <w:pPr>
        <w:pStyle w:val="ListParagraph"/>
        <w:numPr>
          <w:ilvl w:val="1"/>
          <w:numId w:val="32"/>
        </w:numPr>
      </w:pPr>
      <w:r w:rsidRPr="00536638">
        <w:t xml:space="preserve">Click </w:t>
      </w:r>
      <w:r w:rsidRPr="00536638">
        <w:rPr>
          <w:b/>
        </w:rPr>
        <w:t>Next</w:t>
      </w:r>
    </w:p>
    <w:p w:rsidR="00AD3C6C" w:rsidRPr="00536638" w:rsidRDefault="00AD3C6C" w:rsidP="002A5DE2">
      <w:pPr>
        <w:pStyle w:val="ListParagraph"/>
        <w:numPr>
          <w:ilvl w:val="1"/>
          <w:numId w:val="32"/>
        </w:numPr>
      </w:pPr>
      <w:r w:rsidRPr="00536638">
        <w:t xml:space="preserve">Click </w:t>
      </w:r>
      <w:r w:rsidRPr="00536638">
        <w:rPr>
          <w:b/>
        </w:rPr>
        <w:t xml:space="preserve">Next </w:t>
      </w:r>
      <w:r w:rsidRPr="00536638">
        <w:t>again</w:t>
      </w:r>
    </w:p>
    <w:p w:rsidR="00AD3C6C" w:rsidRPr="00536638" w:rsidRDefault="00AD3C6C" w:rsidP="002A5DE2">
      <w:pPr>
        <w:pStyle w:val="ListParagraph"/>
        <w:numPr>
          <w:ilvl w:val="1"/>
          <w:numId w:val="32"/>
        </w:numPr>
      </w:pPr>
      <w:r w:rsidRPr="00536638">
        <w:t xml:space="preserve">Click </w:t>
      </w:r>
      <w:r w:rsidRPr="00536638">
        <w:rPr>
          <w:b/>
        </w:rPr>
        <w:t>Finish</w:t>
      </w:r>
      <w:r w:rsidR="000E408A" w:rsidRPr="00536638">
        <w:t xml:space="preserve"> to start your service</w:t>
      </w:r>
    </w:p>
    <w:p w:rsidR="000E408A" w:rsidRPr="00536638" w:rsidRDefault="000E408A" w:rsidP="002A5DE2">
      <w:pPr>
        <w:pStyle w:val="ListParagraph"/>
        <w:numPr>
          <w:ilvl w:val="2"/>
          <w:numId w:val="32"/>
        </w:numPr>
      </w:pPr>
      <w:r w:rsidRPr="00536638">
        <w:lastRenderedPageBreak/>
        <w:t xml:space="preserve">Note: you will need to log in to your service and </w:t>
      </w:r>
      <w:r w:rsidRPr="00536638">
        <w:rPr>
          <w:b/>
        </w:rPr>
        <w:t>Stop</w:t>
      </w:r>
      <w:r w:rsidRPr="00536638">
        <w:t xml:space="preserve"> your service in order to edit the capabilities document. Service title cannot be edited after publishing; you will need to create a new service</w:t>
      </w:r>
    </w:p>
    <w:p w:rsidR="000E408A" w:rsidRPr="00536638" w:rsidRDefault="000E408A" w:rsidP="002A5DE2">
      <w:r w:rsidRPr="00536638">
        <w:t>Proceed to Section 7, Testing Your Web Service.</w:t>
      </w:r>
    </w:p>
    <w:p w:rsidR="00AD3C6C" w:rsidRPr="00536638" w:rsidRDefault="000E408A" w:rsidP="0087247F">
      <w:pPr>
        <w:pStyle w:val="Heading2"/>
        <w:numPr>
          <w:ilvl w:val="1"/>
          <w:numId w:val="54"/>
        </w:numPr>
      </w:pPr>
      <w:bookmarkStart w:id="224" w:name="_Toc321148932"/>
      <w:bookmarkStart w:id="225" w:name="_Toc364417918"/>
      <w:r w:rsidRPr="00536638">
        <w:t>Troubleshooting ArcGIS Server</w:t>
      </w:r>
      <w:bookmarkEnd w:id="224"/>
      <w:bookmarkEnd w:id="225"/>
    </w:p>
    <w:p w:rsidR="000E408A" w:rsidRPr="00536638" w:rsidRDefault="000E408A" w:rsidP="0087247F">
      <w:pPr>
        <w:pStyle w:val="question"/>
      </w:pPr>
      <w:r w:rsidRPr="00536638">
        <w:t>Q:  How do I connect to the WFS in ArcCatalog?</w:t>
      </w:r>
    </w:p>
    <w:p w:rsidR="000E408A" w:rsidRPr="00536638" w:rsidRDefault="000E408A" w:rsidP="0087247F">
      <w:pPr>
        <w:spacing w:after="0"/>
      </w:pPr>
      <w:r w:rsidRPr="00536638">
        <w:t>A:  Here is a brief tutorial on connecting to the WFS in ArcCatalog.</w:t>
      </w:r>
    </w:p>
    <w:p w:rsidR="000E408A" w:rsidRPr="00536638" w:rsidRDefault="000E408A" w:rsidP="002A5DE2">
      <w:pPr>
        <w:pStyle w:val="ListParagraph"/>
        <w:numPr>
          <w:ilvl w:val="0"/>
          <w:numId w:val="33"/>
        </w:numPr>
      </w:pPr>
      <w:r w:rsidRPr="00536638">
        <w:t>Open ArcCatalog</w:t>
      </w:r>
    </w:p>
    <w:p w:rsidR="008D7CB0" w:rsidRPr="00536638" w:rsidRDefault="008D7CB0" w:rsidP="002A5DE2">
      <w:pPr>
        <w:pStyle w:val="ListParagraph"/>
        <w:numPr>
          <w:ilvl w:val="0"/>
          <w:numId w:val="33"/>
        </w:numPr>
      </w:pPr>
      <w:r w:rsidRPr="00536638">
        <w:t xml:space="preserve">Enable the </w:t>
      </w:r>
      <w:r w:rsidR="000E408A" w:rsidRPr="00536638">
        <w:rPr>
          <w:b/>
        </w:rPr>
        <w:t>Inter</w:t>
      </w:r>
      <w:r w:rsidRPr="00536638">
        <w:rPr>
          <w:b/>
        </w:rPr>
        <w:t>operability Extension</w:t>
      </w:r>
      <w:r w:rsidR="000E408A" w:rsidRPr="00536638">
        <w:t xml:space="preserve"> in ArcCatalog.  </w:t>
      </w:r>
    </w:p>
    <w:p w:rsidR="000E408A" w:rsidRPr="00536638" w:rsidRDefault="000E408A" w:rsidP="002A5DE2">
      <w:pPr>
        <w:pStyle w:val="ListParagraph"/>
        <w:numPr>
          <w:ilvl w:val="1"/>
          <w:numId w:val="33"/>
        </w:numPr>
      </w:pPr>
      <w:r w:rsidRPr="00536638">
        <w:t xml:space="preserve">For more information visit </w:t>
      </w:r>
      <w:hyperlink r:id="rId84" w:history="1">
        <w:r w:rsidRPr="00536638">
          <w:rPr>
            <w:rStyle w:val="Hyperlink"/>
          </w:rPr>
          <w:t>http://www.esri.com/software/arcgis/extensions/datainteroperability/common-questions.html</w:t>
        </w:r>
      </w:hyperlink>
    </w:p>
    <w:p w:rsidR="000E408A" w:rsidRPr="00536638" w:rsidRDefault="008D7CB0" w:rsidP="002A5DE2">
      <w:pPr>
        <w:pStyle w:val="ListParagraph"/>
        <w:numPr>
          <w:ilvl w:val="0"/>
          <w:numId w:val="33"/>
        </w:numPr>
      </w:pPr>
      <w:r w:rsidRPr="00536638">
        <w:t>Click Add Interoperability Connection</w:t>
      </w:r>
    </w:p>
    <w:p w:rsidR="008D7CB0" w:rsidRPr="00536638" w:rsidRDefault="000E408A" w:rsidP="002A5DE2">
      <w:pPr>
        <w:pStyle w:val="ListParagraph"/>
        <w:numPr>
          <w:ilvl w:val="0"/>
          <w:numId w:val="33"/>
        </w:numPr>
      </w:pPr>
      <w:r w:rsidRPr="00536638">
        <w:t>A Di</w:t>
      </w:r>
      <w:r w:rsidR="008D7CB0" w:rsidRPr="00536638">
        <w:t>alog box appears</w:t>
      </w:r>
    </w:p>
    <w:p w:rsidR="000E408A" w:rsidRPr="00536638" w:rsidRDefault="000E408A" w:rsidP="002A5DE2">
      <w:pPr>
        <w:pStyle w:val="ListParagraph"/>
        <w:numPr>
          <w:ilvl w:val="1"/>
          <w:numId w:val="33"/>
        </w:numPr>
      </w:pPr>
      <w:r w:rsidRPr="00536638">
        <w:t xml:space="preserve">Click the ‘…’ button next to the </w:t>
      </w:r>
      <w:r w:rsidRPr="00536638">
        <w:rPr>
          <w:b/>
        </w:rPr>
        <w:t>Format</w:t>
      </w:r>
      <w:r w:rsidRPr="00536638">
        <w:t xml:space="preserve"> pulldown menu</w:t>
      </w:r>
    </w:p>
    <w:p w:rsidR="000E408A" w:rsidRPr="00536638" w:rsidRDefault="000E408A" w:rsidP="002A5DE2">
      <w:pPr>
        <w:pStyle w:val="ListParagraph"/>
        <w:numPr>
          <w:ilvl w:val="2"/>
          <w:numId w:val="33"/>
        </w:numPr>
      </w:pPr>
      <w:r w:rsidRPr="00536638">
        <w:t>Select the appropriate type of web service from the dialog</w:t>
      </w:r>
    </w:p>
    <w:p w:rsidR="000E408A" w:rsidRPr="00536638" w:rsidRDefault="000E408A" w:rsidP="002A5DE2">
      <w:pPr>
        <w:pStyle w:val="ListParagraph"/>
        <w:numPr>
          <w:ilvl w:val="2"/>
          <w:numId w:val="33"/>
        </w:numPr>
      </w:pPr>
      <w:r w:rsidRPr="00536638">
        <w:t xml:space="preserve">Click </w:t>
      </w:r>
      <w:r w:rsidRPr="00536638">
        <w:rPr>
          <w:b/>
        </w:rPr>
        <w:t>OK</w:t>
      </w:r>
    </w:p>
    <w:p w:rsidR="008D7CB0" w:rsidRPr="00536638" w:rsidRDefault="008D7CB0" w:rsidP="002A5DE2">
      <w:pPr>
        <w:pStyle w:val="ListParagraph"/>
        <w:numPr>
          <w:ilvl w:val="1"/>
          <w:numId w:val="33"/>
        </w:numPr>
      </w:pPr>
      <w:r w:rsidRPr="00536638">
        <w:t xml:space="preserve">In the </w:t>
      </w:r>
      <w:r w:rsidRPr="00536638">
        <w:rPr>
          <w:b/>
        </w:rPr>
        <w:t>Dataset</w:t>
      </w:r>
      <w:r w:rsidRPr="00536638">
        <w:t xml:space="preserve"> field, paste the URL of the capabilities document </w:t>
      </w:r>
      <w:r w:rsidR="000E408A" w:rsidRPr="00536638">
        <w:t>for the service you w</w:t>
      </w:r>
      <w:r w:rsidRPr="00536638">
        <w:t>ish to add</w:t>
      </w:r>
    </w:p>
    <w:p w:rsidR="000E408A" w:rsidRPr="00536638" w:rsidRDefault="008D7CB0" w:rsidP="002A5DE2">
      <w:pPr>
        <w:pStyle w:val="ListParagraph"/>
        <w:numPr>
          <w:ilvl w:val="2"/>
          <w:numId w:val="33"/>
        </w:numPr>
      </w:pPr>
      <w:r w:rsidRPr="00536638">
        <w:t xml:space="preserve">For more information, see </w:t>
      </w:r>
      <w:hyperlink w:anchor="_Testing_Your_Web" w:history="1">
        <w:r w:rsidRPr="00536638">
          <w:rPr>
            <w:rStyle w:val="Hyperlink"/>
          </w:rPr>
          <w:t>Section 7, Testing Your Web Service</w:t>
        </w:r>
      </w:hyperlink>
    </w:p>
    <w:p w:rsidR="000E408A" w:rsidRPr="00536638" w:rsidRDefault="008D7CB0" w:rsidP="002A5DE2">
      <w:pPr>
        <w:pStyle w:val="ListParagraph"/>
        <w:numPr>
          <w:ilvl w:val="1"/>
          <w:numId w:val="33"/>
        </w:numPr>
      </w:pPr>
      <w:r w:rsidRPr="00536638">
        <w:t>C</w:t>
      </w:r>
      <w:r w:rsidR="000E408A" w:rsidRPr="00536638">
        <w:t xml:space="preserve">lick the </w:t>
      </w:r>
      <w:r w:rsidRPr="00536638">
        <w:rPr>
          <w:b/>
        </w:rPr>
        <w:t>Parameters</w:t>
      </w:r>
      <w:r w:rsidRPr="00536638">
        <w:t xml:space="preserve"> </w:t>
      </w:r>
      <w:r w:rsidR="000E408A" w:rsidRPr="00536638">
        <w:t>button.</w:t>
      </w:r>
    </w:p>
    <w:p w:rsidR="000E408A" w:rsidRPr="00536638" w:rsidRDefault="000E408A" w:rsidP="002A5DE2">
      <w:pPr>
        <w:pStyle w:val="ListParagraph"/>
        <w:numPr>
          <w:ilvl w:val="2"/>
          <w:numId w:val="33"/>
        </w:numPr>
      </w:pPr>
      <w:r w:rsidRPr="00536638">
        <w:t xml:space="preserve">Click the ‘…’ button next to </w:t>
      </w:r>
      <w:r w:rsidRPr="00536638">
        <w:rPr>
          <w:b/>
        </w:rPr>
        <w:t>Table List</w:t>
      </w:r>
    </w:p>
    <w:p w:rsidR="000E408A" w:rsidRPr="00536638" w:rsidRDefault="000E408A" w:rsidP="002A5DE2">
      <w:pPr>
        <w:pStyle w:val="ListParagraph"/>
        <w:numPr>
          <w:ilvl w:val="2"/>
          <w:numId w:val="33"/>
        </w:numPr>
      </w:pPr>
      <w:r w:rsidRPr="00536638">
        <w:t xml:space="preserve">Select the tables you wish to </w:t>
      </w:r>
      <w:r w:rsidR="008D7CB0" w:rsidRPr="00536638">
        <w:t>load</w:t>
      </w:r>
    </w:p>
    <w:p w:rsidR="000E408A" w:rsidRPr="00536638" w:rsidRDefault="000E408A" w:rsidP="002A5DE2">
      <w:pPr>
        <w:pStyle w:val="ListParagraph"/>
        <w:numPr>
          <w:ilvl w:val="2"/>
          <w:numId w:val="33"/>
        </w:numPr>
      </w:pPr>
      <w:r w:rsidRPr="00536638">
        <w:t xml:space="preserve">Confirm that the </w:t>
      </w:r>
      <w:r w:rsidRPr="00536638">
        <w:rPr>
          <w:b/>
        </w:rPr>
        <w:t>Max Features</w:t>
      </w:r>
      <w:r w:rsidR="008D7CB0" w:rsidRPr="00536638">
        <w:t xml:space="preserve"> box is scaled appropriately</w:t>
      </w:r>
    </w:p>
    <w:p w:rsidR="000E408A" w:rsidRPr="00536638" w:rsidRDefault="000E408A" w:rsidP="002A5DE2">
      <w:pPr>
        <w:pStyle w:val="ListParagraph"/>
        <w:numPr>
          <w:ilvl w:val="3"/>
          <w:numId w:val="33"/>
        </w:numPr>
      </w:pPr>
      <w:r w:rsidRPr="00536638">
        <w:t>If you are loading a dataset with 10 million features, the “Max Features” box must be scaled appropriately to ten million</w:t>
      </w:r>
    </w:p>
    <w:p w:rsidR="000E408A" w:rsidRPr="00536638" w:rsidRDefault="000E408A" w:rsidP="002A5DE2">
      <w:pPr>
        <w:pStyle w:val="ListParagraph"/>
        <w:numPr>
          <w:ilvl w:val="3"/>
          <w:numId w:val="33"/>
        </w:numPr>
      </w:pPr>
      <w:r w:rsidRPr="00536638">
        <w:t>If you are loading a dataset with three (3) data points, the “Max Features” can be scaled down quite a bit</w:t>
      </w:r>
    </w:p>
    <w:p w:rsidR="008D7CB0" w:rsidRPr="00536638" w:rsidRDefault="008D7CB0" w:rsidP="002A5DE2">
      <w:pPr>
        <w:pStyle w:val="ListParagraph"/>
        <w:numPr>
          <w:ilvl w:val="2"/>
          <w:numId w:val="33"/>
        </w:numPr>
      </w:pPr>
      <w:r w:rsidRPr="00536638">
        <w:t xml:space="preserve">Click </w:t>
      </w:r>
      <w:r w:rsidRPr="00536638">
        <w:rPr>
          <w:b/>
        </w:rPr>
        <w:t>OK</w:t>
      </w:r>
    </w:p>
    <w:p w:rsidR="000E408A" w:rsidRPr="00536638" w:rsidRDefault="000E408A" w:rsidP="002A5DE2">
      <w:pPr>
        <w:pStyle w:val="ListParagraph"/>
        <w:numPr>
          <w:ilvl w:val="1"/>
          <w:numId w:val="33"/>
        </w:numPr>
      </w:pPr>
      <w:r w:rsidRPr="00536638">
        <w:t>Once the layers have been added under the interoperability connections, you will see something like this in ArcCatalog</w:t>
      </w:r>
    </w:p>
    <w:p w:rsidR="008D7CB0" w:rsidRPr="00536638" w:rsidRDefault="008D7CB0" w:rsidP="002A5DE2">
      <w:pPr>
        <w:pStyle w:val="ListParagraph"/>
        <w:numPr>
          <w:ilvl w:val="1"/>
          <w:numId w:val="33"/>
        </w:numPr>
      </w:pPr>
      <w:r w:rsidRPr="00536638">
        <w:t xml:space="preserve">Click </w:t>
      </w:r>
      <w:r w:rsidRPr="00536638">
        <w:rPr>
          <w:b/>
        </w:rPr>
        <w:t>OK</w:t>
      </w:r>
    </w:p>
    <w:p w:rsidR="000E408A" w:rsidRPr="00536638" w:rsidRDefault="000E408A" w:rsidP="002A5DE2">
      <w:pPr>
        <w:pStyle w:val="ListParagraph"/>
        <w:numPr>
          <w:ilvl w:val="0"/>
          <w:numId w:val="33"/>
        </w:numPr>
      </w:pPr>
      <w:r w:rsidRPr="00536638">
        <w:t>Depending on the size of the dataset, it may take some time to load.  When it is finished, expand the Connection (you can also rename the connection, which can be helpful).</w:t>
      </w:r>
    </w:p>
    <w:p w:rsidR="000E408A" w:rsidRPr="00536638" w:rsidRDefault="000E408A" w:rsidP="002A5DE2">
      <w:pPr>
        <w:pStyle w:val="ListParagraph"/>
        <w:numPr>
          <w:ilvl w:val="0"/>
          <w:numId w:val="33"/>
        </w:numPr>
      </w:pPr>
      <w:r w:rsidRPr="00536638">
        <w:t>Drag and drop the layer into your ArcMap Project.</w:t>
      </w:r>
    </w:p>
    <w:p w:rsidR="000E408A" w:rsidRPr="00536638" w:rsidRDefault="000E408A" w:rsidP="0087247F">
      <w:pPr>
        <w:pStyle w:val="question"/>
      </w:pPr>
      <w:r w:rsidRPr="00536638">
        <w:t>Q: All of my data are in Shapefiles.  Can I deploy a shapefile as a GeoSciML-portrayal service?</w:t>
      </w:r>
    </w:p>
    <w:p w:rsidR="000E408A" w:rsidRPr="00536638" w:rsidRDefault="000E408A" w:rsidP="002A5DE2">
      <w:r w:rsidRPr="00536638">
        <w:t xml:space="preserve">A:  The problem you will run into is the truncation of field names that occurs in shapefiles.  Ideally you will have a full version of the data in an sde </w:t>
      </w:r>
      <w:r w:rsidR="002E44F4" w:rsidRPr="00536638">
        <w:t>database</w:t>
      </w:r>
      <w:r w:rsidRPr="00536638">
        <w:t xml:space="preserve"> (or file/personal geodatabase).  As mentioned in the above document, to be compliant with GeoSciML-portrayal, you will need to </w:t>
      </w:r>
      <w:r w:rsidRPr="00536638">
        <w:lastRenderedPageBreak/>
        <w:t>make sure there is no truncation in field names; they must be an exact match  for the GeoSciML-portrayal schema.</w:t>
      </w:r>
    </w:p>
    <w:p w:rsidR="000E408A" w:rsidRPr="00536638" w:rsidRDefault="000E408A" w:rsidP="0087247F">
      <w:pPr>
        <w:pStyle w:val="question"/>
      </w:pPr>
      <w:r w:rsidRPr="00536638">
        <w:t>Q:  I would like to deploy a service using full GeoSciML v.3.0 schema; where can I go?</w:t>
      </w:r>
    </w:p>
    <w:p w:rsidR="000E408A" w:rsidRPr="00536638" w:rsidRDefault="000E408A" w:rsidP="002A5DE2">
      <w:r w:rsidRPr="00536638">
        <w:t xml:space="preserve">A: Visit the </w:t>
      </w:r>
      <w:hyperlink r:id="rId85" w:history="1">
        <w:r w:rsidRPr="00536638">
          <w:rPr>
            <w:rStyle w:val="Hyperlink"/>
          </w:rPr>
          <w:t>GeoSciML website</w:t>
        </w:r>
      </w:hyperlink>
      <w:r w:rsidRPr="00536638">
        <w:t xml:space="preserve"> </w:t>
      </w:r>
    </w:p>
    <w:p w:rsidR="000E408A" w:rsidRPr="00536638" w:rsidRDefault="000E408A" w:rsidP="0087247F">
      <w:pPr>
        <w:pStyle w:val="question"/>
      </w:pPr>
      <w:r w:rsidRPr="00536638">
        <w:t>Q:  Why would I want to create a WMS or WFS service at all?</w:t>
      </w:r>
    </w:p>
    <w:p w:rsidR="000E408A" w:rsidRPr="00536638" w:rsidRDefault="000E408A" w:rsidP="002A5DE2">
      <w:r w:rsidRPr="00536638">
        <w:t>A:  To display data in a map format.  Map format shows:  data relative to its geographical surroundings, data relative to other data on the same map, data points relative to other data points in the same dataset (size, quantity, order, etc).</w:t>
      </w:r>
    </w:p>
    <w:p w:rsidR="0054715C" w:rsidRPr="0054715C" w:rsidRDefault="00424CE3" w:rsidP="0087247F">
      <w:pPr>
        <w:pStyle w:val="Heading1"/>
        <w:numPr>
          <w:ilvl w:val="0"/>
          <w:numId w:val="0"/>
        </w:numPr>
      </w:pPr>
      <w:bookmarkStart w:id="226" w:name="_Appendix_C:_OneGeology"/>
      <w:bookmarkStart w:id="227" w:name="_Toc321148933"/>
      <w:bookmarkStart w:id="228" w:name="_Toc364417919"/>
      <w:bookmarkEnd w:id="226"/>
      <w:r>
        <w:t xml:space="preserve">Appendix </w:t>
      </w:r>
      <w:r w:rsidR="00CF1193">
        <w:t>C</w:t>
      </w:r>
      <w:r>
        <w:t xml:space="preserve">: </w:t>
      </w:r>
      <w:r w:rsidR="0054715C" w:rsidRPr="0054715C">
        <w:t>OneGeology Web Service Requirements</w:t>
      </w:r>
      <w:bookmarkEnd w:id="227"/>
      <w:bookmarkEnd w:id="228"/>
    </w:p>
    <w:p w:rsidR="002F441C" w:rsidRDefault="0054715C" w:rsidP="002A5DE2">
      <w:r>
        <w:t xml:space="preserve">If you wish to submit your </w:t>
      </w:r>
      <w:hyperlink w:anchor="Web_Service" w:history="1">
        <w:r w:rsidRPr="00AD201C">
          <w:rPr>
            <w:rStyle w:val="Hyperlink"/>
          </w:rPr>
          <w:t>web service</w:t>
        </w:r>
      </w:hyperlink>
      <w:r>
        <w:t xml:space="preserve"> to the OneGeology portal, your web service must comply with </w:t>
      </w:r>
      <w:hyperlink r:id="rId86" w:history="1">
        <w:r w:rsidRPr="00AD201C">
          <w:rPr>
            <w:rStyle w:val="Hyperlink"/>
          </w:rPr>
          <w:t>OneGeology</w:t>
        </w:r>
      </w:hyperlink>
      <w:r>
        <w:t xml:space="preserve"> standards.</w:t>
      </w:r>
    </w:p>
    <w:p w:rsidR="002F441C" w:rsidRPr="002F441C" w:rsidRDefault="002F441C" w:rsidP="002A5DE2">
      <w:r>
        <w:t>This appendix</w:t>
      </w:r>
      <w:r w:rsidR="00E0711F">
        <w:t xml:space="preserve"> summarizes the</w:t>
      </w:r>
      <w:r w:rsidR="001C3494">
        <w:t xml:space="preserve"> service-level and layer-level</w:t>
      </w:r>
      <w:r w:rsidR="00C3183A">
        <w:t xml:space="preserve"> requirements that must be respected</w:t>
      </w:r>
      <w:r w:rsidR="00E0711F">
        <w:t xml:space="preserve"> for compliance with OneGeology standards.</w:t>
      </w:r>
    </w:p>
    <w:p w:rsidR="0054715C" w:rsidRPr="00DE2A1B" w:rsidRDefault="0054715C" w:rsidP="0087247F">
      <w:pPr>
        <w:pStyle w:val="Heading2"/>
        <w:numPr>
          <w:ilvl w:val="1"/>
          <w:numId w:val="60"/>
        </w:numPr>
      </w:pPr>
      <w:bookmarkStart w:id="229" w:name="_Service-Level_Metadata_Requirements"/>
      <w:bookmarkStart w:id="230" w:name="_Toc321148934"/>
      <w:bookmarkStart w:id="231" w:name="_Toc364417920"/>
      <w:bookmarkEnd w:id="229"/>
      <w:r w:rsidRPr="00DE2A1B">
        <w:t>Service-Level Metadata Requirements</w:t>
      </w:r>
      <w:bookmarkEnd w:id="230"/>
      <w:bookmarkEnd w:id="231"/>
    </w:p>
    <w:p w:rsidR="0054715C" w:rsidRDefault="0054715C" w:rsidP="002A5DE2">
      <w:r>
        <w:t xml:space="preserve">The following section describes OneGeology standards as they relate to service-level </w:t>
      </w:r>
      <w:hyperlink w:anchor="Metadata" w:history="1">
        <w:r w:rsidRPr="0054715C">
          <w:rPr>
            <w:rStyle w:val="Hyperlink"/>
          </w:rPr>
          <w:t>metadata</w:t>
        </w:r>
      </w:hyperlink>
      <w:r>
        <w:t>.</w:t>
      </w:r>
    </w:p>
    <w:p w:rsidR="0054715C" w:rsidRDefault="0054715C" w:rsidP="002A5DE2">
      <w:r>
        <w:t>When</w:t>
      </w:r>
      <w:r w:rsidRPr="007468B7">
        <w:t xml:space="preserve"> you submit your </w:t>
      </w:r>
      <w:r>
        <w:t>web</w:t>
      </w:r>
      <w:r w:rsidRPr="007468B7">
        <w:t xml:space="preserve"> service to OneGeology, </w:t>
      </w:r>
      <w:r>
        <w:t>service-level</w:t>
      </w:r>
      <w:r w:rsidRPr="007468B7">
        <w:t xml:space="preserve"> metadata </w:t>
      </w:r>
      <w:r>
        <w:t>is</w:t>
      </w:r>
      <w:r w:rsidRPr="007468B7">
        <w:t xml:space="preserve"> harvested into the portal in the GetCapabilities response document.</w:t>
      </w:r>
      <w:r w:rsidR="003640C1">
        <w:t xml:space="preserve"> </w:t>
      </w:r>
      <w:r>
        <w:t>T</w:t>
      </w:r>
      <w:r w:rsidRPr="007468B7">
        <w:t xml:space="preserve">he minimum requirements for inclusion with OneGeology (source: </w:t>
      </w:r>
      <w:hyperlink r:id="rId87" w:history="1">
        <w:r w:rsidRPr="00411ADC">
          <w:rPr>
            <w:rStyle w:val="Hyperlink"/>
          </w:rPr>
          <w:t>http://www.onegeology.org/wmscookbook/2_4_1.html</w:t>
        </w:r>
      </w:hyperlink>
      <w:r w:rsidRPr="007468B7">
        <w:t>)</w:t>
      </w:r>
    </w:p>
    <w:p w:rsidR="0054715C" w:rsidRDefault="0054715C" w:rsidP="0087247F">
      <w:pPr>
        <w:pStyle w:val="Caption"/>
        <w:keepNext/>
      </w:pPr>
      <w:r>
        <w:t xml:space="preserve">Table </w:t>
      </w:r>
      <w:fldSimple w:instr=" SEQ Table \* ARABIC ">
        <w:r w:rsidR="006C0140">
          <w:rPr>
            <w:noProof/>
          </w:rPr>
          <w:t>4</w:t>
        </w:r>
      </w:fldSimple>
      <w:r>
        <w:t>: One-Geology Service-Level Metadata Requirements</w:t>
      </w:r>
    </w:p>
    <w:tbl>
      <w:tblPr>
        <w:tblW w:w="10340" w:type="dxa"/>
        <w:jc w:val="center"/>
        <w:tblLook w:val="04A0" w:firstRow="1" w:lastRow="0" w:firstColumn="1" w:lastColumn="0" w:noHBand="0" w:noVBand="1"/>
      </w:tblPr>
      <w:tblGrid>
        <w:gridCol w:w="1880"/>
        <w:gridCol w:w="6380"/>
        <w:gridCol w:w="2080"/>
      </w:tblGrid>
      <w:tr w:rsidR="0054715C" w:rsidRPr="00AD49C4" w:rsidTr="00C74374">
        <w:trPr>
          <w:cantSplit/>
          <w:trHeight w:val="367"/>
          <w:tblHeader/>
          <w:jc w:val="center"/>
        </w:trPr>
        <w:tc>
          <w:tcPr>
            <w:tcW w:w="1880" w:type="dxa"/>
            <w:tcBorders>
              <w:top w:val="single" w:sz="8" w:space="0" w:color="auto"/>
              <w:left w:val="single" w:sz="8" w:space="0" w:color="auto"/>
              <w:bottom w:val="single" w:sz="8" w:space="0" w:color="auto"/>
              <w:right w:val="single" w:sz="4" w:space="0" w:color="auto"/>
            </w:tcBorders>
            <w:shd w:val="clear" w:color="000000" w:fill="D9D9D9"/>
            <w:noWrap/>
            <w:hideMark/>
          </w:tcPr>
          <w:p w:rsidR="0054715C" w:rsidRPr="00AD49C4" w:rsidRDefault="0054715C" w:rsidP="0087247F">
            <w:pPr>
              <w:keepNext/>
              <w:spacing w:after="0" w:line="240" w:lineRule="auto"/>
            </w:pPr>
            <w:r w:rsidRPr="00AD49C4">
              <w:t>Field</w:t>
            </w:r>
          </w:p>
        </w:tc>
        <w:tc>
          <w:tcPr>
            <w:tcW w:w="6380" w:type="dxa"/>
            <w:tcBorders>
              <w:top w:val="single" w:sz="8" w:space="0" w:color="auto"/>
              <w:left w:val="nil"/>
              <w:bottom w:val="single" w:sz="8" w:space="0" w:color="auto"/>
              <w:right w:val="single" w:sz="4" w:space="0" w:color="auto"/>
            </w:tcBorders>
            <w:shd w:val="clear" w:color="000000" w:fill="D9D9D9"/>
            <w:noWrap/>
            <w:hideMark/>
          </w:tcPr>
          <w:p w:rsidR="0054715C" w:rsidRPr="00AD49C4" w:rsidRDefault="0054715C" w:rsidP="0087247F">
            <w:pPr>
              <w:keepNext/>
              <w:spacing w:after="0" w:line="240" w:lineRule="auto"/>
            </w:pPr>
            <w:r w:rsidRPr="00AD49C4">
              <w:t>Description</w:t>
            </w:r>
          </w:p>
        </w:tc>
        <w:tc>
          <w:tcPr>
            <w:tcW w:w="2080" w:type="dxa"/>
            <w:tcBorders>
              <w:top w:val="single" w:sz="8" w:space="0" w:color="auto"/>
              <w:left w:val="nil"/>
              <w:bottom w:val="single" w:sz="8" w:space="0" w:color="auto"/>
              <w:right w:val="single" w:sz="8" w:space="0" w:color="auto"/>
            </w:tcBorders>
            <w:shd w:val="clear" w:color="000000" w:fill="D9D9D9"/>
            <w:hideMark/>
          </w:tcPr>
          <w:p w:rsidR="0054715C" w:rsidRPr="00AD49C4" w:rsidRDefault="001D144E" w:rsidP="0087247F">
            <w:pPr>
              <w:keepNext/>
              <w:spacing w:after="0" w:line="240" w:lineRule="auto"/>
            </w:pPr>
            <w:r>
              <w:t>Conditions</w:t>
            </w:r>
          </w:p>
        </w:tc>
      </w:tr>
      <w:tr w:rsidR="0054715C" w:rsidRPr="00AD49C4" w:rsidTr="00C74374">
        <w:trPr>
          <w:trHeight w:val="300"/>
          <w:jc w:val="center"/>
        </w:trPr>
        <w:tc>
          <w:tcPr>
            <w:tcW w:w="1880" w:type="dxa"/>
            <w:tcBorders>
              <w:top w:val="nil"/>
              <w:left w:val="single" w:sz="4" w:space="0" w:color="auto"/>
              <w:bottom w:val="single" w:sz="4" w:space="0" w:color="auto"/>
              <w:right w:val="single" w:sz="4" w:space="0" w:color="auto"/>
            </w:tcBorders>
            <w:shd w:val="clear" w:color="auto" w:fill="auto"/>
            <w:noWrap/>
            <w:vAlign w:val="center"/>
            <w:hideMark/>
          </w:tcPr>
          <w:p w:rsidR="0054715C" w:rsidRPr="00AD49C4" w:rsidRDefault="0054715C" w:rsidP="002A5DE2">
            <w:r w:rsidRPr="00AD49C4">
              <w:t xml:space="preserve">Version (1.3.0, 1.1.1) </w:t>
            </w:r>
          </w:p>
        </w:tc>
        <w:tc>
          <w:tcPr>
            <w:tcW w:w="6380" w:type="dxa"/>
            <w:tcBorders>
              <w:top w:val="nil"/>
              <w:left w:val="nil"/>
              <w:bottom w:val="single" w:sz="4" w:space="0" w:color="auto"/>
              <w:right w:val="single" w:sz="4" w:space="0" w:color="auto"/>
            </w:tcBorders>
            <w:shd w:val="clear" w:color="auto" w:fill="auto"/>
            <w:noWrap/>
            <w:vAlign w:val="center"/>
            <w:hideMark/>
          </w:tcPr>
          <w:p w:rsidR="0054715C" w:rsidRPr="00AD49C4" w:rsidRDefault="0054715C" w:rsidP="002A5DE2">
            <w:r w:rsidRPr="00AD49C4">
              <w:t>This will be automatically populated by GeoServer</w:t>
            </w:r>
          </w:p>
        </w:tc>
        <w:tc>
          <w:tcPr>
            <w:tcW w:w="2080" w:type="dxa"/>
            <w:tcBorders>
              <w:top w:val="nil"/>
              <w:left w:val="nil"/>
              <w:bottom w:val="single" w:sz="4" w:space="0" w:color="auto"/>
              <w:right w:val="single" w:sz="4" w:space="0" w:color="auto"/>
            </w:tcBorders>
            <w:shd w:val="clear" w:color="auto" w:fill="auto"/>
            <w:noWrap/>
            <w:vAlign w:val="center"/>
            <w:hideMark/>
          </w:tcPr>
          <w:p w:rsidR="0054715C" w:rsidRPr="00AD49C4" w:rsidRDefault="0054715C" w:rsidP="002A5DE2">
            <w:r w:rsidRPr="00AD49C4">
              <w:t>N/A</w:t>
            </w:r>
          </w:p>
        </w:tc>
      </w:tr>
      <w:tr w:rsidR="0054715C" w:rsidRPr="00AD49C4" w:rsidTr="00C74374">
        <w:trPr>
          <w:trHeight w:val="300"/>
          <w:jc w:val="center"/>
        </w:trPr>
        <w:tc>
          <w:tcPr>
            <w:tcW w:w="1880" w:type="dxa"/>
            <w:tcBorders>
              <w:top w:val="nil"/>
              <w:left w:val="single" w:sz="4" w:space="0" w:color="auto"/>
              <w:bottom w:val="single" w:sz="4" w:space="0" w:color="auto"/>
              <w:right w:val="single" w:sz="4" w:space="0" w:color="auto"/>
            </w:tcBorders>
            <w:shd w:val="clear" w:color="auto" w:fill="auto"/>
            <w:noWrap/>
            <w:vAlign w:val="center"/>
            <w:hideMark/>
          </w:tcPr>
          <w:p w:rsidR="0054715C" w:rsidRPr="00AD49C4" w:rsidRDefault="0054715C" w:rsidP="002A5DE2">
            <w:r w:rsidRPr="00AD49C4">
              <w:t>Title</w:t>
            </w:r>
          </w:p>
        </w:tc>
        <w:tc>
          <w:tcPr>
            <w:tcW w:w="6380" w:type="dxa"/>
            <w:tcBorders>
              <w:top w:val="nil"/>
              <w:left w:val="nil"/>
              <w:bottom w:val="single" w:sz="4" w:space="0" w:color="auto"/>
              <w:right w:val="single" w:sz="4" w:space="0" w:color="auto"/>
            </w:tcBorders>
            <w:shd w:val="clear" w:color="auto" w:fill="auto"/>
            <w:noWrap/>
            <w:vAlign w:val="center"/>
            <w:hideMark/>
          </w:tcPr>
          <w:p w:rsidR="0054715C" w:rsidRPr="00AD49C4" w:rsidRDefault="0054715C" w:rsidP="002A5DE2">
            <w:r w:rsidRPr="00AD49C4">
              <w:t>Required for 2-star service (2-stars)</w:t>
            </w:r>
            <w:r w:rsidR="001D144E">
              <w:t xml:space="preserve">; see </w:t>
            </w:r>
            <w:hyperlink w:anchor="_Service_Title_and" w:history="1">
              <w:r w:rsidR="001D144E" w:rsidRPr="00BA261E">
                <w:rPr>
                  <w:rStyle w:val="Hyperlink"/>
                  <w:rFonts w:eastAsia="Times New Roman" w:cs="Calibri"/>
                  <w:sz w:val="16"/>
                  <w:szCs w:val="16"/>
                </w:rPr>
                <w:t>Section 7.2</w:t>
              </w:r>
            </w:hyperlink>
            <w:r w:rsidR="001D144E">
              <w:t xml:space="preserve"> for more information</w:t>
            </w:r>
          </w:p>
        </w:tc>
        <w:tc>
          <w:tcPr>
            <w:tcW w:w="2080" w:type="dxa"/>
            <w:tcBorders>
              <w:top w:val="nil"/>
              <w:left w:val="nil"/>
              <w:bottom w:val="single" w:sz="4" w:space="0" w:color="auto"/>
              <w:right w:val="single" w:sz="4" w:space="0" w:color="auto"/>
            </w:tcBorders>
            <w:shd w:val="clear" w:color="auto" w:fill="auto"/>
            <w:noWrap/>
            <w:vAlign w:val="center"/>
            <w:hideMark/>
          </w:tcPr>
          <w:p w:rsidR="0054715C" w:rsidRPr="00AD49C4" w:rsidRDefault="001D144E" w:rsidP="002A5DE2">
            <w:r>
              <w:t xml:space="preserve">Required for </w:t>
            </w:r>
            <w:r w:rsidR="0054715C" w:rsidRPr="00AD49C4">
              <w:t>2 Stars</w:t>
            </w:r>
          </w:p>
        </w:tc>
      </w:tr>
      <w:tr w:rsidR="0054715C" w:rsidRPr="00AD49C4" w:rsidTr="00C74374">
        <w:trPr>
          <w:trHeight w:val="300"/>
          <w:jc w:val="center"/>
        </w:trPr>
        <w:tc>
          <w:tcPr>
            <w:tcW w:w="1880" w:type="dxa"/>
            <w:tcBorders>
              <w:top w:val="nil"/>
              <w:left w:val="single" w:sz="4" w:space="0" w:color="auto"/>
              <w:bottom w:val="single" w:sz="4" w:space="0" w:color="auto"/>
              <w:right w:val="single" w:sz="4" w:space="0" w:color="auto"/>
            </w:tcBorders>
            <w:shd w:val="clear" w:color="auto" w:fill="auto"/>
            <w:noWrap/>
            <w:vAlign w:val="center"/>
            <w:hideMark/>
          </w:tcPr>
          <w:p w:rsidR="0054715C" w:rsidRPr="00AD49C4" w:rsidRDefault="0054715C" w:rsidP="002A5DE2">
            <w:r w:rsidRPr="00AD49C4">
              <w:t>Abstract</w:t>
            </w:r>
          </w:p>
        </w:tc>
        <w:tc>
          <w:tcPr>
            <w:tcW w:w="6380" w:type="dxa"/>
            <w:tcBorders>
              <w:top w:val="nil"/>
              <w:left w:val="nil"/>
              <w:bottom w:val="single" w:sz="4" w:space="0" w:color="auto"/>
              <w:right w:val="single" w:sz="4" w:space="0" w:color="auto"/>
            </w:tcBorders>
            <w:shd w:val="clear" w:color="auto" w:fill="auto"/>
            <w:noWrap/>
            <w:vAlign w:val="center"/>
            <w:hideMark/>
          </w:tcPr>
          <w:p w:rsidR="0054715C" w:rsidRPr="00AD49C4" w:rsidRDefault="0054715C" w:rsidP="002A5DE2">
            <w:r w:rsidRPr="00AD49C4">
              <w:t>May include data owner organization, goals, scale of data and other information</w:t>
            </w:r>
          </w:p>
        </w:tc>
        <w:tc>
          <w:tcPr>
            <w:tcW w:w="2080" w:type="dxa"/>
            <w:tcBorders>
              <w:top w:val="nil"/>
              <w:left w:val="nil"/>
              <w:bottom w:val="single" w:sz="4" w:space="0" w:color="auto"/>
              <w:right w:val="single" w:sz="4" w:space="0" w:color="auto"/>
            </w:tcBorders>
            <w:shd w:val="clear" w:color="auto" w:fill="auto"/>
            <w:noWrap/>
            <w:vAlign w:val="center"/>
            <w:hideMark/>
          </w:tcPr>
          <w:p w:rsidR="0054715C" w:rsidRPr="00AD49C4" w:rsidRDefault="001D144E" w:rsidP="002A5DE2">
            <w:r>
              <w:t xml:space="preserve">Required for </w:t>
            </w:r>
            <w:r w:rsidR="0054715C" w:rsidRPr="00AD49C4">
              <w:t>2 Stars</w:t>
            </w:r>
          </w:p>
        </w:tc>
      </w:tr>
      <w:tr w:rsidR="0054715C" w:rsidRPr="00AD49C4" w:rsidTr="00C74374">
        <w:trPr>
          <w:trHeight w:val="300"/>
          <w:jc w:val="center"/>
        </w:trPr>
        <w:tc>
          <w:tcPr>
            <w:tcW w:w="1880" w:type="dxa"/>
            <w:tcBorders>
              <w:top w:val="nil"/>
              <w:left w:val="single" w:sz="4" w:space="0" w:color="auto"/>
              <w:bottom w:val="single" w:sz="4" w:space="0" w:color="auto"/>
              <w:right w:val="single" w:sz="4" w:space="0" w:color="auto"/>
            </w:tcBorders>
            <w:shd w:val="clear" w:color="auto" w:fill="auto"/>
            <w:noWrap/>
            <w:vAlign w:val="center"/>
            <w:hideMark/>
          </w:tcPr>
          <w:p w:rsidR="0054715C" w:rsidRPr="00AD49C4" w:rsidRDefault="0054715C" w:rsidP="002A5DE2">
            <w:r w:rsidRPr="00AD49C4">
              <w:t>Access Constraints</w:t>
            </w:r>
          </w:p>
        </w:tc>
        <w:tc>
          <w:tcPr>
            <w:tcW w:w="6380" w:type="dxa"/>
            <w:tcBorders>
              <w:top w:val="nil"/>
              <w:left w:val="nil"/>
              <w:bottom w:val="single" w:sz="4" w:space="0" w:color="auto"/>
              <w:right w:val="single" w:sz="4" w:space="0" w:color="auto"/>
            </w:tcBorders>
            <w:shd w:val="clear" w:color="auto" w:fill="auto"/>
            <w:noWrap/>
            <w:vAlign w:val="center"/>
            <w:hideMark/>
          </w:tcPr>
          <w:p w:rsidR="0054715C" w:rsidRPr="00AD49C4" w:rsidRDefault="0054715C" w:rsidP="002A5DE2">
            <w:r w:rsidRPr="00AD49C4">
              <w:t>Definition of access constraints, otherwise “none”</w:t>
            </w:r>
            <w:r w:rsidR="003640C1">
              <w:t xml:space="preserve"> </w:t>
            </w:r>
            <w:r w:rsidRPr="00AD49C4">
              <w:t>(2 to 3 Stars)</w:t>
            </w:r>
          </w:p>
        </w:tc>
        <w:tc>
          <w:tcPr>
            <w:tcW w:w="2080" w:type="dxa"/>
            <w:tcBorders>
              <w:top w:val="nil"/>
              <w:left w:val="nil"/>
              <w:bottom w:val="single" w:sz="4" w:space="0" w:color="auto"/>
              <w:right w:val="single" w:sz="4" w:space="0" w:color="auto"/>
            </w:tcBorders>
            <w:shd w:val="clear" w:color="auto" w:fill="auto"/>
            <w:noWrap/>
            <w:vAlign w:val="center"/>
            <w:hideMark/>
          </w:tcPr>
          <w:p w:rsidR="0054715C" w:rsidRPr="00AD49C4" w:rsidRDefault="001D144E" w:rsidP="002A5DE2">
            <w:r>
              <w:t xml:space="preserve">Required for </w:t>
            </w:r>
            <w:r w:rsidR="0054715C" w:rsidRPr="00AD49C4">
              <w:t>2-3 Stars</w:t>
            </w:r>
          </w:p>
        </w:tc>
      </w:tr>
      <w:tr w:rsidR="0054715C" w:rsidRPr="00AD49C4" w:rsidTr="00C74374">
        <w:trPr>
          <w:trHeight w:val="300"/>
          <w:jc w:val="center"/>
        </w:trPr>
        <w:tc>
          <w:tcPr>
            <w:tcW w:w="1880" w:type="dxa"/>
            <w:tcBorders>
              <w:top w:val="nil"/>
              <w:left w:val="single" w:sz="4" w:space="0" w:color="auto"/>
              <w:bottom w:val="single" w:sz="4" w:space="0" w:color="auto"/>
              <w:right w:val="single" w:sz="4" w:space="0" w:color="auto"/>
            </w:tcBorders>
            <w:shd w:val="clear" w:color="auto" w:fill="auto"/>
            <w:noWrap/>
            <w:vAlign w:val="center"/>
            <w:hideMark/>
          </w:tcPr>
          <w:p w:rsidR="0054715C" w:rsidRPr="00AD49C4" w:rsidRDefault="0054715C" w:rsidP="002A5DE2">
            <w:r w:rsidRPr="00AD49C4">
              <w:t>Keywords</w:t>
            </w:r>
          </w:p>
        </w:tc>
        <w:tc>
          <w:tcPr>
            <w:tcW w:w="6380" w:type="dxa"/>
            <w:tcBorders>
              <w:top w:val="nil"/>
              <w:left w:val="nil"/>
              <w:bottom w:val="single" w:sz="4" w:space="0" w:color="auto"/>
              <w:right w:val="single" w:sz="4" w:space="0" w:color="auto"/>
            </w:tcBorders>
            <w:shd w:val="clear" w:color="auto" w:fill="auto"/>
            <w:noWrap/>
            <w:vAlign w:val="center"/>
            <w:hideMark/>
          </w:tcPr>
          <w:p w:rsidR="0054715C" w:rsidRPr="00AD49C4" w:rsidRDefault="0054715C" w:rsidP="002A5DE2">
            <w:r w:rsidRPr="00AD49C4">
              <w:t>“OneGeology”, “MD_DATE@2012-02-02”, “MD_LANG@ENG” (3 Stars)</w:t>
            </w:r>
          </w:p>
        </w:tc>
        <w:tc>
          <w:tcPr>
            <w:tcW w:w="2080" w:type="dxa"/>
            <w:tcBorders>
              <w:top w:val="nil"/>
              <w:left w:val="nil"/>
              <w:bottom w:val="single" w:sz="4" w:space="0" w:color="auto"/>
              <w:right w:val="single" w:sz="4" w:space="0" w:color="auto"/>
            </w:tcBorders>
            <w:shd w:val="clear" w:color="auto" w:fill="auto"/>
            <w:noWrap/>
            <w:vAlign w:val="center"/>
            <w:hideMark/>
          </w:tcPr>
          <w:p w:rsidR="0054715C" w:rsidRPr="00AD49C4" w:rsidRDefault="001D144E" w:rsidP="002A5DE2">
            <w:r>
              <w:t xml:space="preserve">Required for </w:t>
            </w:r>
            <w:r w:rsidR="0054715C" w:rsidRPr="00AD49C4">
              <w:t>3 Stars</w:t>
            </w:r>
          </w:p>
        </w:tc>
      </w:tr>
      <w:tr w:rsidR="0054715C" w:rsidRPr="00AD49C4" w:rsidTr="00C74374">
        <w:trPr>
          <w:trHeight w:val="300"/>
          <w:jc w:val="center"/>
        </w:trPr>
        <w:tc>
          <w:tcPr>
            <w:tcW w:w="1880" w:type="dxa"/>
            <w:tcBorders>
              <w:top w:val="nil"/>
              <w:left w:val="single" w:sz="4" w:space="0" w:color="auto"/>
              <w:bottom w:val="single" w:sz="4" w:space="0" w:color="auto"/>
              <w:right w:val="single" w:sz="4" w:space="0" w:color="auto"/>
            </w:tcBorders>
            <w:shd w:val="clear" w:color="auto" w:fill="auto"/>
            <w:noWrap/>
            <w:vAlign w:val="center"/>
            <w:hideMark/>
          </w:tcPr>
          <w:p w:rsidR="0054715C" w:rsidRPr="00AD49C4" w:rsidRDefault="0054715C" w:rsidP="002A5DE2">
            <w:r w:rsidRPr="00AD49C4">
              <w:t xml:space="preserve">Data (owner) </w:t>
            </w:r>
            <w:r w:rsidRPr="00AD49C4">
              <w:lastRenderedPageBreak/>
              <w:t>provider</w:t>
            </w:r>
          </w:p>
        </w:tc>
        <w:tc>
          <w:tcPr>
            <w:tcW w:w="6380" w:type="dxa"/>
            <w:tcBorders>
              <w:top w:val="nil"/>
              <w:left w:val="nil"/>
              <w:bottom w:val="single" w:sz="4" w:space="0" w:color="auto"/>
              <w:right w:val="single" w:sz="4" w:space="0" w:color="auto"/>
            </w:tcBorders>
            <w:shd w:val="clear" w:color="auto" w:fill="auto"/>
            <w:noWrap/>
            <w:vAlign w:val="center"/>
            <w:hideMark/>
          </w:tcPr>
          <w:p w:rsidR="0054715C" w:rsidRPr="00AD49C4" w:rsidRDefault="0054715C" w:rsidP="002A5DE2">
            <w:r w:rsidRPr="00AD49C4">
              <w:lastRenderedPageBreak/>
              <w:t>Full name of data owner organization (not service provider)</w:t>
            </w:r>
            <w:r w:rsidR="003640C1">
              <w:t xml:space="preserve"> </w:t>
            </w:r>
            <w:r w:rsidRPr="00AD49C4">
              <w:lastRenderedPageBreak/>
              <w:t>(2 Stars)</w:t>
            </w:r>
          </w:p>
        </w:tc>
        <w:tc>
          <w:tcPr>
            <w:tcW w:w="2080" w:type="dxa"/>
            <w:tcBorders>
              <w:top w:val="nil"/>
              <w:left w:val="nil"/>
              <w:bottom w:val="single" w:sz="4" w:space="0" w:color="auto"/>
              <w:right w:val="single" w:sz="4" w:space="0" w:color="auto"/>
            </w:tcBorders>
            <w:shd w:val="clear" w:color="auto" w:fill="auto"/>
            <w:noWrap/>
            <w:vAlign w:val="center"/>
            <w:hideMark/>
          </w:tcPr>
          <w:p w:rsidR="0054715C" w:rsidRPr="00AD49C4" w:rsidRDefault="001D144E" w:rsidP="002A5DE2">
            <w:r>
              <w:lastRenderedPageBreak/>
              <w:t xml:space="preserve">Required for </w:t>
            </w:r>
            <w:r w:rsidR="0054715C" w:rsidRPr="00AD49C4">
              <w:t xml:space="preserve">2 </w:t>
            </w:r>
            <w:r w:rsidR="0054715C" w:rsidRPr="00AD49C4">
              <w:lastRenderedPageBreak/>
              <w:t>Stars</w:t>
            </w:r>
          </w:p>
        </w:tc>
      </w:tr>
      <w:tr w:rsidR="0054715C" w:rsidRPr="00AD49C4" w:rsidTr="00C74374">
        <w:trPr>
          <w:trHeight w:val="300"/>
          <w:jc w:val="center"/>
        </w:trPr>
        <w:tc>
          <w:tcPr>
            <w:tcW w:w="1880" w:type="dxa"/>
            <w:tcBorders>
              <w:top w:val="nil"/>
              <w:left w:val="single" w:sz="4" w:space="0" w:color="auto"/>
              <w:bottom w:val="single" w:sz="4" w:space="0" w:color="auto"/>
              <w:right w:val="single" w:sz="4" w:space="0" w:color="auto"/>
            </w:tcBorders>
            <w:shd w:val="clear" w:color="auto" w:fill="auto"/>
            <w:noWrap/>
            <w:vAlign w:val="center"/>
            <w:hideMark/>
          </w:tcPr>
          <w:p w:rsidR="0054715C" w:rsidRPr="00AD49C4" w:rsidRDefault="0054715C" w:rsidP="002A5DE2">
            <w:r w:rsidRPr="00AD49C4">
              <w:lastRenderedPageBreak/>
              <w:t>Image Format</w:t>
            </w:r>
          </w:p>
        </w:tc>
        <w:tc>
          <w:tcPr>
            <w:tcW w:w="6380" w:type="dxa"/>
            <w:tcBorders>
              <w:top w:val="nil"/>
              <w:left w:val="nil"/>
              <w:bottom w:val="single" w:sz="4" w:space="0" w:color="auto"/>
              <w:right w:val="single" w:sz="4" w:space="0" w:color="auto"/>
            </w:tcBorders>
            <w:shd w:val="clear" w:color="auto" w:fill="auto"/>
            <w:noWrap/>
            <w:vAlign w:val="center"/>
            <w:hideMark/>
          </w:tcPr>
          <w:p w:rsidR="0054715C" w:rsidRPr="00AD49C4" w:rsidRDefault="0054715C" w:rsidP="002A5DE2">
            <w:r w:rsidRPr="00AD49C4">
              <w:t>This will be automatically populated by GeoServer</w:t>
            </w:r>
            <w:r w:rsidR="003640C1">
              <w:t xml:space="preserve"> </w:t>
            </w:r>
          </w:p>
        </w:tc>
        <w:tc>
          <w:tcPr>
            <w:tcW w:w="2080" w:type="dxa"/>
            <w:tcBorders>
              <w:top w:val="nil"/>
              <w:left w:val="nil"/>
              <w:bottom w:val="single" w:sz="4" w:space="0" w:color="auto"/>
              <w:right w:val="single" w:sz="4" w:space="0" w:color="auto"/>
            </w:tcBorders>
            <w:shd w:val="clear" w:color="auto" w:fill="auto"/>
            <w:noWrap/>
            <w:vAlign w:val="center"/>
            <w:hideMark/>
          </w:tcPr>
          <w:p w:rsidR="0054715C" w:rsidRPr="00AD49C4" w:rsidRDefault="0054715C" w:rsidP="002A5DE2">
            <w:r w:rsidRPr="00AD49C4">
              <w:t>N/A</w:t>
            </w:r>
          </w:p>
        </w:tc>
      </w:tr>
      <w:tr w:rsidR="0054715C" w:rsidRPr="00AD49C4" w:rsidTr="00C74374">
        <w:trPr>
          <w:trHeight w:val="300"/>
          <w:jc w:val="center"/>
        </w:trPr>
        <w:tc>
          <w:tcPr>
            <w:tcW w:w="1880" w:type="dxa"/>
            <w:tcBorders>
              <w:top w:val="nil"/>
              <w:left w:val="single" w:sz="4" w:space="0" w:color="auto"/>
              <w:bottom w:val="single" w:sz="4" w:space="0" w:color="auto"/>
              <w:right w:val="single" w:sz="4" w:space="0" w:color="auto"/>
            </w:tcBorders>
            <w:shd w:val="clear" w:color="auto" w:fill="auto"/>
            <w:noWrap/>
            <w:vAlign w:val="center"/>
            <w:hideMark/>
          </w:tcPr>
          <w:p w:rsidR="0054715C" w:rsidRPr="00AD49C4" w:rsidRDefault="0054715C" w:rsidP="002A5DE2">
            <w:r w:rsidRPr="00AD49C4">
              <w:t>On-line Resource</w:t>
            </w:r>
          </w:p>
        </w:tc>
        <w:tc>
          <w:tcPr>
            <w:tcW w:w="6380" w:type="dxa"/>
            <w:tcBorders>
              <w:top w:val="nil"/>
              <w:left w:val="nil"/>
              <w:bottom w:val="single" w:sz="4" w:space="0" w:color="auto"/>
              <w:right w:val="single" w:sz="4" w:space="0" w:color="auto"/>
            </w:tcBorders>
            <w:shd w:val="clear" w:color="auto" w:fill="auto"/>
            <w:noWrap/>
            <w:vAlign w:val="center"/>
            <w:hideMark/>
          </w:tcPr>
          <w:p w:rsidR="0054715C" w:rsidRPr="00AD49C4" w:rsidRDefault="0054715C" w:rsidP="002A5DE2">
            <w:r w:rsidRPr="00AD49C4">
              <w:t>Required by the WMS specification</w:t>
            </w:r>
            <w:r w:rsidR="003640C1">
              <w:t xml:space="preserve"> </w:t>
            </w:r>
            <w:r w:rsidRPr="00AD49C4">
              <w:t>(2 Stars)</w:t>
            </w:r>
          </w:p>
        </w:tc>
        <w:tc>
          <w:tcPr>
            <w:tcW w:w="2080" w:type="dxa"/>
            <w:tcBorders>
              <w:top w:val="nil"/>
              <w:left w:val="nil"/>
              <w:bottom w:val="single" w:sz="4" w:space="0" w:color="auto"/>
              <w:right w:val="single" w:sz="4" w:space="0" w:color="auto"/>
            </w:tcBorders>
            <w:shd w:val="clear" w:color="auto" w:fill="auto"/>
            <w:noWrap/>
            <w:vAlign w:val="center"/>
            <w:hideMark/>
          </w:tcPr>
          <w:p w:rsidR="0054715C" w:rsidRPr="00AD49C4" w:rsidRDefault="001D144E" w:rsidP="002A5DE2">
            <w:r>
              <w:t xml:space="preserve">Required for </w:t>
            </w:r>
            <w:r w:rsidR="0054715C" w:rsidRPr="00AD49C4">
              <w:t>2 Stars</w:t>
            </w:r>
          </w:p>
        </w:tc>
      </w:tr>
      <w:tr w:rsidR="0054715C" w:rsidRPr="00AD49C4" w:rsidTr="00C74374">
        <w:trPr>
          <w:trHeight w:val="300"/>
          <w:jc w:val="center"/>
        </w:trPr>
        <w:tc>
          <w:tcPr>
            <w:tcW w:w="1880" w:type="dxa"/>
            <w:tcBorders>
              <w:top w:val="nil"/>
              <w:left w:val="single" w:sz="4" w:space="0" w:color="auto"/>
              <w:bottom w:val="single" w:sz="4" w:space="0" w:color="auto"/>
              <w:right w:val="single" w:sz="4" w:space="0" w:color="auto"/>
            </w:tcBorders>
            <w:shd w:val="clear" w:color="auto" w:fill="auto"/>
            <w:noWrap/>
            <w:vAlign w:val="center"/>
            <w:hideMark/>
          </w:tcPr>
          <w:p w:rsidR="0054715C" w:rsidRPr="00AD49C4" w:rsidRDefault="0054715C" w:rsidP="002A5DE2">
            <w:r w:rsidRPr="00AD49C4">
              <w:t>Contact Person</w:t>
            </w:r>
          </w:p>
        </w:tc>
        <w:tc>
          <w:tcPr>
            <w:tcW w:w="6380" w:type="dxa"/>
            <w:tcBorders>
              <w:top w:val="nil"/>
              <w:left w:val="nil"/>
              <w:bottom w:val="single" w:sz="4" w:space="0" w:color="auto"/>
              <w:right w:val="single" w:sz="4" w:space="0" w:color="auto"/>
            </w:tcBorders>
            <w:shd w:val="clear" w:color="auto" w:fill="auto"/>
            <w:noWrap/>
            <w:vAlign w:val="center"/>
            <w:hideMark/>
          </w:tcPr>
          <w:p w:rsidR="0054715C" w:rsidRPr="00AD49C4" w:rsidRDefault="0054715C" w:rsidP="002A5DE2">
            <w:r w:rsidRPr="00AD49C4">
              <w:t>Named Individual or contact within data organization (2 to 3 Stars)</w:t>
            </w:r>
          </w:p>
        </w:tc>
        <w:tc>
          <w:tcPr>
            <w:tcW w:w="2080" w:type="dxa"/>
            <w:tcBorders>
              <w:top w:val="nil"/>
              <w:left w:val="nil"/>
              <w:bottom w:val="single" w:sz="4" w:space="0" w:color="auto"/>
              <w:right w:val="single" w:sz="4" w:space="0" w:color="auto"/>
            </w:tcBorders>
            <w:shd w:val="clear" w:color="auto" w:fill="auto"/>
            <w:noWrap/>
            <w:vAlign w:val="center"/>
            <w:hideMark/>
          </w:tcPr>
          <w:p w:rsidR="0054715C" w:rsidRPr="00AD49C4" w:rsidRDefault="001D144E" w:rsidP="002A5DE2">
            <w:r>
              <w:t xml:space="preserve">Required for </w:t>
            </w:r>
            <w:r w:rsidR="0054715C" w:rsidRPr="00AD49C4">
              <w:t>2-3 Stars</w:t>
            </w:r>
          </w:p>
        </w:tc>
      </w:tr>
      <w:tr w:rsidR="0054715C" w:rsidRPr="00AD49C4" w:rsidTr="00C74374">
        <w:trPr>
          <w:trHeight w:val="300"/>
          <w:jc w:val="center"/>
        </w:trPr>
        <w:tc>
          <w:tcPr>
            <w:tcW w:w="1880" w:type="dxa"/>
            <w:tcBorders>
              <w:top w:val="nil"/>
              <w:left w:val="single" w:sz="4" w:space="0" w:color="auto"/>
              <w:bottom w:val="single" w:sz="4" w:space="0" w:color="auto"/>
              <w:right w:val="single" w:sz="4" w:space="0" w:color="auto"/>
            </w:tcBorders>
            <w:shd w:val="clear" w:color="auto" w:fill="auto"/>
            <w:noWrap/>
            <w:vAlign w:val="center"/>
            <w:hideMark/>
          </w:tcPr>
          <w:p w:rsidR="0054715C" w:rsidRPr="00AD49C4" w:rsidRDefault="0054715C" w:rsidP="002A5DE2">
            <w:r w:rsidRPr="00AD49C4">
              <w:t>Country</w:t>
            </w:r>
          </w:p>
        </w:tc>
        <w:tc>
          <w:tcPr>
            <w:tcW w:w="6380" w:type="dxa"/>
            <w:tcBorders>
              <w:top w:val="nil"/>
              <w:left w:val="nil"/>
              <w:bottom w:val="single" w:sz="4" w:space="0" w:color="auto"/>
              <w:right w:val="single" w:sz="4" w:space="0" w:color="auto"/>
            </w:tcBorders>
            <w:shd w:val="clear" w:color="auto" w:fill="auto"/>
            <w:noWrap/>
            <w:vAlign w:val="center"/>
            <w:hideMark/>
          </w:tcPr>
          <w:p w:rsidR="0054715C" w:rsidRPr="00AD49C4" w:rsidRDefault="0054715C" w:rsidP="002A5DE2">
            <w:r w:rsidRPr="00AD49C4">
              <w:t>Country of the data owner organization (2 to 3 Stars)</w:t>
            </w:r>
          </w:p>
        </w:tc>
        <w:tc>
          <w:tcPr>
            <w:tcW w:w="2080" w:type="dxa"/>
            <w:tcBorders>
              <w:top w:val="nil"/>
              <w:left w:val="nil"/>
              <w:bottom w:val="single" w:sz="4" w:space="0" w:color="auto"/>
              <w:right w:val="single" w:sz="4" w:space="0" w:color="auto"/>
            </w:tcBorders>
            <w:shd w:val="clear" w:color="auto" w:fill="auto"/>
            <w:noWrap/>
            <w:vAlign w:val="center"/>
            <w:hideMark/>
          </w:tcPr>
          <w:p w:rsidR="0054715C" w:rsidRPr="00AD49C4" w:rsidRDefault="001D144E" w:rsidP="002A5DE2">
            <w:r>
              <w:t xml:space="preserve">Required for </w:t>
            </w:r>
            <w:r w:rsidR="0054715C" w:rsidRPr="00AD49C4">
              <w:t>2-3 Stars</w:t>
            </w:r>
          </w:p>
        </w:tc>
      </w:tr>
      <w:tr w:rsidR="0054715C" w:rsidRPr="00AD49C4" w:rsidTr="00C74374">
        <w:trPr>
          <w:trHeight w:val="300"/>
          <w:jc w:val="center"/>
        </w:trPr>
        <w:tc>
          <w:tcPr>
            <w:tcW w:w="1880" w:type="dxa"/>
            <w:tcBorders>
              <w:top w:val="nil"/>
              <w:left w:val="single" w:sz="4" w:space="0" w:color="auto"/>
              <w:bottom w:val="single" w:sz="4" w:space="0" w:color="auto"/>
              <w:right w:val="single" w:sz="4" w:space="0" w:color="auto"/>
            </w:tcBorders>
            <w:shd w:val="clear" w:color="auto" w:fill="auto"/>
            <w:noWrap/>
            <w:vAlign w:val="center"/>
            <w:hideMark/>
          </w:tcPr>
          <w:p w:rsidR="0054715C" w:rsidRPr="00AD49C4" w:rsidRDefault="0054715C" w:rsidP="002A5DE2">
            <w:r w:rsidRPr="00AD49C4">
              <w:t>Email Address</w:t>
            </w:r>
          </w:p>
        </w:tc>
        <w:tc>
          <w:tcPr>
            <w:tcW w:w="6380" w:type="dxa"/>
            <w:tcBorders>
              <w:top w:val="nil"/>
              <w:left w:val="nil"/>
              <w:bottom w:val="single" w:sz="4" w:space="0" w:color="auto"/>
              <w:right w:val="single" w:sz="4" w:space="0" w:color="auto"/>
            </w:tcBorders>
            <w:shd w:val="clear" w:color="auto" w:fill="auto"/>
            <w:noWrap/>
            <w:vAlign w:val="center"/>
            <w:hideMark/>
          </w:tcPr>
          <w:p w:rsidR="0054715C" w:rsidRPr="00AD49C4" w:rsidRDefault="0054715C" w:rsidP="002A5DE2">
            <w:r w:rsidRPr="00AD49C4">
              <w:t>Email address of the named contact</w:t>
            </w:r>
            <w:r w:rsidR="003640C1">
              <w:t xml:space="preserve"> </w:t>
            </w:r>
            <w:r w:rsidRPr="00AD49C4">
              <w:t>(2 to 3 Stars)</w:t>
            </w:r>
          </w:p>
        </w:tc>
        <w:tc>
          <w:tcPr>
            <w:tcW w:w="2080" w:type="dxa"/>
            <w:tcBorders>
              <w:top w:val="nil"/>
              <w:left w:val="nil"/>
              <w:bottom w:val="single" w:sz="4" w:space="0" w:color="auto"/>
              <w:right w:val="single" w:sz="4" w:space="0" w:color="auto"/>
            </w:tcBorders>
            <w:shd w:val="clear" w:color="auto" w:fill="auto"/>
            <w:noWrap/>
            <w:vAlign w:val="center"/>
            <w:hideMark/>
          </w:tcPr>
          <w:p w:rsidR="0054715C" w:rsidRPr="00AD49C4" w:rsidRDefault="001D144E" w:rsidP="002A5DE2">
            <w:r>
              <w:t xml:space="preserve">Required for </w:t>
            </w:r>
            <w:r w:rsidR="0054715C" w:rsidRPr="00AD49C4">
              <w:t>2-3 Stars</w:t>
            </w:r>
          </w:p>
        </w:tc>
      </w:tr>
      <w:tr w:rsidR="0054715C" w:rsidRPr="00AD49C4" w:rsidTr="00C74374">
        <w:trPr>
          <w:trHeight w:val="300"/>
          <w:jc w:val="center"/>
        </w:trPr>
        <w:tc>
          <w:tcPr>
            <w:tcW w:w="1880" w:type="dxa"/>
            <w:tcBorders>
              <w:top w:val="nil"/>
              <w:left w:val="single" w:sz="4" w:space="0" w:color="auto"/>
              <w:bottom w:val="single" w:sz="4" w:space="0" w:color="auto"/>
              <w:right w:val="single" w:sz="4" w:space="0" w:color="auto"/>
            </w:tcBorders>
            <w:shd w:val="clear" w:color="auto" w:fill="auto"/>
            <w:noWrap/>
            <w:vAlign w:val="center"/>
            <w:hideMark/>
          </w:tcPr>
          <w:p w:rsidR="0054715C" w:rsidRPr="00AD49C4" w:rsidRDefault="0054715C" w:rsidP="002A5DE2">
            <w:r w:rsidRPr="00AD49C4">
              <w:t>Fees</w:t>
            </w:r>
          </w:p>
        </w:tc>
        <w:tc>
          <w:tcPr>
            <w:tcW w:w="6380" w:type="dxa"/>
            <w:tcBorders>
              <w:top w:val="nil"/>
              <w:left w:val="nil"/>
              <w:bottom w:val="single" w:sz="4" w:space="0" w:color="auto"/>
              <w:right w:val="single" w:sz="4" w:space="0" w:color="auto"/>
            </w:tcBorders>
            <w:shd w:val="clear" w:color="auto" w:fill="auto"/>
            <w:noWrap/>
            <w:vAlign w:val="center"/>
            <w:hideMark/>
          </w:tcPr>
          <w:p w:rsidR="0054715C" w:rsidRPr="00AD49C4" w:rsidRDefault="0054715C" w:rsidP="002A5DE2">
            <w:r w:rsidRPr="00AD49C4">
              <w:t>Any fees required to use the WMS Service; otherwise “none”</w:t>
            </w:r>
            <w:r w:rsidR="003640C1">
              <w:t xml:space="preserve"> </w:t>
            </w:r>
            <w:r w:rsidRPr="00AD49C4">
              <w:t>(3 Stars)</w:t>
            </w:r>
          </w:p>
        </w:tc>
        <w:tc>
          <w:tcPr>
            <w:tcW w:w="2080" w:type="dxa"/>
            <w:tcBorders>
              <w:top w:val="nil"/>
              <w:left w:val="nil"/>
              <w:bottom w:val="single" w:sz="4" w:space="0" w:color="auto"/>
              <w:right w:val="single" w:sz="4" w:space="0" w:color="auto"/>
            </w:tcBorders>
            <w:shd w:val="clear" w:color="auto" w:fill="auto"/>
            <w:noWrap/>
            <w:vAlign w:val="center"/>
            <w:hideMark/>
          </w:tcPr>
          <w:p w:rsidR="0054715C" w:rsidRPr="00AD49C4" w:rsidRDefault="001D144E" w:rsidP="002A5DE2">
            <w:r>
              <w:t xml:space="preserve">Required for </w:t>
            </w:r>
            <w:r w:rsidR="0054715C" w:rsidRPr="00AD49C4">
              <w:t>3 Stars</w:t>
            </w:r>
          </w:p>
        </w:tc>
      </w:tr>
    </w:tbl>
    <w:p w:rsidR="0054715C" w:rsidRDefault="0054715C" w:rsidP="002A5DE2"/>
    <w:p w:rsidR="0054715C" w:rsidRPr="005C598F" w:rsidRDefault="005C598F" w:rsidP="0087247F">
      <w:pPr>
        <w:pStyle w:val="Heading2"/>
        <w:numPr>
          <w:ilvl w:val="1"/>
          <w:numId w:val="60"/>
        </w:numPr>
      </w:pPr>
      <w:bookmarkStart w:id="232" w:name="_Service_Title_and"/>
      <w:bookmarkStart w:id="233" w:name="_Toc321148935"/>
      <w:bookmarkStart w:id="234" w:name="_Toc364417921"/>
      <w:bookmarkEnd w:id="232"/>
      <w:ins w:id="235" w:author="Christy Caudill" w:date="2013-08-16T10:48:00Z">
        <w:r>
          <w:t xml:space="preserve">WMS </w:t>
        </w:r>
      </w:ins>
      <w:r w:rsidR="0054715C" w:rsidRPr="005C598F">
        <w:t xml:space="preserve">Service Title and </w:t>
      </w:r>
      <w:r w:rsidR="000C33BA" w:rsidRPr="005C598F">
        <w:t xml:space="preserve">Service </w:t>
      </w:r>
      <w:r w:rsidR="0054715C" w:rsidRPr="005C598F">
        <w:t>Name Requirements</w:t>
      </w:r>
      <w:bookmarkEnd w:id="233"/>
      <w:bookmarkEnd w:id="234"/>
    </w:p>
    <w:p w:rsidR="0054715C" w:rsidRPr="005C598F" w:rsidRDefault="000C33BA" w:rsidP="002A5DE2">
      <w:r w:rsidRPr="005C598F">
        <w:t>This section describes the OneGeology standards that</w:t>
      </w:r>
      <w:r w:rsidR="0054715C" w:rsidRPr="005C598F">
        <w:t xml:space="preserve"> govern web</w:t>
      </w:r>
      <w:ins w:id="236" w:author="Christy Caudill" w:date="2013-08-16T10:48:00Z">
        <w:r w:rsidR="005C598F">
          <w:t xml:space="preserve"> map</w:t>
        </w:r>
      </w:ins>
      <w:r w:rsidR="0054715C" w:rsidRPr="005C598F">
        <w:t xml:space="preserve"> service </w:t>
      </w:r>
      <w:r w:rsidR="0054715C" w:rsidRPr="005C598F">
        <w:rPr>
          <w:b/>
        </w:rPr>
        <w:t>Title</w:t>
      </w:r>
      <w:r w:rsidR="0054715C" w:rsidRPr="005C598F">
        <w:t xml:space="preserve"> and </w:t>
      </w:r>
      <w:r w:rsidR="0054715C" w:rsidRPr="005C598F">
        <w:rPr>
          <w:b/>
        </w:rPr>
        <w:t>Name</w:t>
      </w:r>
      <w:r w:rsidR="0054715C" w:rsidRPr="005C598F">
        <w:t>.</w:t>
      </w:r>
    </w:p>
    <w:p w:rsidR="0054715C" w:rsidRPr="005C598F" w:rsidRDefault="0054715C" w:rsidP="002A5DE2">
      <w:r w:rsidRPr="005C598F">
        <w:rPr>
          <w:b/>
        </w:rPr>
        <w:t>Service Title</w:t>
      </w:r>
      <w:r w:rsidRPr="005C598F">
        <w:t>:</w:t>
      </w:r>
      <w:r w:rsidR="003640C1" w:rsidRPr="005C598F">
        <w:t xml:space="preserve"> </w:t>
      </w:r>
      <w:r w:rsidRPr="005C598F">
        <w:t>Conforming to the naming conventions for service title is a 2 sta</w:t>
      </w:r>
      <w:r w:rsidR="000C33BA" w:rsidRPr="005C598F">
        <w:t xml:space="preserve">r requirement with OneGeology. </w:t>
      </w:r>
      <w:r w:rsidR="00D20426" w:rsidRPr="005C598F">
        <w:rPr>
          <w:b/>
        </w:rPr>
        <w:t>Service Titles</w:t>
      </w:r>
      <w:r w:rsidR="00D20426" w:rsidRPr="005C598F">
        <w:t xml:space="preserve"> should contain the following tokens (in order)</w:t>
      </w:r>
      <w:r w:rsidRPr="005C598F">
        <w:t>:</w:t>
      </w:r>
    </w:p>
    <w:p w:rsidR="0054715C" w:rsidRPr="005C598F" w:rsidRDefault="002F441C" w:rsidP="002A5DE2">
      <w:r w:rsidRPr="005C598F">
        <w:t>[Geographical extent]</w:t>
      </w:r>
      <w:r w:rsidR="0054715C" w:rsidRPr="005C598F">
        <w:t xml:space="preserve"> [Data owner organization] [Language C</w:t>
      </w:r>
      <w:r w:rsidR="00D20426" w:rsidRPr="005C598F">
        <w:t>ode</w:t>
      </w:r>
      <w:r w:rsidR="0054715C" w:rsidRPr="005C598F">
        <w:t xml:space="preserve">] </w:t>
      </w:r>
      <w:del w:id="237" w:author="Christy Caudill" w:date="2013-08-16T10:54:00Z">
        <w:r w:rsidR="0054715C" w:rsidRPr="005C598F" w:rsidDel="00C2611A">
          <w:delText xml:space="preserve">[Scale] </w:delText>
        </w:r>
      </w:del>
      <w:r w:rsidR="0054715C" w:rsidRPr="005C598F">
        <w:t>[Theme], where:</w:t>
      </w:r>
    </w:p>
    <w:p w:rsidR="006D25AA" w:rsidRPr="005C598F" w:rsidRDefault="006D25AA" w:rsidP="002A5DE2">
      <w:pPr>
        <w:pStyle w:val="ListParagraph"/>
        <w:numPr>
          <w:ilvl w:val="0"/>
          <w:numId w:val="20"/>
        </w:numPr>
      </w:pPr>
      <w:r w:rsidRPr="005C598F">
        <w:rPr>
          <w:b/>
        </w:rPr>
        <w:t>Geographic extent:</w:t>
      </w:r>
      <w:r w:rsidRPr="005C598F">
        <w:t xml:space="preserve"> a rough approximation of the extent of the portrayal provided by the web service</w:t>
      </w:r>
    </w:p>
    <w:p w:rsidR="006D25AA" w:rsidRPr="005C598F" w:rsidRDefault="006D25AA" w:rsidP="002A5DE2">
      <w:pPr>
        <w:pStyle w:val="ListParagraph"/>
        <w:numPr>
          <w:ilvl w:val="1"/>
          <w:numId w:val="20"/>
        </w:numPr>
      </w:pPr>
      <w:r w:rsidRPr="005C598F">
        <w:t>Generally an ISO three letter country code (such as “USA”) and, if necessary, a province, such as “USA-KY” for the state of Kentucky</w:t>
      </w:r>
    </w:p>
    <w:p w:rsidR="006D25AA" w:rsidRPr="005C598F" w:rsidRDefault="006D25AA" w:rsidP="002A5DE2">
      <w:pPr>
        <w:pStyle w:val="ListParagraph"/>
        <w:numPr>
          <w:ilvl w:val="1"/>
          <w:numId w:val="20"/>
        </w:numPr>
      </w:pPr>
      <w:r w:rsidRPr="005C598F">
        <w:t xml:space="preserve">See </w:t>
      </w:r>
      <w:hyperlink r:id="rId88" w:history="1">
        <w:r w:rsidRPr="005C598F">
          <w:rPr>
            <w:rStyle w:val="Hyperlink"/>
          </w:rPr>
          <w:t>http://en.wikipedia.org/wiki/ISO_3166-1_alpha-3</w:t>
        </w:r>
      </w:hyperlink>
      <w:r w:rsidRPr="005C598F">
        <w:t xml:space="preserve"> for ISO three-letter country codes</w:t>
      </w:r>
    </w:p>
    <w:p w:rsidR="006D25AA" w:rsidRPr="005C598F" w:rsidRDefault="006D25AA" w:rsidP="002A5DE2">
      <w:pPr>
        <w:pStyle w:val="ListParagraph"/>
        <w:numPr>
          <w:ilvl w:val="0"/>
          <w:numId w:val="20"/>
        </w:numPr>
      </w:pPr>
      <w:r w:rsidRPr="005C598F">
        <w:rPr>
          <w:b/>
        </w:rPr>
        <w:t>Data owner organization</w:t>
      </w:r>
      <w:r w:rsidR="003640C1" w:rsidRPr="005C598F">
        <w:rPr>
          <w:b/>
        </w:rPr>
        <w:t xml:space="preserve"> </w:t>
      </w:r>
      <w:r w:rsidRPr="005C598F">
        <w:rPr>
          <w:b/>
        </w:rPr>
        <w:t>code</w:t>
      </w:r>
      <w:r w:rsidRPr="005C598F">
        <w:t xml:space="preserve">: an acronym or abbreviation for the entity that owns the data portrayed by the </w:t>
      </w:r>
      <w:hyperlink w:anchor="Web_Service" w:history="1">
        <w:r w:rsidRPr="005C598F">
          <w:rPr>
            <w:rStyle w:val="Hyperlink"/>
          </w:rPr>
          <w:t>web service</w:t>
        </w:r>
      </w:hyperlink>
    </w:p>
    <w:p w:rsidR="006D25AA" w:rsidRPr="005C598F" w:rsidRDefault="006D25AA" w:rsidP="002A5DE2">
      <w:pPr>
        <w:pStyle w:val="ListParagraph"/>
        <w:numPr>
          <w:ilvl w:val="1"/>
          <w:numId w:val="20"/>
        </w:numPr>
      </w:pPr>
      <w:r w:rsidRPr="005C598F">
        <w:t xml:space="preserve">The </w:t>
      </w:r>
      <w:r w:rsidRPr="005C598F">
        <w:rPr>
          <w:b/>
        </w:rPr>
        <w:t>data owner organization</w:t>
      </w:r>
      <w:r w:rsidRPr="005C598F">
        <w:t xml:space="preserve"> </w:t>
      </w:r>
      <w:r w:rsidRPr="005C598F">
        <w:rPr>
          <w:i/>
        </w:rPr>
        <w:t>can be</w:t>
      </w:r>
      <w:r w:rsidRPr="005C598F">
        <w:t xml:space="preserve">, but is </w:t>
      </w:r>
      <w:r w:rsidRPr="005C598F">
        <w:rPr>
          <w:i/>
        </w:rPr>
        <w:t>not necessarily</w:t>
      </w:r>
      <w:r w:rsidRPr="005C598F">
        <w:t>, the name of the organization responsible for deploying the data as a web service</w:t>
      </w:r>
    </w:p>
    <w:p w:rsidR="006D25AA" w:rsidRPr="005C598F" w:rsidRDefault="006D25AA" w:rsidP="002A5DE2">
      <w:pPr>
        <w:pStyle w:val="ListParagraph"/>
        <w:numPr>
          <w:ilvl w:val="0"/>
          <w:numId w:val="20"/>
        </w:numPr>
      </w:pPr>
      <w:r w:rsidRPr="005C598F">
        <w:rPr>
          <w:b/>
        </w:rPr>
        <w:t>Language</w:t>
      </w:r>
      <w:r w:rsidRPr="005C598F">
        <w:t>: a two-letter ISO 639-1 code for the language in which the web service is portrayed</w:t>
      </w:r>
    </w:p>
    <w:p w:rsidR="006D25AA" w:rsidRDefault="006D25AA" w:rsidP="002A5DE2">
      <w:pPr>
        <w:pStyle w:val="ListParagraph"/>
        <w:numPr>
          <w:ilvl w:val="1"/>
          <w:numId w:val="20"/>
        </w:numPr>
        <w:rPr>
          <w:ins w:id="238" w:author="Christy Caudill" w:date="2013-08-16T10:54:00Z"/>
        </w:rPr>
      </w:pPr>
      <w:r w:rsidRPr="005C598F">
        <w:t xml:space="preserve">See </w:t>
      </w:r>
      <w:hyperlink r:id="rId89" w:history="1">
        <w:r w:rsidRPr="005C598F">
          <w:rPr>
            <w:rStyle w:val="Hyperlink"/>
          </w:rPr>
          <w:t>http://en.wikipedia.org/wiki/List_of_ISO_639-1_codes</w:t>
        </w:r>
      </w:hyperlink>
      <w:r w:rsidRPr="005C598F">
        <w:t xml:space="preserve"> for ISO language codes</w:t>
      </w:r>
    </w:p>
    <w:p w:rsidR="00C2611A" w:rsidRPr="005C598F" w:rsidRDefault="00C2611A" w:rsidP="002A5DE2">
      <w:pPr>
        <w:pStyle w:val="ListParagraph"/>
        <w:numPr>
          <w:ilvl w:val="1"/>
          <w:numId w:val="20"/>
        </w:numPr>
      </w:pPr>
      <w:ins w:id="239" w:author="Christy Caudill" w:date="2013-08-16T10:54:00Z">
        <w:r>
          <w:t xml:space="preserve">Language </w:t>
        </w:r>
      </w:ins>
      <w:ins w:id="240" w:author="Christy Caudill" w:date="2013-08-16T10:55:00Z">
        <w:r>
          <w:t>Code is only used if the serivce name language differs from the</w:t>
        </w:r>
      </w:ins>
      <w:ins w:id="241" w:author="Christy Caudill" w:date="2013-08-16T10:56:00Z">
        <w:r>
          <w:t xml:space="preserve"> data language.</w:t>
        </w:r>
      </w:ins>
      <w:ins w:id="242" w:author="Christy Caudill" w:date="2013-08-16T10:55:00Z">
        <w:r>
          <w:t xml:space="preserve"> </w:t>
        </w:r>
      </w:ins>
    </w:p>
    <w:p w:rsidR="006D25AA" w:rsidRPr="005C598F" w:rsidDel="00C2611A" w:rsidRDefault="006D25AA" w:rsidP="002A5DE2">
      <w:pPr>
        <w:pStyle w:val="ListParagraph"/>
        <w:numPr>
          <w:ilvl w:val="0"/>
          <w:numId w:val="20"/>
        </w:numPr>
        <w:rPr>
          <w:del w:id="243" w:author="Christy Caudill" w:date="2013-08-16T10:54:00Z"/>
        </w:rPr>
      </w:pPr>
      <w:del w:id="244" w:author="Christy Caudill" w:date="2013-08-16T10:54:00Z">
        <w:r w:rsidRPr="005C598F" w:rsidDel="00C2611A">
          <w:rPr>
            <w:b/>
          </w:rPr>
          <w:lastRenderedPageBreak/>
          <w:delText>Scale:</w:delText>
        </w:r>
        <w:r w:rsidRPr="005C598F" w:rsidDel="00C2611A">
          <w:delText xml:space="preserve"> expresses the scale of the portrayal as a ratio (X:Y); large-scale portrayals should be abbreviated using SI symbols for million “M” and thousand “k”</w:delText>
        </w:r>
      </w:del>
    </w:p>
    <w:p w:rsidR="006D25AA" w:rsidRPr="005C598F" w:rsidDel="00C2611A" w:rsidRDefault="006D25AA" w:rsidP="002A5DE2">
      <w:pPr>
        <w:pStyle w:val="ListParagraph"/>
        <w:numPr>
          <w:ilvl w:val="1"/>
          <w:numId w:val="20"/>
        </w:numPr>
        <w:rPr>
          <w:del w:id="245" w:author="Christy Caudill" w:date="2013-08-16T10:54:00Z"/>
        </w:rPr>
      </w:pPr>
      <w:del w:id="246" w:author="Christy Caudill" w:date="2013-08-16T10:54:00Z">
        <w:r w:rsidRPr="005C598F" w:rsidDel="00C2611A">
          <w:delText>An example of a valid scale in the service title is “1:1M”</w:delText>
        </w:r>
      </w:del>
    </w:p>
    <w:p w:rsidR="006D25AA" w:rsidRPr="005C598F" w:rsidRDefault="006D25AA" w:rsidP="002A5DE2">
      <w:pPr>
        <w:pStyle w:val="ListParagraph"/>
        <w:numPr>
          <w:ilvl w:val="0"/>
          <w:numId w:val="20"/>
        </w:numPr>
      </w:pPr>
      <w:r w:rsidRPr="005C598F">
        <w:rPr>
          <w:b/>
        </w:rPr>
        <w:t>Theme</w:t>
      </w:r>
      <w:r w:rsidRPr="005C598F">
        <w:t>: a short or abbreviated description of the data contained in the layer</w:t>
      </w:r>
    </w:p>
    <w:p w:rsidR="00DD362E" w:rsidRPr="005C598F" w:rsidRDefault="00DD362E" w:rsidP="002A5DE2">
      <w:r w:rsidRPr="005C598F">
        <w:rPr>
          <w:b/>
        </w:rPr>
        <w:t xml:space="preserve">Service Name: </w:t>
      </w:r>
      <w:r w:rsidRPr="005C598F">
        <w:t>For version 1.3.0 services, the service name should be ‘WMS’; for version 1.1.1, the service name should be ‘OGC:WMS’</w:t>
      </w:r>
      <w:ins w:id="247" w:author="Christy Caudill" w:date="2013-08-16T10:46:00Z">
        <w:r w:rsidR="005C598F">
          <w:t>. This is indicated in the</w:t>
        </w:r>
      </w:ins>
      <w:ins w:id="248" w:author="Christy Caudill" w:date="2013-08-16T10:59:00Z">
        <w:r w:rsidR="00C2611A">
          <w:t xml:space="preserve"> layer metadta; in the</w:t>
        </w:r>
      </w:ins>
      <w:ins w:id="249" w:author="Christy Caudill" w:date="2013-08-16T10:46:00Z">
        <w:r w:rsidR="005C598F">
          <w:t xml:space="preserve"> WMS Custom Capabilities document.</w:t>
        </w:r>
      </w:ins>
    </w:p>
    <w:p w:rsidR="0054715C" w:rsidRPr="005C598F" w:rsidRDefault="0054715C" w:rsidP="0087247F">
      <w:pPr>
        <w:pStyle w:val="Heading3"/>
        <w:numPr>
          <w:ilvl w:val="0"/>
          <w:numId w:val="0"/>
        </w:numPr>
      </w:pPr>
      <w:bookmarkStart w:id="250" w:name="_Toc321148936"/>
      <w:bookmarkStart w:id="251" w:name="_Toc364417922"/>
      <w:r w:rsidRPr="005C598F">
        <w:t xml:space="preserve">OneGeology Service Title </w:t>
      </w:r>
      <w:r w:rsidR="00DD362E" w:rsidRPr="005C598F">
        <w:t>Examples</w:t>
      </w:r>
      <w:r w:rsidRPr="005C598F">
        <w:t>:</w:t>
      </w:r>
      <w:bookmarkEnd w:id="250"/>
      <w:bookmarkEnd w:id="251"/>
    </w:p>
    <w:p w:rsidR="0054715C" w:rsidRDefault="0054715C" w:rsidP="002A5DE2">
      <w:pPr>
        <w:rPr>
          <w:ins w:id="252" w:author="Christy Caudill" w:date="2013-08-16T11:00:00Z"/>
        </w:rPr>
      </w:pPr>
      <w:r w:rsidRPr="005C598F">
        <w:t xml:space="preserve">USA USGIN </w:t>
      </w:r>
      <w:del w:id="253" w:author="Christy Caudill" w:date="2013-08-16T10:57:00Z">
        <w:r w:rsidRPr="005C598F" w:rsidDel="00C2611A">
          <w:delText>1:3M</w:delText>
        </w:r>
      </w:del>
      <w:r w:rsidRPr="005C598F">
        <w:t xml:space="preserve"> Geology</w:t>
      </w:r>
      <w:r w:rsidR="00595226" w:rsidRPr="005C598F">
        <w:br/>
        <w:t xml:space="preserve">USA-AZ AZGS </w:t>
      </w:r>
      <w:del w:id="254" w:author="Christy Caudill" w:date="2013-08-16T10:51:00Z">
        <w:r w:rsidR="00595226" w:rsidRPr="005C598F" w:rsidDel="005C598F">
          <w:delText>ES</w:delText>
        </w:r>
      </w:del>
      <w:del w:id="255" w:author="Christy Caudill" w:date="2013-08-16T10:56:00Z">
        <w:r w:rsidR="00595226" w:rsidRPr="005C598F" w:rsidDel="00C2611A">
          <w:delText xml:space="preserve"> 1:2k</w:delText>
        </w:r>
      </w:del>
      <w:r w:rsidR="00595226" w:rsidRPr="005C598F">
        <w:t xml:space="preserve"> Faults</w:t>
      </w:r>
    </w:p>
    <w:p w:rsidR="00C2611A" w:rsidRDefault="00C2611A" w:rsidP="002A5DE2">
      <w:pPr>
        <w:rPr>
          <w:ins w:id="256" w:author="Christy Caudill" w:date="2013-08-16T11:01:00Z"/>
        </w:rPr>
      </w:pPr>
      <w:ins w:id="257" w:author="Christy Caudill" w:date="2013-08-16T11:00:00Z">
        <w:r>
          <w:t>***Note: The service URL must use “_”</w:t>
        </w:r>
      </w:ins>
      <w:ins w:id="258" w:author="Christy Caudill" w:date="2013-08-16T11:01:00Z">
        <w:r w:rsidR="00DF6D81">
          <w:t xml:space="preserve"> instead of spaces for software conformance. The service URL</w:t>
        </w:r>
      </w:ins>
      <w:ins w:id="259" w:author="Christy Caudill" w:date="2013-08-16T11:04:00Z">
        <w:r w:rsidR="00960C08">
          <w:t xml:space="preserve"> string</w:t>
        </w:r>
      </w:ins>
      <w:ins w:id="260" w:author="Christy Caudill" w:date="2013-08-16T11:01:00Z">
        <w:r w:rsidR="00DF6D81">
          <w:t xml:space="preserve"> for the above AZ service example would be:</w:t>
        </w:r>
      </w:ins>
    </w:p>
    <w:p w:rsidR="00DF6D81" w:rsidRPr="005C598F" w:rsidRDefault="00DF6D81" w:rsidP="002A5DE2">
      <w:ins w:id="261" w:author="Christy Caudill" w:date="2013-08-16T11:02:00Z">
        <w:r>
          <w:t>USA-AZ_AZGS_Faults</w:t>
        </w:r>
      </w:ins>
    </w:p>
    <w:p w:rsidR="0054715C" w:rsidDel="00C2611A" w:rsidRDefault="0054715C" w:rsidP="002A5DE2">
      <w:pPr>
        <w:rPr>
          <w:del w:id="262" w:author="Christy Caudill" w:date="2013-08-16T10:56:00Z"/>
        </w:rPr>
      </w:pPr>
      <w:del w:id="263" w:author="Christy Caudill" w:date="2013-08-16T10:56:00Z">
        <w:r w:rsidRPr="005C598F" w:rsidDel="00C2611A">
          <w:delText>***Note:</w:delText>
        </w:r>
        <w:r w:rsidR="003640C1" w:rsidRPr="005C598F" w:rsidDel="00C2611A">
          <w:delText xml:space="preserve"> </w:delText>
        </w:r>
        <w:r w:rsidRPr="005C598F" w:rsidDel="00C2611A">
          <w:delText xml:space="preserve">Language is omitted from the examples above, as they are in the default language </w:delText>
        </w:r>
        <w:commentRangeStart w:id="264"/>
        <w:commentRangeStart w:id="265"/>
        <w:r w:rsidRPr="008C1A92" w:rsidDel="00C2611A">
          <w:rPr>
            <w:highlight w:val="yellow"/>
          </w:rPr>
          <w:delText>English</w:delText>
        </w:r>
        <w:commentRangeEnd w:id="264"/>
        <w:r w:rsidR="008C1A92" w:rsidDel="00C2611A">
          <w:rPr>
            <w:rStyle w:val="CommentReference"/>
          </w:rPr>
          <w:commentReference w:id="264"/>
        </w:r>
        <w:commentRangeEnd w:id="265"/>
        <w:r w:rsidR="00C2611A" w:rsidDel="00C2611A">
          <w:rPr>
            <w:rStyle w:val="CommentReference"/>
          </w:rPr>
          <w:commentReference w:id="265"/>
        </w:r>
        <w:r w:rsidRPr="008C1A92" w:rsidDel="00C2611A">
          <w:rPr>
            <w:highlight w:val="yellow"/>
          </w:rPr>
          <w:delText>.</w:delText>
        </w:r>
      </w:del>
    </w:p>
    <w:p w:rsidR="00243D6F" w:rsidRPr="002F441C" w:rsidRDefault="00C2611A" w:rsidP="0087247F">
      <w:pPr>
        <w:pStyle w:val="Heading2"/>
        <w:numPr>
          <w:ilvl w:val="1"/>
          <w:numId w:val="60"/>
        </w:numPr>
      </w:pPr>
      <w:bookmarkStart w:id="266" w:name="_Layer_Naming_and"/>
      <w:bookmarkStart w:id="267" w:name="_Toc321148937"/>
      <w:bookmarkStart w:id="268" w:name="_Toc364417923"/>
      <w:bookmarkEnd w:id="266"/>
      <w:ins w:id="269" w:author="Christy Caudill" w:date="2013-08-16T10:57:00Z">
        <w:r>
          <w:t xml:space="preserve">WMS </w:t>
        </w:r>
      </w:ins>
      <w:r w:rsidR="00243D6F" w:rsidRPr="002F441C">
        <w:t xml:space="preserve">Layer Naming </w:t>
      </w:r>
      <w:r w:rsidR="00D20426">
        <w:t xml:space="preserve">and Title </w:t>
      </w:r>
      <w:r w:rsidR="00243D6F" w:rsidRPr="002F441C">
        <w:t>Conventions</w:t>
      </w:r>
      <w:bookmarkEnd w:id="267"/>
      <w:bookmarkEnd w:id="268"/>
    </w:p>
    <w:p w:rsidR="00D20426" w:rsidRPr="007468B7" w:rsidRDefault="00D20426" w:rsidP="002A5DE2">
      <w:r w:rsidRPr="007468B7">
        <w:t xml:space="preserve">Each layer in </w:t>
      </w:r>
      <w:r w:rsidR="00E06F6C">
        <w:t>a</w:t>
      </w:r>
      <w:r w:rsidRPr="007468B7">
        <w:t xml:space="preserve"> OneGeology</w:t>
      </w:r>
      <w:r w:rsidR="00E06F6C">
        <w:t xml:space="preserve">-compliant </w:t>
      </w:r>
      <w:r w:rsidR="00F476F4">
        <w:fldChar w:fldCharType="begin"/>
      </w:r>
      <w:r w:rsidR="00F476F4">
        <w:instrText xml:space="preserve"> HYPERLINK \l "Web_Service" </w:instrText>
      </w:r>
      <w:r w:rsidR="00F476F4">
        <w:fldChar w:fldCharType="separate"/>
      </w:r>
      <w:r w:rsidR="00E06F6C" w:rsidRPr="00E06F6C">
        <w:rPr>
          <w:rStyle w:val="Hyperlink"/>
        </w:rPr>
        <w:t>web</w:t>
      </w:r>
      <w:r w:rsidRPr="00E06F6C">
        <w:rPr>
          <w:rStyle w:val="Hyperlink"/>
        </w:rPr>
        <w:t xml:space="preserve"> </w:t>
      </w:r>
      <w:ins w:id="270" w:author="Christy Caudill" w:date="2013-08-16T11:04:00Z">
        <w:r w:rsidR="00960C08">
          <w:rPr>
            <w:rStyle w:val="Hyperlink"/>
          </w:rPr>
          <w:t xml:space="preserve">map </w:t>
        </w:r>
      </w:ins>
      <w:r w:rsidRPr="00E06F6C">
        <w:rPr>
          <w:rStyle w:val="Hyperlink"/>
        </w:rPr>
        <w:t>service</w:t>
      </w:r>
      <w:r w:rsidR="00F476F4">
        <w:rPr>
          <w:rStyle w:val="Hyperlink"/>
        </w:rPr>
        <w:fldChar w:fldCharType="end"/>
      </w:r>
      <w:r w:rsidRPr="007468B7">
        <w:t xml:space="preserve"> should have a </w:t>
      </w:r>
      <w:r w:rsidR="00E06F6C">
        <w:rPr>
          <w:b/>
        </w:rPr>
        <w:t>L</w:t>
      </w:r>
      <w:r w:rsidRPr="00E06F6C">
        <w:rPr>
          <w:b/>
        </w:rPr>
        <w:t xml:space="preserve">ayer </w:t>
      </w:r>
      <w:r w:rsidR="00E06F6C">
        <w:rPr>
          <w:b/>
        </w:rPr>
        <w:t>T</w:t>
      </w:r>
      <w:r w:rsidRPr="00E06F6C">
        <w:rPr>
          <w:b/>
        </w:rPr>
        <w:t>itle</w:t>
      </w:r>
      <w:r w:rsidRPr="007468B7">
        <w:t xml:space="preserve"> and</w:t>
      </w:r>
      <w:r w:rsidR="00E06F6C">
        <w:t xml:space="preserve"> a</w:t>
      </w:r>
      <w:r w:rsidRPr="007468B7">
        <w:t xml:space="preserve"> </w:t>
      </w:r>
      <w:r w:rsidR="00E06F6C">
        <w:rPr>
          <w:b/>
        </w:rPr>
        <w:t>La</w:t>
      </w:r>
      <w:r w:rsidRPr="00E06F6C">
        <w:rPr>
          <w:b/>
        </w:rPr>
        <w:t xml:space="preserve">yer </w:t>
      </w:r>
      <w:r w:rsidR="00E06F6C">
        <w:rPr>
          <w:b/>
        </w:rPr>
        <w:t>N</w:t>
      </w:r>
      <w:r w:rsidRPr="00E06F6C">
        <w:rPr>
          <w:b/>
        </w:rPr>
        <w:t>ame</w:t>
      </w:r>
      <w:r w:rsidR="000C33BA">
        <w:t xml:space="preserve">. </w:t>
      </w:r>
      <w:r w:rsidRPr="007468B7">
        <w:t xml:space="preserve">The </w:t>
      </w:r>
      <w:r w:rsidRPr="00E06F6C">
        <w:rPr>
          <w:b/>
        </w:rPr>
        <w:t>Layer Name</w:t>
      </w:r>
      <w:r w:rsidRPr="007468B7">
        <w:t xml:space="preserve"> </w:t>
      </w:r>
      <w:r w:rsidR="00E06F6C">
        <w:t xml:space="preserve">should be identical to the </w:t>
      </w:r>
      <w:r w:rsidRPr="00E06F6C">
        <w:rPr>
          <w:b/>
        </w:rPr>
        <w:t>Layer T</w:t>
      </w:r>
      <w:r w:rsidR="00E06F6C" w:rsidRPr="00E06F6C">
        <w:rPr>
          <w:b/>
        </w:rPr>
        <w:t>itle</w:t>
      </w:r>
      <w:r w:rsidR="00E06F6C">
        <w:t xml:space="preserve">, using </w:t>
      </w:r>
      <w:r w:rsidRPr="007468B7">
        <w:t>underscores ins</w:t>
      </w:r>
      <w:r>
        <w:t>tead of spaces</w:t>
      </w:r>
      <w:r w:rsidR="00E06F6C">
        <w:t xml:space="preserve"> </w:t>
      </w:r>
      <w:r>
        <w:t>and</w:t>
      </w:r>
      <w:r w:rsidR="00E06F6C">
        <w:t xml:space="preserve"> an abbreviated </w:t>
      </w:r>
      <w:r w:rsidR="00E06F6C">
        <w:rPr>
          <w:b/>
        </w:rPr>
        <w:t>S</w:t>
      </w:r>
      <w:r w:rsidR="00E06F6C" w:rsidRPr="00E06F6C">
        <w:rPr>
          <w:b/>
        </w:rPr>
        <w:t>cale</w:t>
      </w:r>
      <w:r w:rsidR="00E06F6C">
        <w:t xml:space="preserve"> token (see below)</w:t>
      </w:r>
    </w:p>
    <w:p w:rsidR="00243D6F" w:rsidRPr="007468B7" w:rsidRDefault="00243D6F" w:rsidP="002A5DE2">
      <w:r w:rsidRPr="007468B7">
        <w:t xml:space="preserve">Both </w:t>
      </w:r>
      <w:r w:rsidR="00E06F6C">
        <w:rPr>
          <w:b/>
        </w:rPr>
        <w:t>L</w:t>
      </w:r>
      <w:r w:rsidRPr="00D20426">
        <w:rPr>
          <w:b/>
        </w:rPr>
        <w:t xml:space="preserve">ayer </w:t>
      </w:r>
      <w:r w:rsidR="00E06F6C">
        <w:rPr>
          <w:b/>
        </w:rPr>
        <w:t>T</w:t>
      </w:r>
      <w:r w:rsidRPr="00D20426">
        <w:rPr>
          <w:b/>
        </w:rPr>
        <w:t>itles</w:t>
      </w:r>
      <w:r w:rsidRPr="007468B7">
        <w:t xml:space="preserve"> and </w:t>
      </w:r>
      <w:r w:rsidR="00E06F6C">
        <w:rPr>
          <w:b/>
        </w:rPr>
        <w:t>La</w:t>
      </w:r>
      <w:r w:rsidRPr="00D20426">
        <w:rPr>
          <w:b/>
        </w:rPr>
        <w:t xml:space="preserve">yer </w:t>
      </w:r>
      <w:r w:rsidR="00E06F6C">
        <w:rPr>
          <w:b/>
        </w:rPr>
        <w:t>N</w:t>
      </w:r>
      <w:r w:rsidRPr="00D20426">
        <w:rPr>
          <w:b/>
        </w:rPr>
        <w:t>ames</w:t>
      </w:r>
      <w:r w:rsidRPr="007468B7">
        <w:t xml:space="preserve"> should contain the following </w:t>
      </w:r>
      <w:r w:rsidR="00D20426">
        <w:t>tokens</w:t>
      </w:r>
      <w:r w:rsidRPr="007468B7">
        <w:t xml:space="preserve"> (in order):</w:t>
      </w:r>
    </w:p>
    <w:p w:rsidR="00243D6F" w:rsidRPr="007468B7" w:rsidRDefault="00D20426" w:rsidP="002A5DE2">
      <w:r>
        <w:t>[Geographical Extent] [</w:t>
      </w:r>
      <w:r w:rsidR="00243D6F" w:rsidRPr="007468B7">
        <w:t>Data Owner Organization</w:t>
      </w:r>
      <w:r>
        <w:t>][</w:t>
      </w:r>
      <w:r w:rsidR="00243D6F" w:rsidRPr="007468B7">
        <w:t xml:space="preserve">Language </w:t>
      </w:r>
      <w:r>
        <w:t>Code][Scale][Theme], where</w:t>
      </w:r>
    </w:p>
    <w:p w:rsidR="006D25AA" w:rsidRDefault="00D20426" w:rsidP="002A5DE2">
      <w:pPr>
        <w:pStyle w:val="ListParagraph"/>
        <w:numPr>
          <w:ilvl w:val="0"/>
          <w:numId w:val="20"/>
        </w:numPr>
      </w:pPr>
      <w:r w:rsidRPr="00D7285B">
        <w:rPr>
          <w:b/>
        </w:rPr>
        <w:t>Geographic extent</w:t>
      </w:r>
      <w:r w:rsidR="000C33BA">
        <w:rPr>
          <w:b/>
        </w:rPr>
        <w:t>:</w:t>
      </w:r>
      <w:r w:rsidR="000C33BA">
        <w:t xml:space="preserve"> a rough approximation of the extent of the portrayal </w:t>
      </w:r>
      <w:r w:rsidR="006D25AA">
        <w:t>provided by the web service</w:t>
      </w:r>
    </w:p>
    <w:p w:rsidR="006D25AA" w:rsidRDefault="006D25AA" w:rsidP="002A5DE2">
      <w:pPr>
        <w:pStyle w:val="ListParagraph"/>
        <w:numPr>
          <w:ilvl w:val="1"/>
          <w:numId w:val="20"/>
        </w:numPr>
      </w:pPr>
      <w:r>
        <w:t>G</w:t>
      </w:r>
      <w:r w:rsidR="00D20426" w:rsidRPr="00D7285B">
        <w:t>enerally an ISO three letter country code (such as “USA”) and, if necessary,</w:t>
      </w:r>
      <w:r w:rsidR="00E06F6C">
        <w:t xml:space="preserve"> a province,</w:t>
      </w:r>
      <w:r w:rsidR="00D20426" w:rsidRPr="00D7285B">
        <w:t xml:space="preserve"> </w:t>
      </w:r>
      <w:r w:rsidR="00E06F6C">
        <w:t xml:space="preserve">such as </w:t>
      </w:r>
      <w:r w:rsidR="00E06F6C" w:rsidRPr="00D7285B">
        <w:t>“USA-KY”</w:t>
      </w:r>
      <w:r>
        <w:t xml:space="preserve"> for the state of Kentucky</w:t>
      </w:r>
    </w:p>
    <w:p w:rsidR="00D20426" w:rsidRPr="00D7285B" w:rsidRDefault="006D25AA" w:rsidP="002A5DE2">
      <w:pPr>
        <w:pStyle w:val="ListParagraph"/>
        <w:numPr>
          <w:ilvl w:val="1"/>
          <w:numId w:val="20"/>
        </w:numPr>
      </w:pPr>
      <w:r>
        <w:t>S</w:t>
      </w:r>
      <w:r w:rsidR="00D20426" w:rsidRPr="00D7285B">
        <w:t xml:space="preserve">ee </w:t>
      </w:r>
      <w:hyperlink r:id="rId91" w:history="1">
        <w:r w:rsidR="00D20426" w:rsidRPr="00D7285B">
          <w:rPr>
            <w:rStyle w:val="Hyperlink"/>
          </w:rPr>
          <w:t>http://en.wikipedia.org/wiki/ISO_3166-1_alpha-3</w:t>
        </w:r>
      </w:hyperlink>
      <w:r w:rsidR="00D20426" w:rsidRPr="00D7285B">
        <w:t xml:space="preserve"> for </w:t>
      </w:r>
      <w:r>
        <w:t>ISO three-letter country codes</w:t>
      </w:r>
    </w:p>
    <w:p w:rsidR="006D25AA" w:rsidRDefault="00D20426" w:rsidP="002A5DE2">
      <w:pPr>
        <w:pStyle w:val="ListParagraph"/>
        <w:numPr>
          <w:ilvl w:val="0"/>
          <w:numId w:val="20"/>
        </w:numPr>
      </w:pPr>
      <w:r w:rsidRPr="00D7285B">
        <w:rPr>
          <w:b/>
        </w:rPr>
        <w:t>Data owner organization</w:t>
      </w:r>
      <w:r w:rsidR="003640C1">
        <w:rPr>
          <w:b/>
        </w:rPr>
        <w:t xml:space="preserve"> </w:t>
      </w:r>
      <w:r w:rsidRPr="00D7285B">
        <w:rPr>
          <w:b/>
        </w:rPr>
        <w:t>code</w:t>
      </w:r>
      <w:r w:rsidR="006D25AA">
        <w:t xml:space="preserve">: an acronym or abbreviation for the entity that owns the data portrayed by the </w:t>
      </w:r>
      <w:hyperlink w:anchor="Web_Service" w:history="1">
        <w:r w:rsidR="006D25AA" w:rsidRPr="006D25AA">
          <w:rPr>
            <w:rStyle w:val="Hyperlink"/>
          </w:rPr>
          <w:t>web service</w:t>
        </w:r>
      </w:hyperlink>
    </w:p>
    <w:p w:rsidR="006D25AA" w:rsidRPr="006D25AA" w:rsidRDefault="006D25AA" w:rsidP="002A5DE2">
      <w:pPr>
        <w:pStyle w:val="ListParagraph"/>
        <w:numPr>
          <w:ilvl w:val="1"/>
          <w:numId w:val="20"/>
        </w:numPr>
      </w:pPr>
      <w:r>
        <w:t xml:space="preserve">The </w:t>
      </w:r>
      <w:r>
        <w:rPr>
          <w:b/>
        </w:rPr>
        <w:t>data owner organization</w:t>
      </w:r>
      <w:r>
        <w:t xml:space="preserve"> </w:t>
      </w:r>
      <w:r w:rsidRPr="006D25AA">
        <w:rPr>
          <w:i/>
        </w:rPr>
        <w:t>can be</w:t>
      </w:r>
      <w:r>
        <w:t xml:space="preserve">, but is </w:t>
      </w:r>
      <w:r w:rsidRPr="006D25AA">
        <w:rPr>
          <w:i/>
        </w:rPr>
        <w:t>not necessarily</w:t>
      </w:r>
      <w:r>
        <w:t>, the name of the organization responsible for deploying the data as a web service</w:t>
      </w:r>
    </w:p>
    <w:p w:rsidR="006D25AA" w:rsidRDefault="00D20426" w:rsidP="002A5DE2">
      <w:pPr>
        <w:pStyle w:val="ListParagraph"/>
        <w:numPr>
          <w:ilvl w:val="0"/>
          <w:numId w:val="20"/>
        </w:numPr>
      </w:pPr>
      <w:r w:rsidRPr="006D25AA">
        <w:rPr>
          <w:b/>
        </w:rPr>
        <w:t>Language</w:t>
      </w:r>
      <w:r w:rsidR="006D25AA">
        <w:t>: a two-letter ISO 639-1 code for the language in which the web service is portrayed</w:t>
      </w:r>
    </w:p>
    <w:p w:rsidR="00D20426" w:rsidRDefault="006D25AA" w:rsidP="002A5DE2">
      <w:pPr>
        <w:pStyle w:val="ListParagraph"/>
        <w:numPr>
          <w:ilvl w:val="1"/>
          <w:numId w:val="20"/>
        </w:numPr>
        <w:rPr>
          <w:ins w:id="271" w:author="Christy Caudill" w:date="2013-08-16T10:56:00Z"/>
        </w:rPr>
      </w:pPr>
      <w:r>
        <w:t>S</w:t>
      </w:r>
      <w:r w:rsidR="00D20426" w:rsidRPr="006D25AA">
        <w:t xml:space="preserve">ee </w:t>
      </w:r>
      <w:hyperlink r:id="rId92" w:history="1">
        <w:r w:rsidR="00D20426" w:rsidRPr="006D25AA">
          <w:rPr>
            <w:rStyle w:val="Hyperlink"/>
          </w:rPr>
          <w:t>http://en.wikipedia.org/wiki/List_of_ISO_639-1_codes</w:t>
        </w:r>
      </w:hyperlink>
      <w:r>
        <w:t xml:space="preserve"> for ISO language codes</w:t>
      </w:r>
    </w:p>
    <w:p w:rsidR="00C2611A" w:rsidRPr="005C598F" w:rsidRDefault="00C2611A" w:rsidP="00C2611A">
      <w:pPr>
        <w:pStyle w:val="ListParagraph"/>
        <w:numPr>
          <w:ilvl w:val="1"/>
          <w:numId w:val="20"/>
        </w:numPr>
        <w:rPr>
          <w:ins w:id="272" w:author="Christy Caudill" w:date="2013-08-16T10:56:00Z"/>
        </w:rPr>
      </w:pPr>
      <w:ins w:id="273" w:author="Christy Caudill" w:date="2013-08-16T10:56:00Z">
        <w:r>
          <w:t xml:space="preserve">Language Code is only used if the serivce name language differs from the data language. </w:t>
        </w:r>
      </w:ins>
    </w:p>
    <w:p w:rsidR="00C2611A" w:rsidRPr="006D25AA" w:rsidRDefault="00C2611A">
      <w:pPr>
        <w:pStyle w:val="ListParagraph"/>
        <w:ind w:left="1800"/>
        <w:pPrChange w:id="274" w:author="Christy Caudill" w:date="2013-08-16T10:56:00Z">
          <w:pPr>
            <w:pStyle w:val="ListParagraph"/>
            <w:numPr>
              <w:ilvl w:val="1"/>
              <w:numId w:val="20"/>
            </w:numPr>
            <w:ind w:left="1800" w:hanging="360"/>
          </w:pPr>
        </w:pPrChange>
      </w:pPr>
    </w:p>
    <w:p w:rsidR="00E06F6C" w:rsidRDefault="00D20426" w:rsidP="002A5DE2">
      <w:pPr>
        <w:pStyle w:val="ListParagraph"/>
        <w:numPr>
          <w:ilvl w:val="0"/>
          <w:numId w:val="20"/>
        </w:numPr>
      </w:pPr>
      <w:r w:rsidRPr="00D7285B">
        <w:rPr>
          <w:b/>
        </w:rPr>
        <w:t>Scale</w:t>
      </w:r>
      <w:r w:rsidR="006D25AA">
        <w:rPr>
          <w:b/>
        </w:rPr>
        <w:t>:</w:t>
      </w:r>
      <w:r w:rsidRPr="00D7285B">
        <w:t xml:space="preserve"> </w:t>
      </w:r>
      <w:r w:rsidR="00E06F6C">
        <w:t>express</w:t>
      </w:r>
      <w:r w:rsidR="006D25AA">
        <w:t>es</w:t>
      </w:r>
      <w:r w:rsidR="00E06F6C">
        <w:t xml:space="preserve"> the scale of the portrayal as a ratio (X:Y); large-scale </w:t>
      </w:r>
      <w:r w:rsidR="000C33BA">
        <w:t>portrayals should be abbreviated using</w:t>
      </w:r>
      <w:r w:rsidR="00E06F6C" w:rsidRPr="00D7285B">
        <w:t xml:space="preserve"> SI symbols for</w:t>
      </w:r>
      <w:r w:rsidR="00E06F6C">
        <w:t xml:space="preserve"> million “M” and thousand “k”</w:t>
      </w:r>
    </w:p>
    <w:p w:rsidR="00D20426" w:rsidRDefault="00D20426" w:rsidP="002A5DE2">
      <w:pPr>
        <w:pStyle w:val="ListParagraph"/>
        <w:numPr>
          <w:ilvl w:val="1"/>
          <w:numId w:val="20"/>
        </w:numPr>
      </w:pPr>
      <w:r w:rsidRPr="00D7285B">
        <w:t>An example of a valid scale</w:t>
      </w:r>
      <w:r w:rsidR="00E06F6C">
        <w:t xml:space="preserve"> in the service title is “1:1M”</w:t>
      </w:r>
    </w:p>
    <w:p w:rsidR="000C33BA" w:rsidRPr="000C33BA" w:rsidRDefault="00E06F6C" w:rsidP="002A5DE2">
      <w:pPr>
        <w:pStyle w:val="ListParagraph"/>
        <w:numPr>
          <w:ilvl w:val="1"/>
          <w:numId w:val="20"/>
        </w:numPr>
      </w:pPr>
      <w:r>
        <w:rPr>
          <w:b/>
        </w:rPr>
        <w:t>Layer Names</w:t>
      </w:r>
      <w:r w:rsidR="000C33BA">
        <w:t xml:space="preserve"> should abbreviate the </w:t>
      </w:r>
      <w:r w:rsidR="000C33BA">
        <w:rPr>
          <w:b/>
        </w:rPr>
        <w:t>S</w:t>
      </w:r>
      <w:r w:rsidR="000C33BA" w:rsidRPr="000C33BA">
        <w:rPr>
          <w:b/>
        </w:rPr>
        <w:t>cale</w:t>
      </w:r>
      <w:r w:rsidR="000C33BA">
        <w:t xml:space="preserve"> token by removing the </w:t>
      </w:r>
      <w:r w:rsidR="000C33BA" w:rsidRPr="000C33BA">
        <w:rPr>
          <w:b/>
        </w:rPr>
        <w:t>antecedent</w:t>
      </w:r>
      <w:r w:rsidR="000C33BA">
        <w:t xml:space="preserve"> and the </w:t>
      </w:r>
      <w:r w:rsidR="000C33BA" w:rsidRPr="000C33BA">
        <w:rPr>
          <w:b/>
        </w:rPr>
        <w:t>colon</w:t>
      </w:r>
      <w:r w:rsidR="000C33BA">
        <w:t>. For example, a 1:23k scale would be abbreviated as 23k</w:t>
      </w:r>
    </w:p>
    <w:p w:rsidR="00D20426" w:rsidRDefault="00D20426" w:rsidP="002A5DE2">
      <w:pPr>
        <w:pStyle w:val="ListParagraph"/>
        <w:numPr>
          <w:ilvl w:val="0"/>
          <w:numId w:val="20"/>
        </w:numPr>
      </w:pPr>
      <w:r w:rsidRPr="00DD362E">
        <w:rPr>
          <w:b/>
        </w:rPr>
        <w:t>Theme</w:t>
      </w:r>
      <w:r w:rsidR="006D25AA">
        <w:t xml:space="preserve">: </w:t>
      </w:r>
      <w:r w:rsidRPr="00DD362E">
        <w:t xml:space="preserve">a short or abbreviated description of </w:t>
      </w:r>
      <w:r w:rsidR="006D25AA">
        <w:t>the data contained in the layer</w:t>
      </w:r>
    </w:p>
    <w:p w:rsidR="00E06F6C" w:rsidRPr="00D20426" w:rsidRDefault="00E06F6C" w:rsidP="0087247F">
      <w:pPr>
        <w:pStyle w:val="Heading3"/>
        <w:numPr>
          <w:ilvl w:val="0"/>
          <w:numId w:val="0"/>
        </w:numPr>
      </w:pPr>
      <w:bookmarkStart w:id="275" w:name="_Toc321148938"/>
      <w:bookmarkStart w:id="276" w:name="_Toc364417924"/>
      <w:r w:rsidRPr="00D20426">
        <w:t xml:space="preserve">Layer </w:t>
      </w:r>
      <w:r>
        <w:t>T</w:t>
      </w:r>
      <w:r w:rsidRPr="00D20426">
        <w:t>itle Examples</w:t>
      </w:r>
      <w:bookmarkEnd w:id="275"/>
      <w:ins w:id="277" w:author="Christy Caudill" w:date="2013-08-16T10:58:00Z">
        <w:r w:rsidR="00C2611A">
          <w:t xml:space="preserve"> (as indicated </w:t>
        </w:r>
      </w:ins>
      <w:ins w:id="278" w:author="Christy Caudill" w:date="2013-08-16T10:59:00Z">
        <w:r w:rsidR="00C2611A">
          <w:t xml:space="preserve">in the layer </w:t>
        </w:r>
      </w:ins>
      <w:ins w:id="279" w:author="Christy Caudill" w:date="2013-08-16T10:58:00Z">
        <w:r w:rsidR="00C2611A">
          <w:t>metadata; in the WMS Custom Capabilities)</w:t>
        </w:r>
      </w:ins>
      <w:bookmarkEnd w:id="276"/>
    </w:p>
    <w:p w:rsidR="00E06F6C" w:rsidRPr="007468B7" w:rsidRDefault="00E06F6C" w:rsidP="002A5DE2">
      <w:r w:rsidRPr="007468B7">
        <w:t>GBR BGS 1:625k Bedrock Age</w:t>
      </w:r>
      <w:r>
        <w:br/>
      </w:r>
      <w:r w:rsidRPr="007468B7">
        <w:t>USA USGIN 1:3M Geologic Age</w:t>
      </w:r>
    </w:p>
    <w:p w:rsidR="00243D6F" w:rsidRPr="00D20426" w:rsidRDefault="00243D6F" w:rsidP="0087247F">
      <w:pPr>
        <w:pStyle w:val="Heading3"/>
        <w:numPr>
          <w:ilvl w:val="0"/>
          <w:numId w:val="0"/>
        </w:numPr>
      </w:pPr>
      <w:bookmarkStart w:id="280" w:name="_Toc321148939"/>
      <w:bookmarkStart w:id="281" w:name="_Toc364417925"/>
      <w:r w:rsidRPr="00D20426">
        <w:t>Layer Name Examples</w:t>
      </w:r>
      <w:bookmarkEnd w:id="280"/>
      <w:bookmarkEnd w:id="281"/>
    </w:p>
    <w:p w:rsidR="00D20426" w:rsidRDefault="00D20426" w:rsidP="002A5DE2">
      <w:r>
        <w:t>W</w:t>
      </w:r>
      <w:r w:rsidR="00243D6F" w:rsidRPr="007468B7">
        <w:t>orld_25M_Geol_Units</w:t>
      </w:r>
      <w:r>
        <w:br/>
      </w:r>
      <w:r w:rsidR="00243D6F" w:rsidRPr="007468B7">
        <w:t>US-KY_KGS_24k_Faults</w:t>
      </w:r>
      <w:r>
        <w:br/>
      </w:r>
      <w:r w:rsidR="00243D6F" w:rsidRPr="007468B7">
        <w:t>USA_USGIN_3M_Lithostratigraphy</w:t>
      </w:r>
    </w:p>
    <w:p w:rsidR="003B5259" w:rsidRDefault="00787E5F">
      <w:pPr>
        <w:rPr>
          <w:ins w:id="282" w:author="Christy Caudill" w:date="2013-08-16T11:32:00Z"/>
        </w:rPr>
        <w:pPrChange w:id="283" w:author="Christy Caudill" w:date="2013-08-16T11:08:00Z">
          <w:pPr>
            <w:pStyle w:val="Heading3"/>
            <w:numPr>
              <w:ilvl w:val="0"/>
              <w:numId w:val="0"/>
            </w:numPr>
            <w:tabs>
              <w:tab w:val="clear" w:pos="720"/>
            </w:tabs>
          </w:pPr>
        </w:pPrChange>
      </w:pPr>
      <w:bookmarkStart w:id="284" w:name="_Toc321148940"/>
      <w:del w:id="285" w:author="Christy Caudill" w:date="2013-08-16T11:30:00Z">
        <w:r w:rsidRPr="00787E5F" w:rsidDel="003234AB">
          <w:delText>A sample WMS GetCapabilities document demonstrating Layer Names and Layer Titles</w:delText>
        </w:r>
      </w:del>
      <w:bookmarkEnd w:id="284"/>
    </w:p>
    <w:p w:rsidR="00C26F48" w:rsidRDefault="00C26F48">
      <w:pPr>
        <w:pStyle w:val="Heading2"/>
        <w:numPr>
          <w:ilvl w:val="0"/>
          <w:numId w:val="0"/>
        </w:numPr>
        <w:rPr>
          <w:ins w:id="286" w:author="Christy Caudill" w:date="2013-08-16T11:45:00Z"/>
        </w:rPr>
        <w:pPrChange w:id="287" w:author="Christy Caudill" w:date="2013-08-16T11:44:00Z">
          <w:pPr>
            <w:pStyle w:val="Heading3"/>
            <w:numPr>
              <w:ilvl w:val="0"/>
              <w:numId w:val="0"/>
            </w:numPr>
            <w:tabs>
              <w:tab w:val="clear" w:pos="720"/>
            </w:tabs>
          </w:pPr>
        </w:pPrChange>
      </w:pPr>
      <w:bookmarkStart w:id="288" w:name="_Toc364417926"/>
      <w:ins w:id="289" w:author="Christy Caudill" w:date="2013-08-16T11:45:00Z">
        <w:r>
          <w:t xml:space="preserve">C.4 </w:t>
        </w:r>
      </w:ins>
      <w:ins w:id="290" w:author="Christy Caudill" w:date="2013-08-16T12:08:00Z">
        <w:r w:rsidR="007206EE">
          <w:tab/>
        </w:r>
      </w:ins>
      <w:ins w:id="291" w:author="Christy Caudill" w:date="2013-08-16T11:45:00Z">
        <w:r>
          <w:t>WFS Service and Layer Naming Conventions</w:t>
        </w:r>
        <w:bookmarkEnd w:id="288"/>
      </w:ins>
    </w:p>
    <w:p w:rsidR="003234AB" w:rsidRDefault="003234AB">
      <w:pPr>
        <w:rPr>
          <w:ins w:id="292" w:author="Christy Caudill" w:date="2013-08-16T11:12:00Z"/>
        </w:rPr>
        <w:pPrChange w:id="293" w:author="Christy Caudill" w:date="2013-08-16T11:08:00Z">
          <w:pPr>
            <w:pStyle w:val="Heading3"/>
            <w:numPr>
              <w:ilvl w:val="0"/>
              <w:numId w:val="0"/>
            </w:numPr>
            <w:tabs>
              <w:tab w:val="clear" w:pos="720"/>
            </w:tabs>
          </w:pPr>
        </w:pPrChange>
      </w:pPr>
    </w:p>
    <w:p w:rsidR="00795689" w:rsidRDefault="003B5259">
      <w:pPr>
        <w:rPr>
          <w:ins w:id="294" w:author="Christy Caudill" w:date="2013-08-16T11:14:00Z"/>
        </w:rPr>
        <w:pPrChange w:id="295" w:author="Christy Caudill" w:date="2013-08-16T11:08:00Z">
          <w:pPr>
            <w:pStyle w:val="Heading3"/>
            <w:numPr>
              <w:ilvl w:val="0"/>
              <w:numId w:val="0"/>
            </w:numPr>
            <w:tabs>
              <w:tab w:val="clear" w:pos="720"/>
            </w:tabs>
          </w:pPr>
        </w:pPrChange>
      </w:pPr>
      <w:ins w:id="296" w:author="Christy Caudill" w:date="2013-08-16T11:09:00Z">
        <w:r>
          <w:t>The above two sections are indications for naming the web map service</w:t>
        </w:r>
      </w:ins>
      <w:ins w:id="297" w:author="Christy Caudill" w:date="2013-08-16T11:10:00Z">
        <w:r>
          <w:t xml:space="preserve"> (WMS)</w:t>
        </w:r>
      </w:ins>
      <w:ins w:id="298" w:author="Christy Caudill" w:date="2013-08-16T11:09:00Z">
        <w:r>
          <w:t xml:space="preserve"> and</w:t>
        </w:r>
      </w:ins>
      <w:ins w:id="299" w:author="Christy Caudill" w:date="2013-08-16T11:10:00Z">
        <w:r>
          <w:t xml:space="preserve"> WMS layers. </w:t>
        </w:r>
      </w:ins>
      <w:ins w:id="300" w:author="Christy Caudill" w:date="2013-08-16T11:13:00Z">
        <w:r w:rsidR="00795689">
          <w:t>To meet 4 star</w:t>
        </w:r>
      </w:ins>
      <w:ins w:id="301" w:author="Christy Caudill" w:date="2013-08-16T11:14:00Z">
        <w:r w:rsidR="00795689">
          <w:t xml:space="preserve"> requirements, </w:t>
        </w:r>
      </w:ins>
      <w:ins w:id="302" w:author="Christy Caudill" w:date="2013-08-16T11:13:00Z">
        <w:r w:rsidR="00795689">
          <w:t xml:space="preserve"> </w:t>
        </w:r>
      </w:ins>
      <w:ins w:id="303" w:author="Christy Caudill" w:date="2013-08-16T11:14:00Z">
        <w:r w:rsidR="00795689">
          <w:t>t</w:t>
        </w:r>
      </w:ins>
      <w:ins w:id="304" w:author="Christy Caudill" w:date="2013-08-16T11:10:00Z">
        <w:r>
          <w:t>he web feature service (WFS)</w:t>
        </w:r>
      </w:ins>
      <w:ins w:id="305" w:author="Christy Caudill" w:date="2013-08-16T11:14:00Z">
        <w:r w:rsidR="00795689">
          <w:t xml:space="preserve"> must be delivered in</w:t>
        </w:r>
      </w:ins>
      <w:ins w:id="306" w:author="Christy Caudill" w:date="2013-08-16T11:09:00Z">
        <w:r>
          <w:t xml:space="preserve"> </w:t>
        </w:r>
      </w:ins>
      <w:ins w:id="307" w:author="Christy Caudill" w:date="2013-08-16T11:14:00Z">
        <w:r w:rsidR="00795689">
          <w:t xml:space="preserve">GeoScimML </w:t>
        </w:r>
        <w:commentRangeStart w:id="308"/>
        <w:r w:rsidR="00795689">
          <w:t>format</w:t>
        </w:r>
      </w:ins>
      <w:commentRangeEnd w:id="308"/>
      <w:ins w:id="309" w:author="Christy Caudill" w:date="2013-08-16T11:15:00Z">
        <w:r w:rsidR="00795689">
          <w:rPr>
            <w:rStyle w:val="CommentReference"/>
          </w:rPr>
          <w:commentReference w:id="308"/>
        </w:r>
      </w:ins>
      <w:ins w:id="310" w:author="Christy Caudill" w:date="2013-08-16T11:14:00Z">
        <w:r w:rsidR="00795689">
          <w:t>.</w:t>
        </w:r>
      </w:ins>
    </w:p>
    <w:p w:rsidR="003B5259" w:rsidRDefault="00795689">
      <w:pPr>
        <w:pStyle w:val="ListParagraph"/>
        <w:numPr>
          <w:ilvl w:val="0"/>
          <w:numId w:val="66"/>
        </w:numPr>
        <w:rPr>
          <w:ins w:id="311" w:author="Christy Caudill" w:date="2013-08-16T11:18:00Z"/>
        </w:rPr>
        <w:pPrChange w:id="312" w:author="Christy Caudill" w:date="2013-08-16T11:15:00Z">
          <w:pPr>
            <w:pStyle w:val="Heading3"/>
            <w:numPr>
              <w:ilvl w:val="0"/>
              <w:numId w:val="0"/>
            </w:numPr>
            <w:tabs>
              <w:tab w:val="clear" w:pos="720"/>
            </w:tabs>
          </w:pPr>
        </w:pPrChange>
      </w:pPr>
      <w:ins w:id="313" w:author="Christy Caudill" w:date="2013-08-16T11:16:00Z">
        <w:r>
          <w:t xml:space="preserve">Section 2 of this document outlines a workflow for conforming data to the </w:t>
        </w:r>
      </w:ins>
      <w:ins w:id="314" w:author="Christy Caudill" w:date="2013-08-16T11:08:00Z">
        <w:r w:rsidR="003B5259">
          <w:t>GeoSciML-Portrayal</w:t>
        </w:r>
      </w:ins>
      <w:ins w:id="315" w:author="Christy Caudill" w:date="2013-08-16T11:17:00Z">
        <w:r>
          <w:t xml:space="preserve"> schema</w:t>
        </w:r>
      </w:ins>
      <w:ins w:id="316" w:author="Christy Caudill" w:date="2013-08-16T11:16:00Z">
        <w:r>
          <w:t xml:space="preserve">. </w:t>
        </w:r>
      </w:ins>
      <w:ins w:id="317" w:author="Christy Caudill" w:date="2013-08-16T11:17:00Z">
        <w:r>
          <w:t>The t</w:t>
        </w:r>
      </w:ins>
      <w:ins w:id="318" w:author="Christy Caudill" w:date="2013-08-16T11:16:00Z">
        <w:r>
          <w:t xml:space="preserve">hree elements </w:t>
        </w:r>
      </w:ins>
      <w:ins w:id="319" w:author="Christy Caudill" w:date="2013-08-16T11:18:00Z">
        <w:r>
          <w:t>in</w:t>
        </w:r>
      </w:ins>
      <w:ins w:id="320" w:author="Christy Caudill" w:date="2013-08-16T11:16:00Z">
        <w:r>
          <w:t xml:space="preserve"> the G</w:t>
        </w:r>
      </w:ins>
      <w:ins w:id="321" w:author="Christy Caudill" w:date="2013-08-16T11:18:00Z">
        <w:r>
          <w:t>eoSciML-Portrayal schema must be the exact same as the layer names in the WFS to conform to the schema:</w:t>
        </w:r>
      </w:ins>
    </w:p>
    <w:p w:rsidR="00795689" w:rsidRDefault="00795689">
      <w:pPr>
        <w:pStyle w:val="ListParagraph"/>
        <w:numPr>
          <w:ilvl w:val="1"/>
          <w:numId w:val="66"/>
        </w:numPr>
        <w:rPr>
          <w:ins w:id="322" w:author="Christy Caudill" w:date="2013-08-16T11:19:00Z"/>
        </w:rPr>
        <w:pPrChange w:id="323" w:author="Christy Caudill" w:date="2013-08-16T11:19:00Z">
          <w:pPr>
            <w:pStyle w:val="Heading3"/>
            <w:numPr>
              <w:ilvl w:val="0"/>
              <w:numId w:val="0"/>
            </w:numPr>
            <w:tabs>
              <w:tab w:val="clear" w:pos="720"/>
            </w:tabs>
          </w:pPr>
        </w:pPrChange>
      </w:pPr>
      <w:ins w:id="324" w:author="Christy Caudill" w:date="2013-08-16T11:19:00Z">
        <w:r>
          <w:t>ContactView</w:t>
        </w:r>
      </w:ins>
    </w:p>
    <w:p w:rsidR="00795689" w:rsidRDefault="00795689">
      <w:pPr>
        <w:pStyle w:val="ListParagraph"/>
        <w:numPr>
          <w:ilvl w:val="1"/>
          <w:numId w:val="66"/>
        </w:numPr>
        <w:rPr>
          <w:ins w:id="325" w:author="Christy Caudill" w:date="2013-08-16T11:19:00Z"/>
        </w:rPr>
        <w:pPrChange w:id="326" w:author="Christy Caudill" w:date="2013-08-16T11:19:00Z">
          <w:pPr>
            <w:pStyle w:val="Heading3"/>
            <w:numPr>
              <w:ilvl w:val="0"/>
              <w:numId w:val="0"/>
            </w:numPr>
            <w:tabs>
              <w:tab w:val="clear" w:pos="720"/>
            </w:tabs>
          </w:pPr>
        </w:pPrChange>
      </w:pPr>
      <w:ins w:id="327" w:author="Christy Caudill" w:date="2013-08-16T11:19:00Z">
        <w:r>
          <w:t>ShearDisplacementView</w:t>
        </w:r>
      </w:ins>
    </w:p>
    <w:p w:rsidR="00795689" w:rsidRDefault="00795689">
      <w:pPr>
        <w:pStyle w:val="ListParagraph"/>
        <w:numPr>
          <w:ilvl w:val="1"/>
          <w:numId w:val="66"/>
        </w:numPr>
        <w:rPr>
          <w:ins w:id="328" w:author="Christy Caudill" w:date="2013-08-16T11:29:00Z"/>
        </w:rPr>
        <w:pPrChange w:id="329" w:author="Christy Caudill" w:date="2013-08-16T11:19:00Z">
          <w:pPr>
            <w:pStyle w:val="Heading3"/>
            <w:numPr>
              <w:ilvl w:val="0"/>
              <w:numId w:val="0"/>
            </w:numPr>
            <w:tabs>
              <w:tab w:val="clear" w:pos="720"/>
            </w:tabs>
          </w:pPr>
        </w:pPrChange>
      </w:pPr>
      <w:ins w:id="330" w:author="Christy Caudill" w:date="2013-08-16T11:19:00Z">
        <w:r>
          <w:t>GeologicUnitView</w:t>
        </w:r>
      </w:ins>
    </w:p>
    <w:p w:rsidR="003234AB" w:rsidRPr="003B5259" w:rsidRDefault="003234AB">
      <w:pPr>
        <w:pPrChange w:id="331" w:author="Christy Caudill" w:date="2013-08-16T11:30:00Z">
          <w:pPr>
            <w:pStyle w:val="Heading3"/>
            <w:numPr>
              <w:ilvl w:val="0"/>
              <w:numId w:val="0"/>
            </w:numPr>
            <w:tabs>
              <w:tab w:val="clear" w:pos="720"/>
            </w:tabs>
          </w:pPr>
        </w:pPrChange>
      </w:pPr>
    </w:p>
    <w:p w:rsidR="00243D6F" w:rsidRPr="001D144E" w:rsidRDefault="00750329">
      <w:pPr>
        <w:pStyle w:val="Heading2"/>
        <w:numPr>
          <w:ilvl w:val="1"/>
          <w:numId w:val="67"/>
        </w:numPr>
        <w:pPrChange w:id="332" w:author="Christy Caudill" w:date="2013-08-16T12:01:00Z">
          <w:pPr>
            <w:pStyle w:val="Heading2"/>
            <w:numPr>
              <w:numId w:val="60"/>
            </w:numPr>
            <w:tabs>
              <w:tab w:val="clear" w:pos="360"/>
              <w:tab w:val="num" w:pos="450"/>
            </w:tabs>
            <w:ind w:left="90"/>
          </w:pPr>
        </w:pPrChange>
      </w:pPr>
      <w:bookmarkStart w:id="333" w:name="_Toc321148941"/>
      <w:bookmarkStart w:id="334" w:name="_Toc364417927"/>
      <w:r>
        <w:t xml:space="preserve">Additional </w:t>
      </w:r>
      <w:r w:rsidR="00243D6F" w:rsidRPr="001D144E">
        <w:t>Layer-level Metadata Requirements</w:t>
      </w:r>
      <w:bookmarkEnd w:id="333"/>
      <w:bookmarkEnd w:id="334"/>
    </w:p>
    <w:p w:rsidR="00243D6F" w:rsidRPr="007468B7" w:rsidRDefault="00750329" w:rsidP="002A5DE2">
      <w:r>
        <w:t>Aside from</w:t>
      </w:r>
      <w:r w:rsidR="001D144E">
        <w:t xml:space="preserve"> </w:t>
      </w:r>
      <w:r w:rsidR="001D144E" w:rsidRPr="00750329">
        <w:rPr>
          <w:b/>
        </w:rPr>
        <w:t>Layer Title</w:t>
      </w:r>
      <w:r w:rsidR="001D144E">
        <w:t xml:space="preserve"> and </w:t>
      </w:r>
      <w:r w:rsidR="001D144E" w:rsidRPr="00750329">
        <w:rPr>
          <w:b/>
        </w:rPr>
        <w:t>Layer Name</w:t>
      </w:r>
      <w:r w:rsidR="00457173">
        <w:t xml:space="preserve"> (discussed in </w:t>
      </w:r>
      <w:hyperlink w:anchor="_Layer_Naming_and" w:history="1">
        <w:r w:rsidR="00457173" w:rsidRPr="00457173">
          <w:rPr>
            <w:rStyle w:val="Hyperlink"/>
          </w:rPr>
          <w:t>Section 7.3</w:t>
        </w:r>
      </w:hyperlink>
      <w:r w:rsidR="00457173">
        <w:t>)</w:t>
      </w:r>
      <w:r w:rsidR="001D144E">
        <w:t>, OneGeology standards</w:t>
      </w:r>
      <w:r>
        <w:t xml:space="preserve"> require additional</w:t>
      </w:r>
      <w:r w:rsidR="001D144E">
        <w:t xml:space="preserve"> layer-level </w:t>
      </w:r>
      <w:hyperlink w:anchor="Metadata" w:history="1">
        <w:r w:rsidR="001D144E" w:rsidRPr="001D144E">
          <w:rPr>
            <w:rStyle w:val="Hyperlink"/>
          </w:rPr>
          <w:t>metadata</w:t>
        </w:r>
      </w:hyperlink>
      <w:ins w:id="335" w:author="Christy Caudill" w:date="2013-08-16T11:19:00Z">
        <w:r w:rsidR="00DB1570">
          <w:rPr>
            <w:rStyle w:val="Hyperlink"/>
          </w:rPr>
          <w:t xml:space="preserve"> in both WMS and WFS</w:t>
        </w:r>
      </w:ins>
      <w:r w:rsidR="00457173">
        <w:t>, including</w:t>
      </w:r>
      <w:r w:rsidR="00680634">
        <w:t xml:space="preserve"> the following</w:t>
      </w:r>
      <w:r w:rsidR="00457173">
        <w:t>:</w:t>
      </w:r>
    </w:p>
    <w:p w:rsidR="00243D6F" w:rsidRPr="007468B7" w:rsidRDefault="006A0679" w:rsidP="002A5DE2">
      <w:r>
        <w:rPr>
          <w:noProof/>
        </w:rPr>
        <w:lastRenderedPageBreak/>
        <mc:AlternateContent>
          <mc:Choice Requires="wpg">
            <w:drawing>
              <wp:anchor distT="0" distB="0" distL="114300" distR="114300" simplePos="0" relativeHeight="251718656" behindDoc="0" locked="0" layoutInCell="1" allowOverlap="1" wp14:anchorId="6424FA3E" wp14:editId="79A10964">
                <wp:simplePos x="0" y="0"/>
                <wp:positionH relativeFrom="column">
                  <wp:posOffset>-198120</wp:posOffset>
                </wp:positionH>
                <wp:positionV relativeFrom="paragraph">
                  <wp:posOffset>687705</wp:posOffset>
                </wp:positionV>
                <wp:extent cx="6887210" cy="2270760"/>
                <wp:effectExtent l="0" t="0" r="27940" b="15240"/>
                <wp:wrapTopAndBottom/>
                <wp:docPr id="9" name="Group 9"/>
                <wp:cNvGraphicFramePr/>
                <a:graphic xmlns:a="http://schemas.openxmlformats.org/drawingml/2006/main">
                  <a:graphicData uri="http://schemas.microsoft.com/office/word/2010/wordprocessingGroup">
                    <wpg:wgp>
                      <wpg:cNvGrpSpPr/>
                      <wpg:grpSpPr>
                        <a:xfrm>
                          <a:off x="0" y="0"/>
                          <a:ext cx="6887210" cy="2270760"/>
                          <a:chOff x="0" y="0"/>
                          <a:chExt cx="6887210" cy="1215865"/>
                        </a:xfrm>
                      </wpg:grpSpPr>
                      <wps:wsp>
                        <wps:cNvPr id="7" name="Text Box 2"/>
                        <wps:cNvSpPr txBox="1">
                          <a:spLocks noChangeArrowheads="1"/>
                        </wps:cNvSpPr>
                        <wps:spPr bwMode="auto">
                          <a:xfrm>
                            <a:off x="137160" y="216918"/>
                            <a:ext cx="6750050" cy="998947"/>
                          </a:xfrm>
                          <a:prstGeom prst="rect">
                            <a:avLst/>
                          </a:prstGeom>
                          <a:solidFill>
                            <a:srgbClr val="FFFFFF"/>
                          </a:solidFill>
                          <a:ln w="9525">
                            <a:solidFill>
                              <a:srgbClr val="000000"/>
                            </a:solidFill>
                            <a:miter lim="800000"/>
                            <a:headEnd/>
                            <a:tailEnd/>
                          </a:ln>
                        </wps:spPr>
                        <wps:txbx>
                          <w:txbxContent>
                            <w:p w:rsidR="006442C1" w:rsidRPr="008F7462" w:rsidRDefault="006442C1" w:rsidP="0087247F">
                              <w:pPr>
                                <w:spacing w:after="0" w:line="240" w:lineRule="auto"/>
                                <w:rPr>
                                  <w:color w:val="000000"/>
                                  <w:highlight w:val="white"/>
                                </w:rPr>
                              </w:pPr>
                              <w:r w:rsidRPr="008F7462">
                                <w:rPr>
                                  <w:color w:val="0000FF"/>
                                  <w:highlight w:val="white"/>
                                </w:rPr>
                                <w:t>&lt;</w:t>
                              </w:r>
                              <w:r>
                                <w:rPr>
                                  <w:color w:val="800000"/>
                                  <w:highlight w:val="white"/>
                                </w:rPr>
                                <w:t xml:space="preserve">Layer </w:t>
                              </w:r>
                              <w:r>
                                <w:rPr>
                                  <w:highlight w:val="white"/>
                                </w:rPr>
                                <w:t>queryable</w:t>
                              </w:r>
                              <w:r w:rsidRPr="008F7462">
                                <w:rPr>
                                  <w:color w:val="0000FF"/>
                                  <w:highlight w:val="white"/>
                                </w:rPr>
                                <w:t>="</w:t>
                              </w:r>
                              <w:r>
                                <w:rPr>
                                  <w:color w:val="0000FF"/>
                                  <w:highlight w:val="white"/>
                                </w:rPr>
                                <w:t>1</w:t>
                              </w:r>
                              <w:r w:rsidRPr="008F7462">
                                <w:rPr>
                                  <w:color w:val="0000FF"/>
                                  <w:highlight w:val="white"/>
                                </w:rPr>
                                <w:t>"</w:t>
                              </w:r>
                              <w:r w:rsidRPr="008F7462">
                                <w:rPr>
                                  <w:highlight w:val="white"/>
                                </w:rPr>
                                <w:t xml:space="preserve"> </w:t>
                              </w:r>
                              <w:r w:rsidRPr="008F7462">
                                <w:rPr>
                                  <w:color w:val="0000FF"/>
                                  <w:highlight w:val="white"/>
                                </w:rPr>
                                <w:t>&gt;</w:t>
                              </w:r>
                            </w:p>
                            <w:p w:rsidR="006442C1" w:rsidRDefault="006442C1" w:rsidP="0087247F">
                              <w:pPr>
                                <w:spacing w:after="0" w:line="240" w:lineRule="auto"/>
                                <w:rPr>
                                  <w:color w:val="0000FF"/>
                                  <w:highlight w:val="white"/>
                                </w:rPr>
                              </w:pPr>
                              <w:r w:rsidRPr="008F7462">
                                <w:rPr>
                                  <w:color w:val="0000FF"/>
                                  <w:highlight w:val="white"/>
                                </w:rPr>
                                <w:t>&lt;</w:t>
                              </w:r>
                              <w:r w:rsidRPr="008F7462">
                                <w:rPr>
                                  <w:color w:val="800000"/>
                                  <w:highlight w:val="white"/>
                                </w:rPr>
                                <w:t>Name</w:t>
                              </w:r>
                              <w:r w:rsidRPr="008F7462">
                                <w:rPr>
                                  <w:color w:val="0000FF"/>
                                  <w:highlight w:val="white"/>
                                </w:rPr>
                                <w:t>&gt;</w:t>
                              </w:r>
                              <w:r w:rsidRPr="00787E5F">
                                <w:rPr>
                                  <w:highlight w:val="white"/>
                                </w:rPr>
                                <w:t>USA_USGIN_3M-Geologic_Age</w:t>
                              </w:r>
                              <w:r w:rsidRPr="008F7462">
                                <w:rPr>
                                  <w:color w:val="0000FF"/>
                                  <w:highlight w:val="white"/>
                                </w:rPr>
                                <w:t>&lt;</w:t>
                              </w:r>
                              <w:r>
                                <w:rPr>
                                  <w:color w:val="0000FF"/>
                                  <w:highlight w:val="white"/>
                                </w:rPr>
                                <w:t>/</w:t>
                              </w:r>
                              <w:r w:rsidRPr="008F7462">
                                <w:rPr>
                                  <w:color w:val="800000"/>
                                  <w:highlight w:val="white"/>
                                </w:rPr>
                                <w:t>Name</w:t>
                              </w:r>
                              <w:r w:rsidRPr="008F7462">
                                <w:rPr>
                                  <w:color w:val="0000FF"/>
                                  <w:highlight w:val="white"/>
                                </w:rPr>
                                <w:t>&gt;</w:t>
                              </w:r>
                            </w:p>
                            <w:p w:rsidR="006442C1" w:rsidRPr="008F7462" w:rsidRDefault="006442C1" w:rsidP="0087247F">
                              <w:pPr>
                                <w:spacing w:after="0" w:line="240" w:lineRule="auto"/>
                                <w:rPr>
                                  <w:highlight w:val="white"/>
                                </w:rPr>
                              </w:pPr>
                              <w:r w:rsidRPr="008F7462">
                                <w:rPr>
                                  <w:color w:val="0000FF"/>
                                  <w:highlight w:val="white"/>
                                </w:rPr>
                                <w:t>&lt;</w:t>
                              </w:r>
                              <w:r>
                                <w:rPr>
                                  <w:color w:val="800000"/>
                                  <w:highlight w:val="white"/>
                                </w:rPr>
                                <w:t>Title</w:t>
                              </w:r>
                              <w:r w:rsidRPr="008F7462">
                                <w:rPr>
                                  <w:color w:val="0000FF"/>
                                  <w:highlight w:val="white"/>
                                </w:rPr>
                                <w:t>&gt;&lt;![CDATA[</w:t>
                              </w:r>
                              <w:r>
                                <w:rPr>
                                  <w:highlight w:val="white"/>
                                </w:rPr>
                                <w:t>USA USGIN 1:3M Geologic Age</w:t>
                              </w:r>
                              <w:r w:rsidRPr="008F7462">
                                <w:rPr>
                                  <w:color w:val="0000FF"/>
                                  <w:highlight w:val="white"/>
                                </w:rPr>
                                <w:t>]]&gt;&lt;/</w:t>
                              </w:r>
                              <w:r>
                                <w:rPr>
                                  <w:color w:val="800000"/>
                                  <w:highlight w:val="white"/>
                                </w:rPr>
                                <w:t>Title</w:t>
                              </w:r>
                              <w:r w:rsidRPr="008F7462">
                                <w:rPr>
                                  <w:color w:val="0000FF"/>
                                  <w:highlight w:val="white"/>
                                </w:rPr>
                                <w:t>&gt;</w:t>
                              </w:r>
                            </w:p>
                            <w:p w:rsidR="006442C1" w:rsidRDefault="006442C1" w:rsidP="0087247F">
                              <w:pPr>
                                <w:spacing w:after="0" w:line="240" w:lineRule="auto"/>
                                <w:rPr>
                                  <w:color w:val="0000FF"/>
                                  <w:highlight w:val="white"/>
                                </w:rPr>
                              </w:pPr>
                              <w:r w:rsidRPr="008F7462">
                                <w:rPr>
                                  <w:color w:val="0000FF"/>
                                  <w:highlight w:val="white"/>
                                </w:rPr>
                                <w:t>&lt;</w:t>
                              </w:r>
                              <w:r>
                                <w:rPr>
                                  <w:color w:val="800000"/>
                                  <w:highlight w:val="white"/>
                                </w:rPr>
                                <w:t>Abstract</w:t>
                              </w:r>
                              <w:r w:rsidRPr="008F7462">
                                <w:rPr>
                                  <w:color w:val="0000FF"/>
                                  <w:highlight w:val="white"/>
                                </w:rPr>
                                <w:t>&gt;&lt;![CDATA[</w:t>
                              </w:r>
                              <w:r>
                                <w:rPr>
                                  <w:highlight w:val="white"/>
                                </w:rPr>
                                <w:t>This layer provides a portrayal in which units are categorized according to the representative geologic age of the unit.</w:t>
                              </w:r>
                              <w:r w:rsidRPr="008F7462">
                                <w:rPr>
                                  <w:color w:val="0000FF"/>
                                  <w:highlight w:val="white"/>
                                </w:rPr>
                                <w:t>]]&gt;&lt;/</w:t>
                              </w:r>
                              <w:r>
                                <w:rPr>
                                  <w:color w:val="800000"/>
                                  <w:highlight w:val="white"/>
                                </w:rPr>
                                <w:t>Abstract</w:t>
                              </w:r>
                              <w:r w:rsidRPr="008F7462">
                                <w:rPr>
                                  <w:color w:val="0000FF"/>
                                  <w:highlight w:val="white"/>
                                </w:rPr>
                                <w:t>&gt;</w:t>
                              </w:r>
                            </w:p>
                            <w:p w:rsidR="006442C1" w:rsidRDefault="006442C1" w:rsidP="0087247F">
                              <w:pPr>
                                <w:spacing w:after="0" w:line="240" w:lineRule="auto"/>
                                <w:rPr>
                                  <w:color w:val="0000FF"/>
                                  <w:highlight w:val="white"/>
                                </w:rPr>
                              </w:pPr>
                              <w:r w:rsidRPr="008F7462">
                                <w:rPr>
                                  <w:color w:val="0000FF"/>
                                  <w:highlight w:val="white"/>
                                </w:rPr>
                                <w:t>&lt;</w:t>
                              </w:r>
                              <w:r>
                                <w:rPr>
                                  <w:highlight w:val="white"/>
                                </w:rPr>
                                <w:t>KeywordList</w:t>
                              </w:r>
                              <w:r w:rsidRPr="008F7462">
                                <w:rPr>
                                  <w:color w:val="0000FF"/>
                                  <w:highlight w:val="white"/>
                                </w:rPr>
                                <w:t>&gt;</w:t>
                              </w:r>
                            </w:p>
                            <w:p w:rsidR="006442C1" w:rsidRDefault="006442C1" w:rsidP="0087247F">
                              <w:pPr>
                                <w:spacing w:after="0" w:line="240" w:lineRule="auto"/>
                                <w:rPr>
                                  <w:color w:val="0000FF"/>
                                  <w:highlight w:val="white"/>
                                </w:rPr>
                              </w:pPr>
                              <w:r w:rsidRPr="008F7462">
                                <w:rPr>
                                  <w:color w:val="0000FF"/>
                                  <w:highlight w:val="white"/>
                                </w:rPr>
                                <w:t>&lt;</w:t>
                              </w:r>
                              <w:r>
                                <w:rPr>
                                  <w:color w:val="800000"/>
                                  <w:highlight w:val="white"/>
                                </w:rPr>
                                <w:t>Keyword</w:t>
                              </w:r>
                              <w:r w:rsidRPr="008F7462">
                                <w:rPr>
                                  <w:color w:val="0000FF"/>
                                  <w:highlight w:val="white"/>
                                </w:rPr>
                                <w:t>&gt;</w:t>
                              </w:r>
                              <w:r w:rsidRPr="00787E5F">
                                <w:rPr>
                                  <w:highlight w:val="white"/>
                                </w:rPr>
                                <w:t>continent@North America</w:t>
                              </w:r>
                              <w:r w:rsidRPr="008F7462">
                                <w:rPr>
                                  <w:color w:val="0000FF"/>
                                  <w:highlight w:val="white"/>
                                </w:rPr>
                                <w:t>&lt;</w:t>
                              </w:r>
                              <w:r>
                                <w:rPr>
                                  <w:color w:val="0000FF"/>
                                  <w:highlight w:val="white"/>
                                </w:rPr>
                                <w:t>/</w:t>
                              </w:r>
                              <w:r>
                                <w:rPr>
                                  <w:color w:val="800000"/>
                                  <w:highlight w:val="white"/>
                                </w:rPr>
                                <w:t>Keyword</w:t>
                              </w:r>
                              <w:r w:rsidRPr="008F7462">
                                <w:rPr>
                                  <w:color w:val="0000FF"/>
                                  <w:highlight w:val="white"/>
                                </w:rPr>
                                <w:t>&gt;</w:t>
                              </w:r>
                            </w:p>
                            <w:p w:rsidR="006442C1" w:rsidRDefault="006442C1" w:rsidP="0087247F">
                              <w:pPr>
                                <w:spacing w:after="0" w:line="240" w:lineRule="auto"/>
                                <w:rPr>
                                  <w:color w:val="0000FF"/>
                                  <w:highlight w:val="white"/>
                                </w:rPr>
                              </w:pPr>
                              <w:r w:rsidRPr="008F7462">
                                <w:rPr>
                                  <w:color w:val="0000FF"/>
                                  <w:highlight w:val="white"/>
                                </w:rPr>
                                <w:t>&lt;</w:t>
                              </w:r>
                              <w:r>
                                <w:rPr>
                                  <w:color w:val="800000"/>
                                  <w:highlight w:val="white"/>
                                </w:rPr>
                                <w:t>Keyword</w:t>
                              </w:r>
                              <w:r w:rsidRPr="008F7462">
                                <w:rPr>
                                  <w:color w:val="0000FF"/>
                                  <w:highlight w:val="white"/>
                                </w:rPr>
                                <w:t>&gt;</w:t>
                              </w:r>
                              <w:r w:rsidRPr="00787E5F">
                                <w:rPr>
                                  <w:highlight w:val="white"/>
                                </w:rPr>
                                <w:t>geographicarea@USA</w:t>
                              </w:r>
                              <w:r w:rsidRPr="008F7462">
                                <w:rPr>
                                  <w:color w:val="0000FF"/>
                                  <w:highlight w:val="white"/>
                                </w:rPr>
                                <w:t>&lt;</w:t>
                              </w:r>
                              <w:r>
                                <w:rPr>
                                  <w:color w:val="0000FF"/>
                                  <w:highlight w:val="white"/>
                                </w:rPr>
                                <w:t>/</w:t>
                              </w:r>
                              <w:r>
                                <w:rPr>
                                  <w:color w:val="800000"/>
                                  <w:highlight w:val="white"/>
                                </w:rPr>
                                <w:t>Keyword</w:t>
                              </w:r>
                              <w:r w:rsidRPr="008F7462">
                                <w:rPr>
                                  <w:color w:val="0000FF"/>
                                  <w:highlight w:val="white"/>
                                </w:rPr>
                                <w:t>&gt;</w:t>
                              </w:r>
                            </w:p>
                            <w:p w:rsidR="006442C1" w:rsidRPr="00787E5F" w:rsidRDefault="006442C1" w:rsidP="0087247F">
                              <w:pPr>
                                <w:spacing w:after="0" w:line="240" w:lineRule="auto"/>
                                <w:rPr>
                                  <w:color w:val="0000FF"/>
                                  <w:highlight w:val="white"/>
                                </w:rPr>
                              </w:pPr>
                              <w:r w:rsidRPr="008F7462">
                                <w:rPr>
                                  <w:color w:val="0000FF"/>
                                  <w:highlight w:val="white"/>
                                </w:rPr>
                                <w:t>&lt;</w:t>
                              </w:r>
                              <w:r>
                                <w:rPr>
                                  <w:color w:val="800000"/>
                                  <w:highlight w:val="white"/>
                                </w:rPr>
                                <w:t>Keyword</w:t>
                              </w:r>
                              <w:r w:rsidRPr="008F7462">
                                <w:rPr>
                                  <w:color w:val="0000FF"/>
                                  <w:highlight w:val="white"/>
                                </w:rPr>
                                <w:t>&gt;</w:t>
                              </w:r>
                              <w:r w:rsidRPr="00787E5F">
                                <w:rPr>
                                  <w:highlight w:val="white"/>
                                </w:rPr>
                                <w:t>dataprovider@USGIN</w:t>
                              </w:r>
                              <w:r w:rsidRPr="008F7462">
                                <w:rPr>
                                  <w:color w:val="0000FF"/>
                                  <w:highlight w:val="white"/>
                                </w:rPr>
                                <w:t>&lt;</w:t>
                              </w:r>
                              <w:r>
                                <w:rPr>
                                  <w:color w:val="0000FF"/>
                                  <w:highlight w:val="white"/>
                                </w:rPr>
                                <w:t>/</w:t>
                              </w:r>
                              <w:r>
                                <w:rPr>
                                  <w:color w:val="800000"/>
                                  <w:highlight w:val="white"/>
                                </w:rPr>
                                <w:t>Keyword</w:t>
                              </w:r>
                              <w:r w:rsidRPr="008F7462">
                                <w:rPr>
                                  <w:color w:val="0000FF"/>
                                  <w:highlight w:val="white"/>
                                </w:rPr>
                                <w:t>&gt;</w:t>
                              </w:r>
                            </w:p>
                          </w:txbxContent>
                        </wps:txbx>
                        <wps:bodyPr rot="0" vert="horz" wrap="square" lIns="91440" tIns="45720" rIns="91440" bIns="45720" anchor="t" anchorCtr="0">
                          <a:noAutofit/>
                        </wps:bodyPr>
                      </wps:wsp>
                      <wps:wsp>
                        <wps:cNvPr id="8" name="Text Box 8"/>
                        <wps:cNvSpPr txBox="1"/>
                        <wps:spPr>
                          <a:xfrm>
                            <a:off x="0" y="0"/>
                            <a:ext cx="6750050" cy="157276"/>
                          </a:xfrm>
                          <a:prstGeom prst="rect">
                            <a:avLst/>
                          </a:prstGeom>
                          <a:solidFill>
                            <a:prstClr val="white"/>
                          </a:solidFill>
                          <a:ln>
                            <a:noFill/>
                          </a:ln>
                          <a:effectLst/>
                        </wps:spPr>
                        <wps:txbx>
                          <w:txbxContent>
                            <w:p w:rsidR="006442C1" w:rsidRDefault="006442C1" w:rsidP="002A5DE2">
                              <w:pPr>
                                <w:pStyle w:val="Caption"/>
                                <w:rPr>
                                  <w:noProof/>
                                </w:rPr>
                              </w:pPr>
                              <w:r>
                                <w:t xml:space="preserve">Code Example </w:t>
                              </w:r>
                              <w:fldSimple w:instr=" SEQ Code_Example \* ARABIC ">
                                <w:r>
                                  <w:rPr>
                                    <w:noProof/>
                                  </w:rPr>
                                  <w:t>3</w:t>
                                </w:r>
                              </w:fldSimple>
                              <w:r>
                                <w:t>: OneGeology-compliant Layer Name and Layer Title in a WMS GetCapabilities document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9" o:spid="_x0000_s1067" style="position:absolute;margin-left:-15.6pt;margin-top:54.15pt;width:542.3pt;height:178.8pt;z-index:251718656;mso-width-relative:margin;mso-height-relative:margin" coordsize="68872,121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">
                <v:shape id="_x0000_s1068" type="#_x0000_t202" style="position:absolute;left:1371;top:2169;width:67501;height:99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mFhsQA&#10;AADaAAAADwAAAGRycy9kb3ducmV2LnhtbESPW2sCMRSE34X+h3AKvohmq+Jlu1FKoWLfrIq+HjZn&#10;L3Rzsk3Sdfvvm4LQx2FmvmGybW8a0ZHztWUFT5MEBHFudc2lgvPpbbwC4QOyxsYyKfghD9vNwyDD&#10;VNsbf1B3DKWIEPYpKqhCaFMpfV6RQT+xLXH0CusMhihdKbXDW4SbRk6TZCEN1hwXKmzptaL88/ht&#10;FKzm++7q32eHS74omnUYLbvdl1Nq+Ni/PIMI1If/8L291wqW8Hcl3gC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ZZhYbEAAAA2gAAAA8AAAAAAAAAAAAAAAAAmAIAAGRycy9k&#10;b3ducmV2LnhtbFBLBQYAAAAABAAEAPUAAACJAwAAAAA=&#10;">
                  <v:textbox>
                    <w:txbxContent>
                      <w:p w:rsidR="006442C1" w:rsidRPr="008F7462" w:rsidRDefault="006442C1" w:rsidP="0087247F">
                        <w:pPr>
                          <w:spacing w:after="0" w:line="240" w:lineRule="auto"/>
                          <w:rPr>
                            <w:color w:val="000000"/>
                            <w:highlight w:val="white"/>
                          </w:rPr>
                        </w:pPr>
                        <w:r w:rsidRPr="008F7462">
                          <w:rPr>
                            <w:color w:val="0000FF"/>
                            <w:highlight w:val="white"/>
                          </w:rPr>
                          <w:t>&lt;</w:t>
                        </w:r>
                        <w:r>
                          <w:rPr>
                            <w:color w:val="800000"/>
                            <w:highlight w:val="white"/>
                          </w:rPr>
                          <w:t xml:space="preserve">Layer </w:t>
                        </w:r>
                        <w:r>
                          <w:rPr>
                            <w:highlight w:val="white"/>
                          </w:rPr>
                          <w:t>queryable</w:t>
                        </w:r>
                        <w:r w:rsidRPr="008F7462">
                          <w:rPr>
                            <w:color w:val="0000FF"/>
                            <w:highlight w:val="white"/>
                          </w:rPr>
                          <w:t>="</w:t>
                        </w:r>
                        <w:r>
                          <w:rPr>
                            <w:color w:val="0000FF"/>
                            <w:highlight w:val="white"/>
                          </w:rPr>
                          <w:t>1</w:t>
                        </w:r>
                        <w:r w:rsidRPr="008F7462">
                          <w:rPr>
                            <w:color w:val="0000FF"/>
                            <w:highlight w:val="white"/>
                          </w:rPr>
                          <w:t>"</w:t>
                        </w:r>
                        <w:r w:rsidRPr="008F7462">
                          <w:rPr>
                            <w:highlight w:val="white"/>
                          </w:rPr>
                          <w:t xml:space="preserve"> </w:t>
                        </w:r>
                        <w:r w:rsidRPr="008F7462">
                          <w:rPr>
                            <w:color w:val="0000FF"/>
                            <w:highlight w:val="white"/>
                          </w:rPr>
                          <w:t>&gt;</w:t>
                        </w:r>
                      </w:p>
                      <w:p w:rsidR="006442C1" w:rsidRDefault="006442C1" w:rsidP="0087247F">
                        <w:pPr>
                          <w:spacing w:after="0" w:line="240" w:lineRule="auto"/>
                          <w:rPr>
                            <w:color w:val="0000FF"/>
                            <w:highlight w:val="white"/>
                          </w:rPr>
                        </w:pPr>
                        <w:r w:rsidRPr="008F7462">
                          <w:rPr>
                            <w:color w:val="0000FF"/>
                            <w:highlight w:val="white"/>
                          </w:rPr>
                          <w:t>&lt;</w:t>
                        </w:r>
                        <w:r w:rsidRPr="008F7462">
                          <w:rPr>
                            <w:color w:val="800000"/>
                            <w:highlight w:val="white"/>
                          </w:rPr>
                          <w:t>Name</w:t>
                        </w:r>
                        <w:r w:rsidRPr="008F7462">
                          <w:rPr>
                            <w:color w:val="0000FF"/>
                            <w:highlight w:val="white"/>
                          </w:rPr>
                          <w:t>&gt;</w:t>
                        </w:r>
                        <w:r w:rsidRPr="00787E5F">
                          <w:rPr>
                            <w:highlight w:val="white"/>
                          </w:rPr>
                          <w:t>USA_USGIN_3M-Geologic_Age</w:t>
                        </w:r>
                        <w:r w:rsidRPr="008F7462">
                          <w:rPr>
                            <w:color w:val="0000FF"/>
                            <w:highlight w:val="white"/>
                          </w:rPr>
                          <w:t>&lt;</w:t>
                        </w:r>
                        <w:r>
                          <w:rPr>
                            <w:color w:val="0000FF"/>
                            <w:highlight w:val="white"/>
                          </w:rPr>
                          <w:t>/</w:t>
                        </w:r>
                        <w:r w:rsidRPr="008F7462">
                          <w:rPr>
                            <w:color w:val="800000"/>
                            <w:highlight w:val="white"/>
                          </w:rPr>
                          <w:t>Name</w:t>
                        </w:r>
                        <w:r w:rsidRPr="008F7462">
                          <w:rPr>
                            <w:color w:val="0000FF"/>
                            <w:highlight w:val="white"/>
                          </w:rPr>
                          <w:t>&gt;</w:t>
                        </w:r>
                      </w:p>
                      <w:p w:rsidR="006442C1" w:rsidRPr="008F7462" w:rsidRDefault="006442C1" w:rsidP="0087247F">
                        <w:pPr>
                          <w:spacing w:after="0" w:line="240" w:lineRule="auto"/>
                          <w:rPr>
                            <w:highlight w:val="white"/>
                          </w:rPr>
                        </w:pPr>
                        <w:r w:rsidRPr="008F7462">
                          <w:rPr>
                            <w:color w:val="0000FF"/>
                            <w:highlight w:val="white"/>
                          </w:rPr>
                          <w:t>&lt;</w:t>
                        </w:r>
                        <w:r>
                          <w:rPr>
                            <w:color w:val="800000"/>
                            <w:highlight w:val="white"/>
                          </w:rPr>
                          <w:t>Title</w:t>
                        </w:r>
                        <w:r w:rsidRPr="008F7462">
                          <w:rPr>
                            <w:color w:val="0000FF"/>
                            <w:highlight w:val="white"/>
                          </w:rPr>
                          <w:t>&gt;&lt;![CDATA[</w:t>
                        </w:r>
                        <w:r>
                          <w:rPr>
                            <w:highlight w:val="white"/>
                          </w:rPr>
                          <w:t>USA USGIN 1:3M Geologic Age</w:t>
                        </w:r>
                        <w:r w:rsidRPr="008F7462">
                          <w:rPr>
                            <w:color w:val="0000FF"/>
                            <w:highlight w:val="white"/>
                          </w:rPr>
                          <w:t>]]&gt;&lt;/</w:t>
                        </w:r>
                        <w:r>
                          <w:rPr>
                            <w:color w:val="800000"/>
                            <w:highlight w:val="white"/>
                          </w:rPr>
                          <w:t>Title</w:t>
                        </w:r>
                        <w:r w:rsidRPr="008F7462">
                          <w:rPr>
                            <w:color w:val="0000FF"/>
                            <w:highlight w:val="white"/>
                          </w:rPr>
                          <w:t>&gt;</w:t>
                        </w:r>
                      </w:p>
                      <w:p w:rsidR="006442C1" w:rsidRDefault="006442C1" w:rsidP="0087247F">
                        <w:pPr>
                          <w:spacing w:after="0" w:line="240" w:lineRule="auto"/>
                          <w:rPr>
                            <w:color w:val="0000FF"/>
                            <w:highlight w:val="white"/>
                          </w:rPr>
                        </w:pPr>
                        <w:r w:rsidRPr="008F7462">
                          <w:rPr>
                            <w:color w:val="0000FF"/>
                            <w:highlight w:val="white"/>
                          </w:rPr>
                          <w:t>&lt;</w:t>
                        </w:r>
                        <w:r>
                          <w:rPr>
                            <w:color w:val="800000"/>
                            <w:highlight w:val="white"/>
                          </w:rPr>
                          <w:t>Abstract</w:t>
                        </w:r>
                        <w:r w:rsidRPr="008F7462">
                          <w:rPr>
                            <w:color w:val="0000FF"/>
                            <w:highlight w:val="white"/>
                          </w:rPr>
                          <w:t>&gt;&lt;![CDATA[</w:t>
                        </w:r>
                        <w:r>
                          <w:rPr>
                            <w:highlight w:val="white"/>
                          </w:rPr>
                          <w:t>This layer provides a portrayal in which units are categorized according to the representative geologic age of the unit.</w:t>
                        </w:r>
                        <w:r w:rsidRPr="008F7462">
                          <w:rPr>
                            <w:color w:val="0000FF"/>
                            <w:highlight w:val="white"/>
                          </w:rPr>
                          <w:t>]]&gt;&lt;/</w:t>
                        </w:r>
                        <w:r>
                          <w:rPr>
                            <w:color w:val="800000"/>
                            <w:highlight w:val="white"/>
                          </w:rPr>
                          <w:t>Abstract</w:t>
                        </w:r>
                        <w:r w:rsidRPr="008F7462">
                          <w:rPr>
                            <w:color w:val="0000FF"/>
                            <w:highlight w:val="white"/>
                          </w:rPr>
                          <w:t>&gt;</w:t>
                        </w:r>
                      </w:p>
                      <w:p w:rsidR="006442C1" w:rsidRDefault="006442C1" w:rsidP="0087247F">
                        <w:pPr>
                          <w:spacing w:after="0" w:line="240" w:lineRule="auto"/>
                          <w:rPr>
                            <w:color w:val="0000FF"/>
                            <w:highlight w:val="white"/>
                          </w:rPr>
                        </w:pPr>
                        <w:r w:rsidRPr="008F7462">
                          <w:rPr>
                            <w:color w:val="0000FF"/>
                            <w:highlight w:val="white"/>
                          </w:rPr>
                          <w:t>&lt;</w:t>
                        </w:r>
                        <w:r>
                          <w:rPr>
                            <w:highlight w:val="white"/>
                          </w:rPr>
                          <w:t>KeywordList</w:t>
                        </w:r>
                        <w:r w:rsidRPr="008F7462">
                          <w:rPr>
                            <w:color w:val="0000FF"/>
                            <w:highlight w:val="white"/>
                          </w:rPr>
                          <w:t>&gt;</w:t>
                        </w:r>
                      </w:p>
                      <w:p w:rsidR="006442C1" w:rsidRDefault="006442C1" w:rsidP="0087247F">
                        <w:pPr>
                          <w:spacing w:after="0" w:line="240" w:lineRule="auto"/>
                          <w:rPr>
                            <w:color w:val="0000FF"/>
                            <w:highlight w:val="white"/>
                          </w:rPr>
                        </w:pPr>
                        <w:r w:rsidRPr="008F7462">
                          <w:rPr>
                            <w:color w:val="0000FF"/>
                            <w:highlight w:val="white"/>
                          </w:rPr>
                          <w:t>&lt;</w:t>
                        </w:r>
                        <w:r>
                          <w:rPr>
                            <w:color w:val="800000"/>
                            <w:highlight w:val="white"/>
                          </w:rPr>
                          <w:t>Keyword</w:t>
                        </w:r>
                        <w:r w:rsidRPr="008F7462">
                          <w:rPr>
                            <w:color w:val="0000FF"/>
                            <w:highlight w:val="white"/>
                          </w:rPr>
                          <w:t>&gt;</w:t>
                        </w:r>
                        <w:r w:rsidRPr="00787E5F">
                          <w:rPr>
                            <w:highlight w:val="white"/>
                          </w:rPr>
                          <w:t>continent@North America</w:t>
                        </w:r>
                        <w:r w:rsidRPr="008F7462">
                          <w:rPr>
                            <w:color w:val="0000FF"/>
                            <w:highlight w:val="white"/>
                          </w:rPr>
                          <w:t>&lt;</w:t>
                        </w:r>
                        <w:r>
                          <w:rPr>
                            <w:color w:val="0000FF"/>
                            <w:highlight w:val="white"/>
                          </w:rPr>
                          <w:t>/</w:t>
                        </w:r>
                        <w:r>
                          <w:rPr>
                            <w:color w:val="800000"/>
                            <w:highlight w:val="white"/>
                          </w:rPr>
                          <w:t>Keyword</w:t>
                        </w:r>
                        <w:r w:rsidRPr="008F7462">
                          <w:rPr>
                            <w:color w:val="0000FF"/>
                            <w:highlight w:val="white"/>
                          </w:rPr>
                          <w:t>&gt;</w:t>
                        </w:r>
                      </w:p>
                      <w:p w:rsidR="006442C1" w:rsidRDefault="006442C1" w:rsidP="0087247F">
                        <w:pPr>
                          <w:spacing w:after="0" w:line="240" w:lineRule="auto"/>
                          <w:rPr>
                            <w:color w:val="0000FF"/>
                            <w:highlight w:val="white"/>
                          </w:rPr>
                        </w:pPr>
                        <w:r w:rsidRPr="008F7462">
                          <w:rPr>
                            <w:color w:val="0000FF"/>
                            <w:highlight w:val="white"/>
                          </w:rPr>
                          <w:t>&lt;</w:t>
                        </w:r>
                        <w:r>
                          <w:rPr>
                            <w:color w:val="800000"/>
                            <w:highlight w:val="white"/>
                          </w:rPr>
                          <w:t>Keyword</w:t>
                        </w:r>
                        <w:r w:rsidRPr="008F7462">
                          <w:rPr>
                            <w:color w:val="0000FF"/>
                            <w:highlight w:val="white"/>
                          </w:rPr>
                          <w:t>&gt;</w:t>
                        </w:r>
                        <w:r w:rsidRPr="00787E5F">
                          <w:rPr>
                            <w:highlight w:val="white"/>
                          </w:rPr>
                          <w:t>geographicarea@USA</w:t>
                        </w:r>
                        <w:r w:rsidRPr="008F7462">
                          <w:rPr>
                            <w:color w:val="0000FF"/>
                            <w:highlight w:val="white"/>
                          </w:rPr>
                          <w:t>&lt;</w:t>
                        </w:r>
                        <w:r>
                          <w:rPr>
                            <w:color w:val="0000FF"/>
                            <w:highlight w:val="white"/>
                          </w:rPr>
                          <w:t>/</w:t>
                        </w:r>
                        <w:r>
                          <w:rPr>
                            <w:color w:val="800000"/>
                            <w:highlight w:val="white"/>
                          </w:rPr>
                          <w:t>Keyword</w:t>
                        </w:r>
                        <w:r w:rsidRPr="008F7462">
                          <w:rPr>
                            <w:color w:val="0000FF"/>
                            <w:highlight w:val="white"/>
                          </w:rPr>
                          <w:t>&gt;</w:t>
                        </w:r>
                      </w:p>
                      <w:p w:rsidR="006442C1" w:rsidRPr="00787E5F" w:rsidRDefault="006442C1" w:rsidP="0087247F">
                        <w:pPr>
                          <w:spacing w:after="0" w:line="240" w:lineRule="auto"/>
                          <w:rPr>
                            <w:color w:val="0000FF"/>
                            <w:highlight w:val="white"/>
                          </w:rPr>
                        </w:pPr>
                        <w:r w:rsidRPr="008F7462">
                          <w:rPr>
                            <w:color w:val="0000FF"/>
                            <w:highlight w:val="white"/>
                          </w:rPr>
                          <w:t>&lt;</w:t>
                        </w:r>
                        <w:r>
                          <w:rPr>
                            <w:color w:val="800000"/>
                            <w:highlight w:val="white"/>
                          </w:rPr>
                          <w:t>Keyword</w:t>
                        </w:r>
                        <w:r w:rsidRPr="008F7462">
                          <w:rPr>
                            <w:color w:val="0000FF"/>
                            <w:highlight w:val="white"/>
                          </w:rPr>
                          <w:t>&gt;</w:t>
                        </w:r>
                        <w:r w:rsidRPr="00787E5F">
                          <w:rPr>
                            <w:highlight w:val="white"/>
                          </w:rPr>
                          <w:t>dataprovider@USGIN</w:t>
                        </w:r>
                        <w:r w:rsidRPr="008F7462">
                          <w:rPr>
                            <w:color w:val="0000FF"/>
                            <w:highlight w:val="white"/>
                          </w:rPr>
                          <w:t>&lt;</w:t>
                        </w:r>
                        <w:r>
                          <w:rPr>
                            <w:color w:val="0000FF"/>
                            <w:highlight w:val="white"/>
                          </w:rPr>
                          <w:t>/</w:t>
                        </w:r>
                        <w:r>
                          <w:rPr>
                            <w:color w:val="800000"/>
                            <w:highlight w:val="white"/>
                          </w:rPr>
                          <w:t>Keyword</w:t>
                        </w:r>
                        <w:r w:rsidRPr="008F7462">
                          <w:rPr>
                            <w:color w:val="0000FF"/>
                            <w:highlight w:val="white"/>
                          </w:rPr>
                          <w:t>&gt;</w:t>
                        </w:r>
                      </w:p>
                    </w:txbxContent>
                  </v:textbox>
                </v:shape>
                <v:shape id="Text Box 8" o:spid="_x0000_s1069" type="#_x0000_t202" style="position:absolute;width:67500;height:1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" stroked="f">
                  <v:textbox inset="0,0,0,0">
                    <w:txbxContent>
                      <w:p w:rsidR="006442C1" w:rsidRDefault="006442C1" w:rsidP="002A5DE2">
                        <w:pPr>
                          <w:pStyle w:val="Caption"/>
                          <w:rPr>
                            <w:noProof/>
                          </w:rPr>
                        </w:pPr>
                        <w:r>
                          <w:t xml:space="preserve">Code Example </w:t>
                        </w:r>
                        <w:r>
                          <w:fldChar w:fldCharType="begin"/>
                        </w:r>
                        <w:r>
                          <w:instrText xml:space="preserve"> SEQ Code_Example \* ARABIC </w:instrText>
                        </w:r>
                        <w:r>
                          <w:fldChar w:fldCharType="separate"/>
                        </w:r>
                        <w:r>
                          <w:rPr>
                            <w:noProof/>
                          </w:rPr>
                          <w:t>3</w:t>
                        </w:r>
                        <w:r>
                          <w:rPr>
                            <w:noProof/>
                          </w:rPr>
                          <w:fldChar w:fldCharType="end"/>
                        </w:r>
                        <w:r>
                          <w:t>: OneGeology-compliant Layer Name and Layer Title in a WMS GetCapabilities document</w:t>
                        </w:r>
                      </w:p>
                    </w:txbxContent>
                  </v:textbox>
                </v:shape>
                <w10:wrap type="topAndBottom"/>
              </v:group>
            </w:pict>
          </mc:Fallback>
        </mc:AlternateContent>
      </w:r>
      <w:r w:rsidR="00243D6F" w:rsidRPr="00750329">
        <w:rPr>
          <w:b/>
        </w:rPr>
        <w:t>Abstract</w:t>
      </w:r>
      <w:r w:rsidR="00750329">
        <w:rPr>
          <w:b/>
        </w:rPr>
        <w:t>:</w:t>
      </w:r>
      <w:r w:rsidR="00243D6F" w:rsidRPr="007468B7">
        <w:t xml:space="preserve"> </w:t>
      </w:r>
      <w:r w:rsidR="00750329">
        <w:t>A</w:t>
      </w:r>
      <w:r w:rsidR="00243D6F" w:rsidRPr="007468B7">
        <w:t xml:space="preserve"> </w:t>
      </w:r>
      <w:r w:rsidR="00680634">
        <w:t xml:space="preserve">description of your layer data; should be as comprehensive and interoperable as possible. </w:t>
      </w:r>
      <w:r w:rsidR="00243D6F" w:rsidRPr="007468B7">
        <w:t>You may wish to include other metadata</w:t>
      </w:r>
      <w:r w:rsidR="00680634">
        <w:t xml:space="preserve"> in the abstract</w:t>
      </w:r>
      <w:r w:rsidR="00243D6F" w:rsidRPr="007468B7">
        <w:t xml:space="preserve">, such as information about your organization and other data you make available. You may also wish to include a </w:t>
      </w:r>
      <w:r w:rsidR="00680634">
        <w:t>statement on access constraints</w:t>
      </w:r>
      <w:r w:rsidR="00243D6F" w:rsidRPr="007468B7">
        <w:t xml:space="preserve"> (source: </w:t>
      </w:r>
      <w:hyperlink r:id="rId93" w:history="1">
        <w:r w:rsidR="00243D6F" w:rsidRPr="00680634">
          <w:rPr>
            <w:rStyle w:val="Hyperlink"/>
          </w:rPr>
          <w:t>http://www.onegeology.org/wmscookbook/2_6.html</w:t>
        </w:r>
      </w:hyperlink>
      <w:r w:rsidR="00243D6F" w:rsidRPr="007468B7">
        <w:t>).</w:t>
      </w:r>
    </w:p>
    <w:p w:rsidR="00243D6F" w:rsidRDefault="00243D6F" w:rsidP="002A5DE2">
      <w:r w:rsidRPr="00680634">
        <w:rPr>
          <w:b/>
        </w:rPr>
        <w:t>Keywords</w:t>
      </w:r>
      <w:r w:rsidR="00680634">
        <w:rPr>
          <w:b/>
        </w:rPr>
        <w:t>:</w:t>
      </w:r>
      <w:r w:rsidRPr="007468B7">
        <w:t xml:space="preserve"> </w:t>
      </w:r>
      <w:r w:rsidR="00680634">
        <w:t xml:space="preserve">Tags used to locate and categorize your layer. </w:t>
      </w:r>
      <w:r w:rsidRPr="007468B7">
        <w:t>Required and conditional keywords</w:t>
      </w:r>
      <w:r w:rsidR="00680634">
        <w:t xml:space="preserve"> are described in Table 5</w:t>
      </w:r>
      <w:r w:rsidRPr="007468B7">
        <w:t xml:space="preserve"> (source: </w:t>
      </w:r>
      <w:hyperlink r:id="rId94" w:history="1">
        <w:r w:rsidRPr="00680634">
          <w:rPr>
            <w:rStyle w:val="Hyperlink"/>
          </w:rPr>
          <w:t>http://www.onegeo</w:t>
        </w:r>
        <w:r w:rsidR="00680634" w:rsidRPr="00680634">
          <w:rPr>
            <w:rStyle w:val="Hyperlink"/>
          </w:rPr>
          <w:t>logy.org/wmscookbook/2_6.html</w:t>
        </w:r>
      </w:hyperlink>
      <w:r w:rsidR="00680634">
        <w:t>):</w:t>
      </w:r>
    </w:p>
    <w:p w:rsidR="003F7F19" w:rsidRPr="007468B7" w:rsidRDefault="003F7F19" w:rsidP="002A5DE2"/>
    <w:p w:rsidR="00750329" w:rsidRDefault="00750329" w:rsidP="002A5DE2">
      <w:pPr>
        <w:pStyle w:val="Caption"/>
      </w:pPr>
      <w:r>
        <w:t xml:space="preserve">Table </w:t>
      </w:r>
      <w:fldSimple w:instr=" SEQ Table \* ARABIC ">
        <w:r w:rsidR="006C0140">
          <w:rPr>
            <w:noProof/>
          </w:rPr>
          <w:t>5</w:t>
        </w:r>
      </w:fldSimple>
      <w:r>
        <w:t>: OneGeology Keywords</w:t>
      </w:r>
    </w:p>
    <w:tbl>
      <w:tblPr>
        <w:tblW w:w="8660" w:type="dxa"/>
        <w:jc w:val="center"/>
        <w:tblCellMar>
          <w:left w:w="0" w:type="dxa"/>
          <w:right w:w="0" w:type="dxa"/>
        </w:tblCellMar>
        <w:tblLook w:val="04A0" w:firstRow="1" w:lastRow="0" w:firstColumn="1" w:lastColumn="0" w:noHBand="0" w:noVBand="1"/>
      </w:tblPr>
      <w:tblGrid>
        <w:gridCol w:w="2686"/>
        <w:gridCol w:w="2307"/>
        <w:gridCol w:w="2673"/>
        <w:gridCol w:w="1220"/>
      </w:tblGrid>
      <w:tr w:rsidR="00457173" w:rsidTr="00750329">
        <w:trPr>
          <w:trHeight w:val="810"/>
          <w:jc w:val="center"/>
        </w:trPr>
        <w:tc>
          <w:tcPr>
            <w:tcW w:w="2220" w:type="dxa"/>
            <w:tcBorders>
              <w:top w:val="single" w:sz="8" w:space="0" w:color="auto"/>
              <w:left w:val="single" w:sz="8" w:space="0" w:color="auto"/>
              <w:bottom w:val="single" w:sz="8" w:space="0" w:color="auto"/>
              <w:right w:val="single" w:sz="4" w:space="0" w:color="auto"/>
            </w:tcBorders>
            <w:shd w:val="clear" w:color="000000" w:fill="D9D9D9"/>
            <w:tcMar>
              <w:top w:w="15" w:type="dxa"/>
              <w:left w:w="15" w:type="dxa"/>
              <w:bottom w:w="0" w:type="dxa"/>
              <w:right w:w="15" w:type="dxa"/>
            </w:tcMar>
            <w:hideMark/>
          </w:tcPr>
          <w:p w:rsidR="00457173" w:rsidRDefault="00457173" w:rsidP="0087247F">
            <w:pPr>
              <w:spacing w:after="0" w:line="240" w:lineRule="auto"/>
            </w:pPr>
            <w:r>
              <w:t>Keyword Description</w:t>
            </w:r>
          </w:p>
        </w:tc>
        <w:tc>
          <w:tcPr>
            <w:tcW w:w="2280" w:type="dxa"/>
            <w:tcBorders>
              <w:top w:val="single" w:sz="8" w:space="0" w:color="auto"/>
              <w:left w:val="nil"/>
              <w:bottom w:val="single" w:sz="8" w:space="0" w:color="auto"/>
              <w:right w:val="single" w:sz="4" w:space="0" w:color="auto"/>
            </w:tcBorders>
            <w:shd w:val="clear" w:color="000000" w:fill="D9D9D9"/>
            <w:tcMar>
              <w:top w:w="15" w:type="dxa"/>
              <w:left w:w="15" w:type="dxa"/>
              <w:bottom w:w="0" w:type="dxa"/>
              <w:right w:w="15" w:type="dxa"/>
            </w:tcMar>
            <w:hideMark/>
          </w:tcPr>
          <w:p w:rsidR="00457173" w:rsidRDefault="00457173" w:rsidP="0087247F">
            <w:pPr>
              <w:spacing w:after="0" w:line="240" w:lineRule="auto"/>
            </w:pPr>
            <w:r>
              <w:t>Appearance in GetCapabilities Document</w:t>
            </w:r>
          </w:p>
        </w:tc>
        <w:tc>
          <w:tcPr>
            <w:tcW w:w="2240" w:type="dxa"/>
            <w:tcBorders>
              <w:top w:val="single" w:sz="8" w:space="0" w:color="auto"/>
              <w:left w:val="nil"/>
              <w:bottom w:val="single" w:sz="8" w:space="0" w:color="auto"/>
              <w:right w:val="single" w:sz="4" w:space="0" w:color="auto"/>
            </w:tcBorders>
            <w:shd w:val="clear" w:color="000000" w:fill="D9D9D9"/>
            <w:tcMar>
              <w:top w:w="15" w:type="dxa"/>
              <w:left w:w="15" w:type="dxa"/>
              <w:bottom w:w="0" w:type="dxa"/>
              <w:right w:w="15" w:type="dxa"/>
            </w:tcMar>
            <w:hideMark/>
          </w:tcPr>
          <w:p w:rsidR="00457173" w:rsidRDefault="00457173" w:rsidP="0087247F">
            <w:pPr>
              <w:spacing w:after="0" w:line="240" w:lineRule="auto"/>
            </w:pPr>
            <w:r>
              <w:t>Example</w:t>
            </w:r>
          </w:p>
        </w:tc>
        <w:tc>
          <w:tcPr>
            <w:tcW w:w="1920" w:type="dxa"/>
            <w:tcBorders>
              <w:top w:val="single" w:sz="8" w:space="0" w:color="auto"/>
              <w:left w:val="nil"/>
              <w:bottom w:val="single" w:sz="8" w:space="0" w:color="auto"/>
              <w:right w:val="single" w:sz="8" w:space="0" w:color="auto"/>
            </w:tcBorders>
            <w:shd w:val="clear" w:color="000000" w:fill="D9D9D9"/>
            <w:tcMar>
              <w:top w:w="15" w:type="dxa"/>
              <w:left w:w="15" w:type="dxa"/>
              <w:bottom w:w="0" w:type="dxa"/>
              <w:right w:w="15" w:type="dxa"/>
            </w:tcMar>
            <w:hideMark/>
          </w:tcPr>
          <w:p w:rsidR="00457173" w:rsidRDefault="00457173" w:rsidP="0087247F">
            <w:pPr>
              <w:spacing w:after="0" w:line="240" w:lineRule="auto"/>
            </w:pPr>
            <w:r>
              <w:t>Cardinality</w:t>
            </w:r>
          </w:p>
        </w:tc>
      </w:tr>
      <w:tr w:rsidR="00457173" w:rsidTr="00750329">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457173" w:rsidRDefault="00457173" w:rsidP="002A5DE2">
            <w:r>
              <w:t>Continent</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457173" w:rsidRDefault="00457173" w:rsidP="002A5DE2">
            <w:r>
              <w:t>continent@value</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457173" w:rsidRDefault="00457173" w:rsidP="002A5DE2">
            <w:r>
              <w:t>continent@North America</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457173" w:rsidRDefault="00457173" w:rsidP="002A5DE2">
            <w:r>
              <w:t>Required</w:t>
            </w:r>
          </w:p>
        </w:tc>
      </w:tr>
      <w:tr w:rsidR="00457173" w:rsidTr="00750329">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457173" w:rsidRDefault="00457173" w:rsidP="002A5DE2">
            <w:r>
              <w:t>Subcontinent</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457173" w:rsidRDefault="00457173" w:rsidP="002A5DE2">
            <w:r>
              <w:t>subcontinent@value</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457173" w:rsidRDefault="00457173" w:rsidP="002A5DE2">
            <w:r>
              <w:t>subcontinent@India</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457173" w:rsidRDefault="00457173" w:rsidP="002A5DE2">
            <w:r>
              <w:t>Conditional</w:t>
            </w:r>
          </w:p>
        </w:tc>
      </w:tr>
      <w:tr w:rsidR="00457173" w:rsidTr="00750329">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457173" w:rsidRDefault="00457173" w:rsidP="002A5DE2">
            <w:r>
              <w:t>Geographic area (country)</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457173" w:rsidRDefault="00457173" w:rsidP="002A5DE2">
            <w:r>
              <w:t>geographicarea@value</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457173" w:rsidRDefault="00457173" w:rsidP="002A5DE2">
            <w:r>
              <w:t>geographicarea@USA</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457173" w:rsidRDefault="00457173" w:rsidP="002A5DE2">
            <w:r>
              <w:t>Required</w:t>
            </w:r>
          </w:p>
        </w:tc>
      </w:tr>
      <w:tr w:rsidR="00457173" w:rsidTr="00750329">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457173" w:rsidRDefault="00457173" w:rsidP="002A5DE2">
            <w:r>
              <w:t>State (region or province)</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457173" w:rsidRDefault="00457173" w:rsidP="002A5DE2">
            <w:r>
              <w:t>subarea@value</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457173" w:rsidRDefault="00457173" w:rsidP="002A5DE2">
            <w:r>
              <w:t>subarea@Arizona</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457173" w:rsidRDefault="00457173" w:rsidP="002A5DE2">
            <w:r>
              <w:t>Conditional</w:t>
            </w:r>
          </w:p>
        </w:tc>
      </w:tr>
      <w:tr w:rsidR="00457173" w:rsidTr="00750329">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457173" w:rsidRDefault="00457173" w:rsidP="002A5DE2">
            <w:r>
              <w:t>Data Provider</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457173" w:rsidRDefault="00457173" w:rsidP="002A5DE2">
            <w:r>
              <w:t>dataprovider@value</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457173" w:rsidRDefault="00457173" w:rsidP="002A5DE2">
            <w:r>
              <w:t>dataprovider@USGIN</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457173" w:rsidRDefault="00457173" w:rsidP="002A5DE2">
            <w:r>
              <w:t>Required</w:t>
            </w:r>
          </w:p>
        </w:tc>
      </w:tr>
      <w:tr w:rsidR="00457173" w:rsidTr="00750329">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457173" w:rsidRDefault="00457173" w:rsidP="002A5DE2">
            <w:r>
              <w:t>Service Provider</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457173" w:rsidRDefault="00457173" w:rsidP="002A5DE2">
            <w:r>
              <w:t>serviceprovider@value</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457173" w:rsidRDefault="00457173" w:rsidP="002A5DE2">
            <w:r>
              <w:t>serviceprovider@AZGS</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457173" w:rsidRDefault="00457173" w:rsidP="002A5DE2">
            <w:r>
              <w:t>Required</w:t>
            </w:r>
          </w:p>
        </w:tc>
      </w:tr>
    </w:tbl>
    <w:p w:rsidR="009F5619" w:rsidRDefault="009F5619" w:rsidP="002A5DE2"/>
    <w:p w:rsidR="00243D6F" w:rsidRPr="007468B7" w:rsidRDefault="00243D6F" w:rsidP="002A5DE2">
      <w:r w:rsidRPr="009F5619">
        <w:rPr>
          <w:b/>
        </w:rPr>
        <w:t>Bounding Box</w:t>
      </w:r>
      <w:r w:rsidR="009F5619">
        <w:rPr>
          <w:b/>
        </w:rPr>
        <w:t>:</w:t>
      </w:r>
      <w:r w:rsidRPr="007468B7">
        <w:t xml:space="preserve"> </w:t>
      </w:r>
      <w:r w:rsidR="009F5619">
        <w:t>A rough indicator of the extent of your data; c</w:t>
      </w:r>
      <w:r w:rsidRPr="007468B7">
        <w:t>an be computed from data in the GeoServer ‘Edit Layer’ interface (Figure 17), or customized.</w:t>
      </w:r>
    </w:p>
    <w:p w:rsidR="009F5619" w:rsidRDefault="00243D6F" w:rsidP="002A5DE2">
      <w:r w:rsidRPr="009F5619">
        <w:rPr>
          <w:b/>
        </w:rPr>
        <w:t>SRS</w:t>
      </w:r>
      <w:r w:rsidR="009F5619">
        <w:t xml:space="preserve">: </w:t>
      </w:r>
      <w:r w:rsidR="009F5619" w:rsidRPr="009F5619">
        <w:t>The</w:t>
      </w:r>
      <w:r w:rsidR="009F5619">
        <w:t xml:space="preserve"> s</w:t>
      </w:r>
      <w:r w:rsidR="009F5619" w:rsidRPr="009F5619">
        <w:t>patial</w:t>
      </w:r>
      <w:r w:rsidR="009F5619">
        <w:t xml:space="preserve"> reference system used by your </w:t>
      </w:r>
      <w:hyperlink w:anchor="Web_Service" w:history="1">
        <w:r w:rsidR="009F5619" w:rsidRPr="009F5619">
          <w:rPr>
            <w:rStyle w:val="Hyperlink"/>
          </w:rPr>
          <w:t>web service</w:t>
        </w:r>
      </w:hyperlink>
      <w:r w:rsidR="009F5619">
        <w:t>, indicated by an EPSG code.</w:t>
      </w:r>
    </w:p>
    <w:p w:rsidR="009F5619" w:rsidRDefault="009F5619" w:rsidP="002A5DE2">
      <w:r>
        <w:lastRenderedPageBreak/>
        <w:t>Spatial</w:t>
      </w:r>
      <w:r w:rsidRPr="009F5619">
        <w:t xml:space="preserve"> reference systems specify a datum, a reference elli</w:t>
      </w:r>
      <w:r>
        <w:t xml:space="preserve">psoid, and a coordinate system for cartographic representations. </w:t>
      </w:r>
      <w:r w:rsidRPr="009F5619">
        <w:t>Most known spatial reference systems are associated with an EPSG code number; EPSG stands for European Petroleum Survey Group.</w:t>
      </w:r>
    </w:p>
    <w:p w:rsidR="00243D6F" w:rsidRPr="007468B7" w:rsidRDefault="009F5619" w:rsidP="002A5DE2">
      <w:r>
        <w:t>The de</w:t>
      </w:r>
      <w:r w:rsidR="00243D6F" w:rsidRPr="007468B7">
        <w:t>fault SRS is</w:t>
      </w:r>
      <w:r>
        <w:t xml:space="preserve"> WGS 1984 (</w:t>
      </w:r>
      <w:r w:rsidR="00243D6F" w:rsidRPr="007468B7">
        <w:t>EPSG:4326</w:t>
      </w:r>
      <w:r>
        <w:t>)</w:t>
      </w:r>
      <w:r w:rsidR="00243D6F" w:rsidRPr="007468B7">
        <w:t>.</w:t>
      </w:r>
      <w:r w:rsidR="003640C1">
        <w:t xml:space="preserve"> </w:t>
      </w:r>
      <w:r>
        <w:t xml:space="preserve">For the purposes of </w:t>
      </w:r>
      <w:hyperlink w:anchor="Interoperability" w:history="1">
        <w:r w:rsidRPr="009F5619">
          <w:rPr>
            <w:rStyle w:val="Hyperlink"/>
          </w:rPr>
          <w:t>interoperability</w:t>
        </w:r>
      </w:hyperlink>
      <w:r>
        <w:t>, your web service must be deployed using EPSG:4326</w:t>
      </w:r>
      <w:r w:rsidR="00243D6F" w:rsidRPr="007468B7">
        <w:t>.</w:t>
      </w:r>
    </w:p>
    <w:p w:rsidR="00243D6F" w:rsidRPr="007468B7" w:rsidRDefault="00243D6F" w:rsidP="002A5DE2">
      <w:r w:rsidRPr="009F5619">
        <w:rPr>
          <w:b/>
        </w:rPr>
        <w:t>MetadataURL</w:t>
      </w:r>
      <w:r w:rsidR="009F5619">
        <w:t>:</w:t>
      </w:r>
      <w:r w:rsidRPr="007468B7">
        <w:t xml:space="preserve"> </w:t>
      </w:r>
      <w:r w:rsidR="009F5619">
        <w:t>A link to an external ISO-</w:t>
      </w:r>
      <w:r w:rsidRPr="007468B7">
        <w:t xml:space="preserve">valid </w:t>
      </w:r>
      <w:hyperlink w:anchor="Metadata" w:history="1">
        <w:r w:rsidRPr="009F5619">
          <w:rPr>
            <w:rStyle w:val="Hyperlink"/>
          </w:rPr>
          <w:t>metadata</w:t>
        </w:r>
      </w:hyperlink>
      <w:r w:rsidRPr="007468B7">
        <w:t xml:space="preserve"> document</w:t>
      </w:r>
      <w:r w:rsidR="009F5619">
        <w:t xml:space="preserve">. A </w:t>
      </w:r>
      <w:r w:rsidR="009F5619">
        <w:rPr>
          <w:b/>
        </w:rPr>
        <w:t>MetadataURL</w:t>
      </w:r>
      <w:r w:rsidRPr="007468B7">
        <w:t xml:space="preserve"> is required for services deployed on OneGeology.</w:t>
      </w:r>
      <w:r w:rsidR="003640C1">
        <w:t xml:space="preserve"> </w:t>
      </w:r>
      <w:r w:rsidRPr="007468B7">
        <w:t xml:space="preserve">To create an ISO Metadata record using ISO19115:2003, </w:t>
      </w:r>
      <w:r w:rsidR="009F5619">
        <w:t xml:space="preserve">use the </w:t>
      </w:r>
      <w:hyperlink r:id="rId95" w:history="1">
        <w:r w:rsidR="009F5619" w:rsidRPr="009F5619">
          <w:rPr>
            <w:rStyle w:val="Hyperlink"/>
          </w:rPr>
          <w:t>USGIN Metadata Wizard</w:t>
        </w:r>
      </w:hyperlink>
      <w:r w:rsidRPr="007468B7">
        <w:t>.</w:t>
      </w:r>
    </w:p>
    <w:p w:rsidR="00243D6F" w:rsidRPr="007468B7" w:rsidRDefault="00243D6F" w:rsidP="002A5DE2">
      <w:r w:rsidRPr="009F5619">
        <w:rPr>
          <w:b/>
        </w:rPr>
        <w:t>Readable Legend Graphic</w:t>
      </w:r>
      <w:r w:rsidR="009F5619">
        <w:t xml:space="preserve">: </w:t>
      </w:r>
      <w:r w:rsidRPr="007468B7">
        <w:t>URL</w:t>
      </w:r>
      <w:r w:rsidR="005559CE">
        <w:t>(</w:t>
      </w:r>
      <w:r w:rsidRPr="007468B7">
        <w:t>s</w:t>
      </w:r>
      <w:r w:rsidR="005559CE">
        <w:t>)</w:t>
      </w:r>
      <w:r w:rsidRPr="007468B7">
        <w:t xml:space="preserve"> for the legend graphic</w:t>
      </w:r>
      <w:r w:rsidR="007A0F02">
        <w:t xml:space="preserve">. </w:t>
      </w:r>
      <w:r w:rsidR="005559CE">
        <w:t>Readable Legend Graphic</w:t>
      </w:r>
      <w:r w:rsidR="007A0F02">
        <w:t xml:space="preserve"> URLs should be</w:t>
      </w:r>
      <w:r w:rsidRPr="007468B7">
        <w:t xml:space="preserve"> present in the getCapabilities document by default when an SLD is assigned to a layer.</w:t>
      </w:r>
      <w:r w:rsidR="005559CE">
        <w:t xml:space="preserve"> For more information on SLDs, see Section 5, </w:t>
      </w:r>
      <w:hyperlink w:anchor="_Styling" w:history="1">
        <w:r w:rsidR="005559CE" w:rsidRPr="005559CE">
          <w:rPr>
            <w:rStyle w:val="Hyperlink"/>
          </w:rPr>
          <w:t>Styling</w:t>
        </w:r>
      </w:hyperlink>
      <w:r w:rsidR="005559CE">
        <w:t>.</w:t>
      </w:r>
    </w:p>
    <w:p w:rsidR="00486885" w:rsidRPr="003065C4" w:rsidRDefault="00486885" w:rsidP="002A5DE2"/>
    <w:p w:rsidR="00C60A0D" w:rsidRPr="00BF2625" w:rsidRDefault="00C60A0D">
      <w:pPr>
        <w:pStyle w:val="Heading1"/>
      </w:pPr>
      <w:bookmarkStart w:id="336" w:name="_Toc320714720"/>
      <w:bookmarkStart w:id="337" w:name="_Toc321148942"/>
      <w:bookmarkStart w:id="338" w:name="_Toc364417928"/>
      <w:bookmarkEnd w:id="336"/>
      <w:r w:rsidRPr="00BF2625">
        <w:t>Glossary</w:t>
      </w:r>
      <w:bookmarkEnd w:id="337"/>
      <w:bookmarkEnd w:id="338"/>
    </w:p>
    <w:p w:rsidR="00247E8A" w:rsidRPr="0087247F" w:rsidRDefault="00247E8A" w:rsidP="0087247F">
      <w:pPr>
        <w:pStyle w:val="term"/>
        <w:rPr>
          <w:rStyle w:val="Strong"/>
        </w:rPr>
      </w:pPr>
      <w:bookmarkStart w:id="339" w:name="Attribute"/>
      <w:r w:rsidRPr="0087247F">
        <w:rPr>
          <w:rStyle w:val="Strong"/>
          <w:b/>
        </w:rPr>
        <w:t>Attribute (GIS)</w:t>
      </w:r>
    </w:p>
    <w:bookmarkEnd w:id="339"/>
    <w:p w:rsidR="00247E8A" w:rsidRPr="00687E19" w:rsidRDefault="00247E8A">
      <w:r w:rsidRPr="00687E19">
        <w:t xml:space="preserve">Within the context of geographic information systems, an attribute describes a </w:t>
      </w:r>
      <w:hyperlink w:anchor="Feature" w:history="1">
        <w:r w:rsidRPr="00BF2625">
          <w:rPr>
            <w:rStyle w:val="Hyperlink"/>
          </w:rPr>
          <w:t>feature</w:t>
        </w:r>
      </w:hyperlink>
      <w:r w:rsidRPr="00687E19">
        <w:t>. For example: attributes of a fault feature might include the latitude and longitude coordinates for each fault, as well as the fault's age, dip, and slip.</w:t>
      </w:r>
    </w:p>
    <w:p w:rsidR="00B54D17" w:rsidRPr="002E44F4" w:rsidRDefault="00B54D17" w:rsidP="0087247F">
      <w:pPr>
        <w:pStyle w:val="term"/>
      </w:pPr>
      <w:bookmarkStart w:id="340" w:name="Database"/>
      <w:r w:rsidRPr="002E44F4">
        <w:t>Database</w:t>
      </w:r>
    </w:p>
    <w:bookmarkEnd w:id="340"/>
    <w:p w:rsidR="00F10471" w:rsidRPr="00687E19" w:rsidRDefault="00B54D17">
      <w:r w:rsidRPr="00687E19">
        <w:t xml:space="preserve">A method of storing data. In a database, data is divided up into </w:t>
      </w:r>
      <w:hyperlink w:anchor="Database_Record" w:history="1">
        <w:r w:rsidR="00F10471" w:rsidRPr="00687E19">
          <w:rPr>
            <w:rStyle w:val="Hyperlink"/>
          </w:rPr>
          <w:t>database records</w:t>
        </w:r>
      </w:hyperlink>
      <w:r w:rsidRPr="00687E19">
        <w:t xml:space="preserve">; in turn, database records are divided up into </w:t>
      </w:r>
      <w:hyperlink w:anchor="Database_Field" w:history="1">
        <w:r w:rsidRPr="00687E19">
          <w:rPr>
            <w:rStyle w:val="Hyperlink"/>
          </w:rPr>
          <w:t>database fields</w:t>
        </w:r>
      </w:hyperlink>
      <w:r w:rsidRPr="00687E19">
        <w:t xml:space="preserve">. The advantage of a database is that it can be sorted and searched by field contents. </w:t>
      </w:r>
    </w:p>
    <w:p w:rsidR="00B54D17" w:rsidRPr="00687E19" w:rsidRDefault="00B54D17">
      <w:r w:rsidRPr="00687E19">
        <w:t xml:space="preserve">Though modern databases are usually digital, a physical example of a database is a card catalog in a public library. In a card catalog, data is divided up into individual cards, which are directly </w:t>
      </w:r>
      <w:r w:rsidR="00F15440" w:rsidRPr="00687E19">
        <w:t>analogous</w:t>
      </w:r>
      <w:r w:rsidRPr="00687E19">
        <w:t xml:space="preserve"> to database records. Each card (record) in the catalog corresponds with an</w:t>
      </w:r>
      <w:r w:rsidR="00F15440" w:rsidRPr="00687E19">
        <w:t>d describes a book</w:t>
      </w:r>
      <w:r w:rsidRPr="00687E19">
        <w:t>. The information about each book is divi</w:t>
      </w:r>
      <w:r w:rsidR="00F15440" w:rsidRPr="00687E19">
        <w:t>ded up into fields: title; autho</w:t>
      </w:r>
      <w:r w:rsidRPr="00687E19">
        <w:t>r; subject; publication date; etc. Digital databases can be in tabular format (that is, a table) in which rows represent individual records and columns constitute fields; or they can be viewed record-by-record.</w:t>
      </w:r>
    </w:p>
    <w:p w:rsidR="00B54D17" w:rsidRPr="00687E19" w:rsidRDefault="00B54D17" w:rsidP="0087247F">
      <w:pPr>
        <w:pStyle w:val="term"/>
      </w:pPr>
      <w:bookmarkStart w:id="341" w:name="Database_Field"/>
      <w:r w:rsidRPr="00687E19">
        <w:t>Database Field</w:t>
      </w:r>
    </w:p>
    <w:bookmarkEnd w:id="341"/>
    <w:p w:rsidR="00B54D17" w:rsidRDefault="00B54D17">
      <w:r w:rsidRPr="00687E19">
        <w:t xml:space="preserve">A subdivision of a </w:t>
      </w:r>
      <w:hyperlink w:anchor="Database_Record" w:history="1">
        <w:r w:rsidRPr="00687E19">
          <w:rPr>
            <w:rStyle w:val="Hyperlink"/>
          </w:rPr>
          <w:t>database record</w:t>
        </w:r>
      </w:hyperlink>
      <w:r w:rsidRPr="00687E19">
        <w:t xml:space="preserve"> in which a specific type of data is entered. Using the analogy of a card catalog in a public library: if the card catalog is directly </w:t>
      </w:r>
      <w:r w:rsidR="00F15440" w:rsidRPr="00687E19">
        <w:t>analogous</w:t>
      </w:r>
      <w:r w:rsidRPr="00687E19">
        <w:t xml:space="preserve"> to a database, and if cards in the catalog are directly </w:t>
      </w:r>
      <w:r w:rsidR="00F15440" w:rsidRPr="00687E19">
        <w:t>analogous</w:t>
      </w:r>
      <w:r w:rsidRPr="00687E19">
        <w:t xml:space="preserve"> to database records, then the different subdivisions of information found in each card in the catalog (title, author, publishing date, etc.) are all database fields.</w:t>
      </w:r>
    </w:p>
    <w:p w:rsidR="00CF745F" w:rsidRPr="00687E19" w:rsidRDefault="00CF745F">
      <w:r>
        <w:t xml:space="preserve">Database fields are functionally similar to </w:t>
      </w:r>
      <w:hyperlink w:anchor="Markup_Language" w:history="1">
        <w:r w:rsidRPr="00CF745F">
          <w:rPr>
            <w:rStyle w:val="Hyperlink"/>
          </w:rPr>
          <w:t>markup language</w:t>
        </w:r>
      </w:hyperlink>
      <w:r>
        <w:t xml:space="preserve"> </w:t>
      </w:r>
      <w:hyperlink w:anchor="Element" w:history="1">
        <w:r w:rsidRPr="00CF745F">
          <w:rPr>
            <w:rStyle w:val="Hyperlink"/>
          </w:rPr>
          <w:t>elements</w:t>
        </w:r>
      </w:hyperlink>
      <w:r>
        <w:t>.</w:t>
      </w:r>
      <w:r w:rsidR="00381288">
        <w:tab/>
      </w:r>
    </w:p>
    <w:p w:rsidR="00B54D17" w:rsidRPr="00687E19" w:rsidRDefault="00B54D17" w:rsidP="0087247F">
      <w:pPr>
        <w:pStyle w:val="term"/>
      </w:pPr>
      <w:bookmarkStart w:id="342" w:name="Database_Record"/>
      <w:r w:rsidRPr="00687E19">
        <w:lastRenderedPageBreak/>
        <w:t>Database Record</w:t>
      </w:r>
    </w:p>
    <w:bookmarkEnd w:id="342"/>
    <w:p w:rsidR="00B54D17" w:rsidRPr="00687E19" w:rsidRDefault="00B54D17">
      <w:r w:rsidRPr="00687E19">
        <w:t xml:space="preserve">A subdivision of a database. Using the analogy of a card catalog in a public library, each record in a database is analogous to an index card in the card catalog; each card (record) corresponds with and describes an individual book. Database records are further subdivided into </w:t>
      </w:r>
      <w:hyperlink w:anchor="Database_Field" w:history="1">
        <w:r w:rsidRPr="00687E19">
          <w:rPr>
            <w:rStyle w:val="Hyperlink"/>
          </w:rPr>
          <w:t>fields</w:t>
        </w:r>
      </w:hyperlink>
      <w:r w:rsidRPr="00687E19">
        <w:t>, which contain specific kinds of data</w:t>
      </w:r>
      <w:r w:rsidR="00F15440" w:rsidRPr="00687E19">
        <w:t xml:space="preserve"> (title, author, etc)</w:t>
      </w:r>
      <w:r w:rsidRPr="00687E19">
        <w:t>.</w:t>
      </w:r>
    </w:p>
    <w:p w:rsidR="00A27852" w:rsidRPr="00687E19" w:rsidRDefault="00A27852" w:rsidP="0087247F">
      <w:pPr>
        <w:pStyle w:val="term"/>
        <w:rPr>
          <w:sz w:val="26"/>
          <w:szCs w:val="26"/>
        </w:rPr>
      </w:pPr>
      <w:bookmarkStart w:id="343" w:name="Element"/>
      <w:r w:rsidRPr="00687E19">
        <w:t>Element</w:t>
      </w:r>
    </w:p>
    <w:bookmarkEnd w:id="343"/>
    <w:p w:rsidR="00A27852" w:rsidRPr="00687E19" w:rsidRDefault="00A27852">
      <w:r w:rsidRPr="00687E19">
        <w:t xml:space="preserve">Elements are logical document components found in </w:t>
      </w:r>
      <w:hyperlink w:anchor="Markup_Language" w:history="1">
        <w:r w:rsidRPr="00BF2625">
          <w:rPr>
            <w:rStyle w:val="Hyperlink"/>
          </w:rPr>
          <w:t>markup languages</w:t>
        </w:r>
      </w:hyperlink>
      <w:r w:rsidRPr="00687E19">
        <w:t xml:space="preserve"> such as </w:t>
      </w:r>
      <w:hyperlink w:anchor="XML" w:history="1">
        <w:r w:rsidRPr="00BF2625">
          <w:rPr>
            <w:rStyle w:val="Hyperlink"/>
          </w:rPr>
          <w:t>XML</w:t>
        </w:r>
      </w:hyperlink>
      <w:r w:rsidRPr="00687E19">
        <w:t xml:space="preserve"> and HTML. Elements simultaneously define the structure and content of a document; they are constituted by two markup language tags and the content between the two. For example:</w:t>
      </w:r>
      <w:r w:rsidRPr="00687E19">
        <w:cr/>
      </w:r>
      <w:r w:rsidR="003640C1">
        <w:t xml:space="preserve"> </w:t>
      </w:r>
      <w:r w:rsidRPr="00687E19">
        <w:t>&lt;tag&gt;content&lt;/tag&gt;</w:t>
      </w:r>
    </w:p>
    <w:p w:rsidR="00A27852" w:rsidRPr="00687E19" w:rsidRDefault="00A27852">
      <w:r w:rsidRPr="00687E19">
        <w:t>The two tags and their content form an element. In a more concrete example, HTML uses the &lt;i&gt; tag to demarcate text that should be Italicized. So, an Italicized element of an HTML document would appear as follows:</w:t>
      </w:r>
    </w:p>
    <w:p w:rsidR="00A27852" w:rsidRPr="00687E19" w:rsidRDefault="003640C1">
      <w:r>
        <w:t xml:space="preserve"> </w:t>
      </w:r>
      <w:r w:rsidR="00A27852" w:rsidRPr="00687E19">
        <w:t>&lt;i&gt;Italicized content&lt;/i&gt;</w:t>
      </w:r>
    </w:p>
    <w:p w:rsidR="00A27852" w:rsidRPr="00687E19" w:rsidRDefault="00A27852">
      <w:r w:rsidRPr="00687E19">
        <w:t>In a web browser, this element would produce the following result:</w:t>
      </w:r>
    </w:p>
    <w:p w:rsidR="00A27852" w:rsidRPr="0087247F" w:rsidRDefault="003640C1">
      <w:pPr>
        <w:rPr>
          <w:i/>
        </w:rPr>
      </w:pPr>
      <w:r w:rsidRPr="0087247F">
        <w:rPr>
          <w:i/>
        </w:rPr>
        <w:t xml:space="preserve"> </w:t>
      </w:r>
      <w:r w:rsidR="00A27852" w:rsidRPr="0087247F">
        <w:rPr>
          <w:i/>
        </w:rPr>
        <w:t>Italicized content</w:t>
      </w:r>
    </w:p>
    <w:p w:rsidR="00C60A0D" w:rsidRDefault="00A27852">
      <w:r w:rsidRPr="00687E19">
        <w:t xml:space="preserve">For a more detailed overview of elements, see the </w:t>
      </w:r>
      <w:hyperlink r:id="rId96" w:history="1">
        <w:r w:rsidRPr="00BF2625">
          <w:rPr>
            <w:rStyle w:val="Hyperlink"/>
          </w:rPr>
          <w:t>USGIN XML Tutorial</w:t>
        </w:r>
      </w:hyperlink>
      <w:r w:rsidRPr="00687E19">
        <w:t>.</w:t>
      </w:r>
    </w:p>
    <w:p w:rsidR="00CF745F" w:rsidRPr="00687E19" w:rsidRDefault="00CF745F">
      <w:r>
        <w:t xml:space="preserve">Markup language elements are functionally similar to </w:t>
      </w:r>
      <w:hyperlink w:anchor="Database_Field" w:history="1">
        <w:r w:rsidRPr="00CF745F">
          <w:rPr>
            <w:rStyle w:val="Hyperlink"/>
          </w:rPr>
          <w:t>database fields</w:t>
        </w:r>
      </w:hyperlink>
      <w:r>
        <w:t xml:space="preserve">. </w:t>
      </w:r>
    </w:p>
    <w:p w:rsidR="00A27852" w:rsidRPr="00687E19" w:rsidRDefault="00A27852" w:rsidP="0087247F">
      <w:pPr>
        <w:pStyle w:val="term"/>
      </w:pPr>
      <w:bookmarkStart w:id="344" w:name="Feature"/>
      <w:r w:rsidRPr="00687E19">
        <w:t>Feature</w:t>
      </w:r>
    </w:p>
    <w:bookmarkEnd w:id="344"/>
    <w:p w:rsidR="00A27852" w:rsidRPr="00687E19" w:rsidRDefault="00A27852">
      <w:r w:rsidRPr="00687E19">
        <w:t xml:space="preserve">The word </w:t>
      </w:r>
      <w:r w:rsidRPr="00687E19">
        <w:rPr>
          <w:i/>
        </w:rPr>
        <w:t>feature</w:t>
      </w:r>
      <w:r w:rsidRPr="00687E19">
        <w:t xml:space="preserve"> may indicate a </w:t>
      </w:r>
      <w:r w:rsidRPr="00687E19">
        <w:rPr>
          <w:i/>
        </w:rPr>
        <w:t>geologic</w:t>
      </w:r>
      <w:r w:rsidRPr="00687E19">
        <w:t xml:space="preserve"> feature, such as a fault, formation, or dike. Alternatively, a feature can be a GIS representation of a real-world </w:t>
      </w:r>
      <w:r w:rsidR="007E0655">
        <w:t>resource</w:t>
      </w:r>
      <w:r w:rsidRPr="00687E19">
        <w:t>. GIS features do not always correspond with geologic features because GIS software can be used to represent anthropogenic objects such as buildings, roads, or canals. The definition of the term feature therefore depends on its context: it can be used to mean either a geologic feature or a GIS feature.</w:t>
      </w:r>
    </w:p>
    <w:p w:rsidR="008A2D25" w:rsidRDefault="00A27852">
      <w:r w:rsidRPr="00687E19">
        <w:t xml:space="preserve">GIS features are often described by </w:t>
      </w:r>
      <w:hyperlink w:anchor="Attribute" w:history="1">
        <w:r w:rsidRPr="00BF2625">
          <w:rPr>
            <w:rStyle w:val="Hyperlink"/>
          </w:rPr>
          <w:t>attributes</w:t>
        </w:r>
      </w:hyperlink>
      <w:r w:rsidR="00A51E9D">
        <w:t>.</w:t>
      </w:r>
    </w:p>
    <w:p w:rsidR="008A2D25" w:rsidRPr="00BF2625" w:rsidRDefault="008A2D25" w:rsidP="0087247F">
      <w:pPr>
        <w:pStyle w:val="term"/>
      </w:pPr>
      <w:bookmarkStart w:id="345" w:name="Interchange_Format"/>
      <w:r w:rsidRPr="00BF2625">
        <w:t>Interchange Format</w:t>
      </w:r>
    </w:p>
    <w:bookmarkEnd w:id="345"/>
    <w:p w:rsidR="00254D48" w:rsidRDefault="008A2D25">
      <w:r>
        <w:t xml:space="preserve">An interchange format is </w:t>
      </w:r>
      <w:r w:rsidR="000503C8">
        <w:t xml:space="preserve">an application-neutral format used to exchange data between systems. For example, if one needed to transfer data between an Oracle database and an Access database, an interchange format could be used to transfer this </w:t>
      </w:r>
      <w:r w:rsidR="00C51B47">
        <w:t>data from one database to the other.</w:t>
      </w:r>
    </w:p>
    <w:p w:rsidR="00A27852" w:rsidRPr="00687E19" w:rsidRDefault="00A27852" w:rsidP="0087247F">
      <w:pPr>
        <w:pStyle w:val="term"/>
      </w:pPr>
      <w:bookmarkStart w:id="346" w:name="Interoperability"/>
      <w:r w:rsidRPr="00687E19">
        <w:t>Interoperability</w:t>
      </w:r>
    </w:p>
    <w:bookmarkEnd w:id="346"/>
    <w:p w:rsidR="00A27852" w:rsidRPr="00687E19" w:rsidRDefault="00A27852">
      <w:r w:rsidRPr="00687E19">
        <w:t>The capability to communicate, execute programs, or transfer data in a manner that requires the user to have littl</w:t>
      </w:r>
      <w:r w:rsidR="00247E8A" w:rsidRPr="00687E19">
        <w:t>e or no specialized knowledge.</w:t>
      </w:r>
      <w:r w:rsidR="003631A6" w:rsidRPr="00687E19">
        <w:t xml:space="preserve"> Interoperability is based on a shared data </w:t>
      </w:r>
      <w:hyperlink w:anchor="Schema" w:history="1">
        <w:r w:rsidR="003631A6" w:rsidRPr="00687E19">
          <w:rPr>
            <w:rStyle w:val="Hyperlink"/>
          </w:rPr>
          <w:t>schema</w:t>
        </w:r>
      </w:hyperlink>
      <w:r w:rsidR="003631A6" w:rsidRPr="00687E19">
        <w:t xml:space="preserve"> and the use of standard vocabulary terms.</w:t>
      </w:r>
    </w:p>
    <w:p w:rsidR="00A27852" w:rsidRPr="00687E19" w:rsidRDefault="00A27852" w:rsidP="0087247F">
      <w:pPr>
        <w:pStyle w:val="term"/>
      </w:pPr>
      <w:bookmarkStart w:id="347" w:name="Markup_Language"/>
      <w:r w:rsidRPr="00687E19">
        <w:lastRenderedPageBreak/>
        <w:t>Markup Language</w:t>
      </w:r>
    </w:p>
    <w:bookmarkEnd w:id="347"/>
    <w:p w:rsidR="00C60A0D" w:rsidRPr="00687E19" w:rsidRDefault="00C60A0D">
      <w:r w:rsidRPr="00687E19">
        <w:t xml:space="preserve">Markup languages, such as HTML and </w:t>
      </w:r>
      <w:hyperlink w:anchor="XML" w:history="1">
        <w:r w:rsidRPr="00BF2625">
          <w:rPr>
            <w:rStyle w:val="Hyperlink"/>
          </w:rPr>
          <w:t>XML</w:t>
        </w:r>
      </w:hyperlink>
      <w:r w:rsidR="00247E8A" w:rsidRPr="00687E19">
        <w:t>,</w:t>
      </w:r>
      <w:r w:rsidRPr="00687E19">
        <w:t xml:space="preserve"> use </w:t>
      </w:r>
      <w:hyperlink w:anchor="Element" w:history="1">
        <w:r w:rsidRPr="00BF2625">
          <w:rPr>
            <w:rStyle w:val="Hyperlink"/>
          </w:rPr>
          <w:t>elements</w:t>
        </w:r>
      </w:hyperlink>
      <w:r w:rsidRPr="00687E19">
        <w:t xml:space="preserve"> to annotate text in such a way that the structure of the document is distinguishable from the contents of the document. Consequently, markup language documents are very good for storing data, since the distinction between structure and content is transparent and immediately </w:t>
      </w:r>
      <w:r w:rsidR="001C5C20" w:rsidRPr="00687E19">
        <w:t>discernible</w:t>
      </w:r>
      <w:r w:rsidRPr="00687E19">
        <w:t>.</w:t>
      </w:r>
    </w:p>
    <w:p w:rsidR="003753A8" w:rsidRPr="00BF2625" w:rsidRDefault="003753A8" w:rsidP="0087247F">
      <w:pPr>
        <w:pStyle w:val="term"/>
      </w:pPr>
      <w:bookmarkStart w:id="348" w:name="Metadata"/>
      <w:r w:rsidRPr="00BF2625">
        <w:t>Metadata</w:t>
      </w:r>
    </w:p>
    <w:bookmarkEnd w:id="348"/>
    <w:p w:rsidR="003753A8" w:rsidRPr="00687E19" w:rsidRDefault="003753A8">
      <w:r w:rsidRPr="00687E19">
        <w:t xml:space="preserve">Literally, data about data. Metadata is used to organize, categorize, browse, and discover data resources. For more information, see the </w:t>
      </w:r>
      <w:hyperlink r:id="rId97" w:history="1">
        <w:r w:rsidRPr="00687E19">
          <w:rPr>
            <w:rStyle w:val="Hyperlink"/>
          </w:rPr>
          <w:t>USGIN Metadata Tutorial</w:t>
        </w:r>
      </w:hyperlink>
      <w:r w:rsidRPr="00687E19">
        <w:t>.</w:t>
      </w:r>
    </w:p>
    <w:p w:rsidR="00A27852" w:rsidRPr="00687E19" w:rsidRDefault="00A27852" w:rsidP="0087247F">
      <w:pPr>
        <w:pStyle w:val="term"/>
      </w:pPr>
      <w:bookmarkStart w:id="349" w:name="Schema"/>
      <w:r w:rsidRPr="00687E19">
        <w:t>Schema</w:t>
      </w:r>
    </w:p>
    <w:bookmarkEnd w:id="349"/>
    <w:p w:rsidR="00A27852" w:rsidRPr="00687E19" w:rsidRDefault="00A27852">
      <w:r w:rsidRPr="00687E19">
        <w:t xml:space="preserve">A schema is the </w:t>
      </w:r>
      <w:r w:rsidR="009828D8" w:rsidRPr="00687E19">
        <w:t xml:space="preserve">structural </w:t>
      </w:r>
      <w:r w:rsidRPr="00687E19">
        <w:t xml:space="preserve">framework for a data model or collection of </w:t>
      </w:r>
      <w:hyperlink w:anchor="Attribute" w:history="1">
        <w:r w:rsidRPr="00BF2625">
          <w:rPr>
            <w:rStyle w:val="Hyperlink"/>
          </w:rPr>
          <w:t>attributes</w:t>
        </w:r>
      </w:hyperlink>
      <w:r w:rsidRPr="00687E19">
        <w:t xml:space="preserve"> that describe something. For practical purposes, schemas</w:t>
      </w:r>
      <w:r w:rsidR="00311263" w:rsidRPr="00687E19">
        <w:t xml:space="preserve"> </w:t>
      </w:r>
      <w:r w:rsidR="00311263" w:rsidRPr="00687E19">
        <w:rPr>
          <w:i/>
        </w:rPr>
        <w:t>structure</w:t>
      </w:r>
      <w:r w:rsidR="00311263" w:rsidRPr="00687E19">
        <w:t xml:space="preserve"> documents by dictating</w:t>
      </w:r>
      <w:r w:rsidRPr="00687E19">
        <w:t xml:space="preserve"> where and how data </w:t>
      </w:r>
      <w:r w:rsidR="00311263" w:rsidRPr="00687E19">
        <w:t>from a dataset should be entered</w:t>
      </w:r>
      <w:r w:rsidR="00381288">
        <w:t xml:space="preserve"> into a document</w:t>
      </w:r>
      <w:r w:rsidRPr="00687E19">
        <w:t>.</w:t>
      </w:r>
    </w:p>
    <w:p w:rsidR="00D17CD3" w:rsidRPr="00687E19" w:rsidRDefault="00D17CD3" w:rsidP="0087247F">
      <w:pPr>
        <w:pStyle w:val="term"/>
      </w:pPr>
      <w:bookmarkStart w:id="350" w:name="URI"/>
      <w:r w:rsidRPr="00687E19">
        <w:t>Uniform Resource Identifier (URI)</w:t>
      </w:r>
    </w:p>
    <w:bookmarkEnd w:id="350"/>
    <w:p w:rsidR="00D17CD3" w:rsidRPr="00687E19" w:rsidRDefault="00D17CD3">
      <w:r w:rsidRPr="00687E19">
        <w:t xml:space="preserve">Uniquely identifies a resource. See the </w:t>
      </w:r>
      <w:hyperlink r:id="rId98" w:history="1">
        <w:r w:rsidRPr="00687E19">
          <w:rPr>
            <w:rStyle w:val="Hyperlink"/>
          </w:rPr>
          <w:t>USGIN URI Tutorial</w:t>
        </w:r>
      </w:hyperlink>
      <w:r w:rsidRPr="00687E19">
        <w:t xml:space="preserve"> for more information about URIs.</w:t>
      </w:r>
    </w:p>
    <w:p w:rsidR="00A27852" w:rsidRPr="00687E19" w:rsidRDefault="00A27852" w:rsidP="0087247F">
      <w:pPr>
        <w:pStyle w:val="term"/>
      </w:pPr>
      <w:bookmarkStart w:id="351" w:name="Web_Service"/>
      <w:r w:rsidRPr="00687E19">
        <w:t>Web Service</w:t>
      </w:r>
    </w:p>
    <w:bookmarkEnd w:id="351"/>
    <w:p w:rsidR="00A27852" w:rsidRPr="00687E19" w:rsidRDefault="00A27852">
      <w:r w:rsidRPr="00687E19">
        <w:t>Under the client-server relationship, a web service is a protocol for requesting data from a server; data requests and responses made in accordance with this protocol are standardized. In other words: by using standardized data requests and responses, client software can make requests for data regardless of server configuration.</w:t>
      </w:r>
    </w:p>
    <w:p w:rsidR="00A27852" w:rsidRPr="00687E19" w:rsidRDefault="00A27852">
      <w:r w:rsidRPr="00687E19">
        <w:t>Matters are complicated slightly by the fact that “hosting data as a service” is considered synonymous with “hosting data in accordance with a web service protocol.” Likewise, data hosted in accordance with a web service protocol is often referred to as a web service.</w:t>
      </w:r>
    </w:p>
    <w:p w:rsidR="00A27852" w:rsidRPr="00687E19" w:rsidRDefault="00A27852">
      <w:r w:rsidRPr="00687E19">
        <w:t>The Open Geospatial Consortium has produced several different flavors of web service that are relevant to geographic information systems, including:</w:t>
      </w:r>
    </w:p>
    <w:p w:rsidR="00A27852" w:rsidRPr="00687E19" w:rsidRDefault="00A27852" w:rsidP="0087247F">
      <w:pPr>
        <w:pStyle w:val="term"/>
      </w:pPr>
      <w:bookmarkStart w:id="352" w:name="WFS"/>
      <w:r w:rsidRPr="00687E19">
        <w:t>Web Feature Services (WFS)</w:t>
      </w:r>
    </w:p>
    <w:bookmarkEnd w:id="352"/>
    <w:p w:rsidR="00A27852" w:rsidRPr="00687E19" w:rsidRDefault="00A27852">
      <w:r w:rsidRPr="00687E19">
        <w:rPr>
          <w:b/>
        </w:rPr>
        <w:t>Web feature services</w:t>
      </w:r>
      <w:r w:rsidRPr="00687E19">
        <w:t xml:space="preserve"> provide information as collections of features, each having</w:t>
      </w:r>
      <w:r w:rsidR="00C73FF1">
        <w:t xml:space="preserve"> </w:t>
      </w:r>
      <w:r w:rsidRPr="00687E19">
        <w:t>associated georeferenced geometry and attributes. These can be thought of as a collection of database records, each of which has a geometry field that locates the described feature, and a collection of properties (the columns in the table) that describe the entity of interest at that location. For example a feature service for rivers might provide features that have linear geometry representing river segments, and properties like average flow rate, width, and depth for the segment. Feature services are most useful for client applications that need to process information about individual geographically located entities using properties of the entities.</w:t>
      </w:r>
      <w:r w:rsidR="00C73FF1">
        <w:t xml:space="preserve"> </w:t>
      </w:r>
      <w:r w:rsidRPr="00687E19">
        <w:t>A client application that assists a user to navigate by showing them a road map would use a map service, but a client application that calculated the most efficient route between points in a city utilizing real-time traffic information would require a representation of the streets as features.</w:t>
      </w:r>
    </w:p>
    <w:p w:rsidR="00A27852" w:rsidRPr="00687E19" w:rsidRDefault="00A27852" w:rsidP="0087247F">
      <w:pPr>
        <w:pStyle w:val="term"/>
      </w:pPr>
      <w:bookmarkStart w:id="353" w:name="WMS"/>
      <w:r w:rsidRPr="00687E19">
        <w:lastRenderedPageBreak/>
        <w:t>Web Map Services (WMS)</w:t>
      </w:r>
    </w:p>
    <w:bookmarkEnd w:id="353"/>
    <w:p w:rsidR="00A27852" w:rsidRPr="0087247F" w:rsidRDefault="00A27852">
      <w:pPr>
        <w:rPr>
          <w:rStyle w:val="definitionChar"/>
        </w:rPr>
      </w:pPr>
      <w:r w:rsidRPr="00687E19">
        <w:rPr>
          <w:b/>
        </w:rPr>
        <w:t>Web map se</w:t>
      </w:r>
      <w:r w:rsidRPr="0087247F">
        <w:rPr>
          <w:rStyle w:val="definitionChar"/>
        </w:rPr>
        <w:t xml:space="preserve">rvices </w:t>
      </w:r>
      <w:r w:rsidR="001C5C20" w:rsidRPr="0087247F">
        <w:rPr>
          <w:rStyle w:val="definitionChar"/>
        </w:rPr>
        <w:t>provide a method to acquire a georeferenced map image for some geographic bounding box. Clients send a ‘getMap’ request to a server specifying the geographic area of the bounding box, and the map that is desired, and the server responds by returning an image file (typical tif, jpg or png) for the requested area. Of course this assumes that the server actually offers that map for the requested bounding box extent. A variety of other parameters allow control over image size, map projection, and other details. The service may be based on a source shapefile or feature class, or a georeferenced raster image. The service offers another request to ‘getFeatureInfo’ at a point location, which returns information according to the service provider’s choices;the response is not standardized.</w:t>
      </w:r>
      <w:r w:rsidR="00C73FF1" w:rsidRPr="0087247F">
        <w:rPr>
          <w:rStyle w:val="definitionChar"/>
        </w:rPr>
        <w:t xml:space="preserve"> </w:t>
      </w:r>
      <w:r w:rsidR="001C5C20" w:rsidRPr="0087247F">
        <w:rPr>
          <w:rStyle w:val="definitionChar"/>
        </w:rPr>
        <w:t>Map services are most useful for client applications designed for browsing maps and visually exploring geographic relationships between information displayed in superimposed map layers.</w:t>
      </w:r>
    </w:p>
    <w:p w:rsidR="00C60A0D" w:rsidRPr="00687E19" w:rsidRDefault="00C60A0D" w:rsidP="0087247F">
      <w:pPr>
        <w:pStyle w:val="term"/>
      </w:pPr>
      <w:bookmarkStart w:id="354" w:name="XML"/>
      <w:r w:rsidRPr="00687E19">
        <w:t>XML</w:t>
      </w:r>
    </w:p>
    <w:bookmarkEnd w:id="354"/>
    <w:p w:rsidR="00C60A0D" w:rsidRPr="00687E19" w:rsidRDefault="00C60A0D">
      <w:r w:rsidRPr="00687E19">
        <w:t xml:space="preserve">XML stands for Extensible Markup Language. XML documents </w:t>
      </w:r>
      <w:r w:rsidR="001C5C20" w:rsidRPr="00687E19">
        <w:t xml:space="preserve">are often used </w:t>
      </w:r>
      <w:r w:rsidRPr="00687E19">
        <w:t>a</w:t>
      </w:r>
      <w:r w:rsidR="001C5C20" w:rsidRPr="00687E19">
        <w:t>s</w:t>
      </w:r>
      <w:r w:rsidRPr="00687E19">
        <w:t xml:space="preserve"> interchange format</w:t>
      </w:r>
      <w:r w:rsidR="001C5C20" w:rsidRPr="00687E19">
        <w:t>s</w:t>
      </w:r>
      <w:r w:rsidRPr="00687E19">
        <w:t xml:space="preserve"> for database records, owing to the ability for XML elements to emulate database fields. To use XML documents as an interchange format, USGIN defines XML schemas in which each XML document corresponds with a specific database record and each element corresponds with data entered in a database field. In these documents, tags define the database fields.</w:t>
      </w:r>
    </w:p>
    <w:p w:rsidR="00C60A0D" w:rsidRPr="00687E19" w:rsidRDefault="00C60A0D">
      <w:r w:rsidRPr="00687E19">
        <w:t>For example: well_name is a field within the WellHeader content model. Any known oil and gas well names go in the well_name field. An XML schema for expressing database records within the WellHeader content model might appear as follows:</w:t>
      </w:r>
    </w:p>
    <w:p w:rsidR="00C60A0D" w:rsidRPr="00687E19" w:rsidRDefault="003640C1">
      <w:r>
        <w:t xml:space="preserve"> </w:t>
      </w:r>
      <w:r w:rsidR="00C60A0D" w:rsidRPr="00687E19">
        <w:t>&lt;content_model_name&gt;WellHeader&lt;/content_model_name&gt;</w:t>
      </w:r>
    </w:p>
    <w:p w:rsidR="00C60A0D" w:rsidRPr="00687E19" w:rsidRDefault="003640C1">
      <w:r>
        <w:t xml:space="preserve"> </w:t>
      </w:r>
      <w:r w:rsidR="00C60A0D" w:rsidRPr="00687E19">
        <w:t>&lt;database_record&gt;</w:t>
      </w:r>
    </w:p>
    <w:p w:rsidR="00C60A0D" w:rsidRPr="00687E19" w:rsidRDefault="003640C1">
      <w:r>
        <w:t xml:space="preserve">  </w:t>
      </w:r>
      <w:r w:rsidR="00C60A0D" w:rsidRPr="00687E19">
        <w:t>&lt;well_name&gt;Union Oil Company of California-South 7 Veysey&lt;/well_name&gt;</w:t>
      </w:r>
    </w:p>
    <w:p w:rsidR="00C60A0D" w:rsidRPr="00687E19" w:rsidRDefault="00C60A0D">
      <w:r w:rsidRPr="00687E19">
        <w:t>In this example, the Union Oil Company of California-South 7 Veysey well name constitutes the content delineated by the &lt;well_name&gt; tag.</w:t>
      </w:r>
    </w:p>
    <w:p w:rsidR="00C60A0D" w:rsidRPr="00687E19" w:rsidRDefault="00C60A0D">
      <w:r w:rsidRPr="00687E19">
        <w:t xml:space="preserve">For a more detailed overview of XML, see the </w:t>
      </w:r>
      <w:hyperlink r:id="rId99" w:history="1">
        <w:r w:rsidRPr="00BF2625">
          <w:rPr>
            <w:rStyle w:val="Hyperlink"/>
          </w:rPr>
          <w:t>USGIN XML Tutorial</w:t>
        </w:r>
      </w:hyperlink>
      <w:r w:rsidRPr="00687E19">
        <w:t>.</w:t>
      </w:r>
    </w:p>
    <w:sectPr w:rsidR="00C60A0D" w:rsidRPr="00687E19" w:rsidSect="0087247F">
      <w:footerReference w:type="default" r:id="rId100"/>
      <w:pgSz w:w="12240" w:h="15840"/>
      <w:pgMar w:top="1440" w:right="1080" w:bottom="1440" w:left="1080" w:header="720" w:footer="720" w:gutter="0"/>
      <w:pgNumType w:start="0"/>
      <w:cols w:space="720"/>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264" w:author="Stephen Richard" w:date="2013-08-16T11:19:00Z" w:initials="SMR">
    <w:p w:rsidR="006442C1" w:rsidRDefault="006442C1">
      <w:pPr>
        <w:pStyle w:val="CommentText"/>
      </w:pPr>
      <w:r>
        <w:rPr>
          <w:rStyle w:val="CommentReference"/>
        </w:rPr>
        <w:annotationRef/>
      </w:r>
      <w:r>
        <w:t>This is not consistent with OneGeology Rules. Needs fixing</w:t>
      </w:r>
    </w:p>
  </w:comment>
  <w:comment w:id="265" w:author="Christy Caudill" w:date="2013-08-16T11:19:00Z" w:initials="CMC">
    <w:p w:rsidR="006442C1" w:rsidRDefault="006442C1">
      <w:pPr>
        <w:pStyle w:val="CommentText"/>
      </w:pPr>
      <w:r>
        <w:rPr>
          <w:rStyle w:val="CommentReference"/>
        </w:rPr>
        <w:annotationRef/>
      </w:r>
      <w:hyperlink r:id="rId1" w:history="1">
        <w:r w:rsidRPr="00B222F0">
          <w:rPr>
            <w:rStyle w:val="Hyperlink"/>
          </w:rPr>
          <w:t>http://www.onegeology.org/wmscookbook/2_2.html</w:t>
        </w:r>
      </w:hyperlink>
      <w:r>
        <w:t xml:space="preserve"> is for the Service name, </w:t>
      </w:r>
      <w:hyperlink r:id="rId2" w:history="1">
        <w:r w:rsidRPr="00B222F0">
          <w:rPr>
            <w:rStyle w:val="Hyperlink"/>
          </w:rPr>
          <w:t>http://www.onegeology.org/wmscookbook/2_5.html</w:t>
        </w:r>
      </w:hyperlink>
      <w:r>
        <w:t xml:space="preserve"> is for the layer naming conventions.</w:t>
      </w:r>
    </w:p>
  </w:comment>
  <w:comment w:id="308" w:author="Christy Caudill" w:date="2013-08-16T11:19:00Z" w:initials="CMC">
    <w:p w:rsidR="006442C1" w:rsidRDefault="006442C1">
      <w:pPr>
        <w:pStyle w:val="CommentText"/>
      </w:pPr>
      <w:r>
        <w:rPr>
          <w:rStyle w:val="CommentReference"/>
        </w:rPr>
        <w:annotationRef/>
      </w:r>
      <w:r w:rsidRPr="00795689">
        <w:t>http://www.onegeology.org/technical_progress/accreditationForm.cfm</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442C1" w:rsidRDefault="006442C1" w:rsidP="002A5DE2">
      <w:r>
        <w:separator/>
      </w:r>
    </w:p>
  </w:endnote>
  <w:endnote w:type="continuationSeparator" w:id="0">
    <w:p w:rsidR="006442C1" w:rsidRDefault="006442C1" w:rsidP="002A5DE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entury">
    <w:panose1 w:val="02040604050505020304"/>
    <w:charset w:val="00"/>
    <w:family w:val="roman"/>
    <w:pitch w:val="variable"/>
    <w:sig w:usb0="00000287" w:usb1="00000000" w:usb2="00000000" w:usb3="00000000" w:csb0="0000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684712794"/>
      <w:docPartObj>
        <w:docPartGallery w:val="Page Numbers (Bottom of Page)"/>
        <w:docPartUnique/>
      </w:docPartObj>
    </w:sdtPr>
    <w:sdtEndPr>
      <w:rPr>
        <w:noProof/>
      </w:rPr>
    </w:sdtEndPr>
    <w:sdtContent>
      <w:p w:rsidR="006442C1" w:rsidRDefault="006442C1" w:rsidP="002A5DE2">
        <w:pPr>
          <w:pStyle w:val="Footer"/>
        </w:pPr>
        <w:r>
          <w:fldChar w:fldCharType="begin"/>
        </w:r>
        <w:r>
          <w:instrText xml:space="preserve"> PAGE    \* MERGEFORMAT </w:instrText>
        </w:r>
        <w:r>
          <w:fldChar w:fldCharType="separate"/>
        </w:r>
        <w:r w:rsidR="00333560">
          <w:rPr>
            <w:noProof/>
          </w:rPr>
          <w:t>2</w:t>
        </w:r>
        <w:r>
          <w:fldChar w:fldCharType="end"/>
        </w:r>
      </w:p>
    </w:sdtContent>
  </w:sdt>
  <w:p w:rsidR="006442C1" w:rsidRDefault="006442C1" w:rsidP="002A5DE2">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442C1" w:rsidRDefault="006442C1" w:rsidP="002A5DE2">
      <w:r>
        <w:separator/>
      </w:r>
    </w:p>
  </w:footnote>
  <w:footnote w:type="continuationSeparator" w:id="0">
    <w:p w:rsidR="006442C1" w:rsidRDefault="006442C1" w:rsidP="002A5DE2">
      <w:r>
        <w:continuationSeparator/>
      </w:r>
    </w:p>
  </w:footnote>
  <w:footnote w:id="1">
    <w:p w:rsidR="006442C1" w:rsidRPr="007569F0" w:rsidRDefault="006442C1" w:rsidP="007569F0">
      <w:pPr>
        <w:pStyle w:val="FootnoteText"/>
        <w:rPr>
          <w:sz w:val="18"/>
          <w:szCs w:val="18"/>
        </w:rPr>
      </w:pPr>
      <w:r>
        <w:rPr>
          <w:rStyle w:val="FootnoteReference"/>
        </w:rPr>
        <w:footnoteRef/>
      </w:r>
      <w:r w:rsidRPr="0087247F">
        <w:rPr>
          <w:sz w:val="18"/>
          <w:szCs w:val="18"/>
        </w:rPr>
        <w:t xml:space="preserve"> </w:t>
      </w:r>
      <w:r w:rsidRPr="007569F0">
        <w:rPr>
          <w:sz w:val="18"/>
          <w:szCs w:val="18"/>
        </w:rPr>
        <w:t>Richard, S. M., and CGI Interoperability Working Group, 2007, GeoSciML – A GML Application for</w:t>
      </w:r>
    </w:p>
    <w:p w:rsidR="006442C1" w:rsidRDefault="006442C1" w:rsidP="007569F0">
      <w:pPr>
        <w:pStyle w:val="FootnoteText"/>
      </w:pPr>
      <w:r w:rsidRPr="007569F0">
        <w:rPr>
          <w:sz w:val="18"/>
          <w:szCs w:val="18"/>
        </w:rPr>
        <w:t>Geoscience Information Interchange, in Soller, D.R., ed., Digital   Mapping Techniques ‘07—Workshop Proceedings: U.S. Geological Survey Open-File Report 2007–1285, p. 47-59. Available at http://pubs.usgs.gov/of/2007/1285/pdf/Richard.pdf (accessed 4/10/2012).</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F8400D"/>
    <w:multiLevelType w:val="hybridMultilevel"/>
    <w:tmpl w:val="0160FDCC"/>
    <w:lvl w:ilvl="0" w:tplc="0409000F">
      <w:start w:val="1"/>
      <w:numFmt w:val="decimal"/>
      <w:lvlText w:val="%1."/>
      <w:lvlJc w:val="left"/>
      <w:pPr>
        <w:ind w:left="766" w:hanging="360"/>
      </w:pPr>
    </w:lvl>
    <w:lvl w:ilvl="1" w:tplc="04090019" w:tentative="1">
      <w:start w:val="1"/>
      <w:numFmt w:val="lowerLetter"/>
      <w:lvlText w:val="%2."/>
      <w:lvlJc w:val="left"/>
      <w:pPr>
        <w:ind w:left="1486" w:hanging="360"/>
      </w:pPr>
    </w:lvl>
    <w:lvl w:ilvl="2" w:tplc="0409001B" w:tentative="1">
      <w:start w:val="1"/>
      <w:numFmt w:val="lowerRoman"/>
      <w:lvlText w:val="%3."/>
      <w:lvlJc w:val="right"/>
      <w:pPr>
        <w:ind w:left="2206" w:hanging="180"/>
      </w:pPr>
    </w:lvl>
    <w:lvl w:ilvl="3" w:tplc="0409000F" w:tentative="1">
      <w:start w:val="1"/>
      <w:numFmt w:val="decimal"/>
      <w:lvlText w:val="%4."/>
      <w:lvlJc w:val="left"/>
      <w:pPr>
        <w:ind w:left="2926" w:hanging="360"/>
      </w:pPr>
    </w:lvl>
    <w:lvl w:ilvl="4" w:tplc="04090019" w:tentative="1">
      <w:start w:val="1"/>
      <w:numFmt w:val="lowerLetter"/>
      <w:lvlText w:val="%5."/>
      <w:lvlJc w:val="left"/>
      <w:pPr>
        <w:ind w:left="3646" w:hanging="360"/>
      </w:pPr>
    </w:lvl>
    <w:lvl w:ilvl="5" w:tplc="0409001B" w:tentative="1">
      <w:start w:val="1"/>
      <w:numFmt w:val="lowerRoman"/>
      <w:lvlText w:val="%6."/>
      <w:lvlJc w:val="right"/>
      <w:pPr>
        <w:ind w:left="4366" w:hanging="180"/>
      </w:pPr>
    </w:lvl>
    <w:lvl w:ilvl="6" w:tplc="0409000F" w:tentative="1">
      <w:start w:val="1"/>
      <w:numFmt w:val="decimal"/>
      <w:lvlText w:val="%7."/>
      <w:lvlJc w:val="left"/>
      <w:pPr>
        <w:ind w:left="5086" w:hanging="360"/>
      </w:pPr>
    </w:lvl>
    <w:lvl w:ilvl="7" w:tplc="04090019" w:tentative="1">
      <w:start w:val="1"/>
      <w:numFmt w:val="lowerLetter"/>
      <w:lvlText w:val="%8."/>
      <w:lvlJc w:val="left"/>
      <w:pPr>
        <w:ind w:left="5806" w:hanging="360"/>
      </w:pPr>
    </w:lvl>
    <w:lvl w:ilvl="8" w:tplc="0409001B" w:tentative="1">
      <w:start w:val="1"/>
      <w:numFmt w:val="lowerRoman"/>
      <w:lvlText w:val="%9."/>
      <w:lvlJc w:val="right"/>
      <w:pPr>
        <w:ind w:left="6526" w:hanging="180"/>
      </w:pPr>
    </w:lvl>
  </w:abstractNum>
  <w:abstractNum w:abstractNumId="1">
    <w:nsid w:val="03853540"/>
    <w:multiLevelType w:val="hybridMultilevel"/>
    <w:tmpl w:val="118A3F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6D54B90"/>
    <w:multiLevelType w:val="hybridMultilevel"/>
    <w:tmpl w:val="3FE6D6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0E71235"/>
    <w:multiLevelType w:val="multilevel"/>
    <w:tmpl w:val="CC080C0A"/>
    <w:lvl w:ilvl="0">
      <w:start w:val="1"/>
      <w:numFmt w:val="decimal"/>
      <w:lvlText w:val="%1"/>
      <w:lvlJc w:val="left"/>
      <w:pPr>
        <w:ind w:left="432" w:hanging="432"/>
      </w:pPr>
      <w:rPr>
        <w:rFonts w:hint="default"/>
      </w:rPr>
    </w:lvl>
    <w:lvl w:ilvl="1">
      <w:start w:val="1"/>
      <w:numFmt w:val="decimal"/>
      <w:lvlText w:val="A. %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
    <w:nsid w:val="1207551A"/>
    <w:multiLevelType w:val="hybridMultilevel"/>
    <w:tmpl w:val="386C17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22549E5"/>
    <w:multiLevelType w:val="hybridMultilevel"/>
    <w:tmpl w:val="24343A5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29F01DD"/>
    <w:multiLevelType w:val="hybridMultilevel"/>
    <w:tmpl w:val="30C4532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2C66F00"/>
    <w:multiLevelType w:val="multilevel"/>
    <w:tmpl w:val="39029238"/>
    <w:lvl w:ilvl="0">
      <w:start w:val="1"/>
      <w:numFmt w:val="lowerLetter"/>
      <w:lvlText w:val="%1)"/>
      <w:lvlJc w:val="left"/>
      <w:pPr>
        <w:tabs>
          <w:tab w:val="num" w:pos="360"/>
        </w:tabs>
        <w:ind w:left="400" w:hanging="400"/>
      </w:pPr>
    </w:lvl>
    <w:lvl w:ilvl="1">
      <w:start w:val="1"/>
      <w:numFmt w:val="decimal"/>
      <w:lvlText w:val="%2)"/>
      <w:lvlJc w:val="left"/>
      <w:pPr>
        <w:tabs>
          <w:tab w:val="num" w:pos="1080"/>
        </w:tabs>
        <w:ind w:left="800" w:hanging="400"/>
      </w:pPr>
    </w:lvl>
    <w:lvl w:ilvl="2">
      <w:start w:val="1"/>
      <w:numFmt w:val="lowerRoman"/>
      <w:lvlText w:val="%3)"/>
      <w:lvlJc w:val="left"/>
      <w:pPr>
        <w:tabs>
          <w:tab w:val="num" w:pos="1800"/>
        </w:tabs>
        <w:ind w:left="1200" w:hanging="400"/>
      </w:pPr>
    </w:lvl>
    <w:lvl w:ilvl="3">
      <w:start w:val="1"/>
      <w:numFmt w:val="upperRoman"/>
      <w:lvlText w:val="%4)"/>
      <w:lvlJc w:val="left"/>
      <w:pPr>
        <w:tabs>
          <w:tab w:val="num" w:pos="2520"/>
        </w:tabs>
        <w:ind w:left="1600" w:hanging="400"/>
      </w:pPr>
    </w:lvl>
    <w:lvl w:ilvl="4">
      <w:start w:val="1"/>
      <w:numFmt w:val="none"/>
      <w:suff w:val="nothing"/>
      <w:lvlText w:val=" "/>
      <w:lvlJc w:val="left"/>
      <w:pPr>
        <w:tabs>
          <w:tab w:val="num" w:pos="3240"/>
        </w:tabs>
        <w:ind w:left="0" w:firstLine="0"/>
      </w:pPr>
    </w:lvl>
    <w:lvl w:ilvl="5">
      <w:start w:val="1"/>
      <w:numFmt w:val="none"/>
      <w:suff w:val="nothing"/>
      <w:lvlText w:val=" "/>
      <w:lvlJc w:val="left"/>
      <w:pPr>
        <w:tabs>
          <w:tab w:val="num" w:pos="3960"/>
        </w:tabs>
        <w:ind w:left="0" w:firstLine="0"/>
      </w:pPr>
    </w:lvl>
    <w:lvl w:ilvl="6">
      <w:start w:val="1"/>
      <w:numFmt w:val="lowerRoman"/>
      <w:lvlText w:val="(%7)"/>
      <w:lvlJc w:val="left"/>
      <w:pPr>
        <w:tabs>
          <w:tab w:val="num" w:pos="4680"/>
        </w:tabs>
        <w:ind w:left="4320" w:firstLine="0"/>
      </w:pPr>
    </w:lvl>
    <w:lvl w:ilvl="7">
      <w:start w:val="1"/>
      <w:numFmt w:val="lowerLetter"/>
      <w:lvlText w:val="(%8)"/>
      <w:lvlJc w:val="left"/>
      <w:pPr>
        <w:tabs>
          <w:tab w:val="num" w:pos="5400"/>
        </w:tabs>
        <w:ind w:left="5040" w:firstLine="0"/>
      </w:pPr>
    </w:lvl>
    <w:lvl w:ilvl="8">
      <w:start w:val="1"/>
      <w:numFmt w:val="lowerRoman"/>
      <w:lvlText w:val="(%9)"/>
      <w:lvlJc w:val="left"/>
      <w:pPr>
        <w:tabs>
          <w:tab w:val="num" w:pos="6120"/>
        </w:tabs>
        <w:ind w:left="5760" w:firstLine="0"/>
      </w:pPr>
    </w:lvl>
  </w:abstractNum>
  <w:abstractNum w:abstractNumId="8">
    <w:nsid w:val="1359662C"/>
    <w:multiLevelType w:val="multilevel"/>
    <w:tmpl w:val="8EB8ABA4"/>
    <w:lvl w:ilvl="0">
      <w:start w:val="1"/>
      <w:numFmt w:val="decimal"/>
      <w:lvlText w:val="%1"/>
      <w:lvlJc w:val="left"/>
      <w:pPr>
        <w:tabs>
          <w:tab w:val="num" w:pos="432"/>
        </w:tabs>
        <w:ind w:left="432" w:hanging="432"/>
      </w:pPr>
      <w:rPr>
        <w:b/>
        <w:i w:val="0"/>
      </w:rPr>
    </w:lvl>
    <w:lvl w:ilvl="1">
      <w:start w:val="1"/>
      <w:numFmt w:val="decimal"/>
      <w:lvlText w:val="C. %2"/>
      <w:lvlJc w:val="left"/>
      <w:pPr>
        <w:tabs>
          <w:tab w:val="num" w:pos="360"/>
        </w:tabs>
        <w:ind w:left="0" w:firstLine="0"/>
      </w:pPr>
      <w:rPr>
        <w:rFonts w:hint="default"/>
        <w:b/>
        <w:i w:val="0"/>
      </w:rPr>
    </w:lvl>
    <w:lvl w:ilvl="2">
      <w:start w:val="1"/>
      <w:numFmt w:val="decimal"/>
      <w:lvlText w:val="%1.%2.%3"/>
      <w:lvlJc w:val="left"/>
      <w:pPr>
        <w:tabs>
          <w:tab w:val="num" w:pos="720"/>
        </w:tabs>
        <w:ind w:left="0" w:firstLine="0"/>
      </w:pPr>
      <w:rPr>
        <w:b/>
        <w:i w:val="0"/>
      </w:rPr>
    </w:lvl>
    <w:lvl w:ilvl="3">
      <w:start w:val="1"/>
      <w:numFmt w:val="decimal"/>
      <w:lvlText w:val="%1.%2.%3.%4"/>
      <w:lvlJc w:val="left"/>
      <w:pPr>
        <w:tabs>
          <w:tab w:val="num" w:pos="1080"/>
        </w:tabs>
        <w:ind w:left="0" w:firstLine="0"/>
      </w:pPr>
      <w:rPr>
        <w:b/>
        <w:i w:val="0"/>
      </w:rPr>
    </w:lvl>
    <w:lvl w:ilvl="4">
      <w:start w:val="1"/>
      <w:numFmt w:val="decimal"/>
      <w:lvlText w:val="%1.%2.%3.%4.%5"/>
      <w:lvlJc w:val="left"/>
      <w:pPr>
        <w:tabs>
          <w:tab w:val="num" w:pos="1080"/>
        </w:tabs>
        <w:ind w:left="0" w:firstLine="0"/>
      </w:pPr>
      <w:rPr>
        <w:b/>
        <w:i w:val="0"/>
      </w:rPr>
    </w:lvl>
    <w:lvl w:ilvl="5">
      <w:start w:val="1"/>
      <w:numFmt w:val="decimal"/>
      <w:lvlText w:val="%1.%2.%3.%4.%5.%6"/>
      <w:lvlJc w:val="left"/>
      <w:pPr>
        <w:tabs>
          <w:tab w:val="num" w:pos="1440"/>
        </w:tabs>
        <w:ind w:left="0" w:firstLine="0"/>
      </w:pPr>
      <w:rPr>
        <w:b/>
        <w:i w:val="0"/>
      </w:rPr>
    </w:lvl>
    <w:lvl w:ilvl="6">
      <w:start w:val="1"/>
      <w:numFmt w:val="decimal"/>
      <w:lvlText w:val="%1.%2.%3.%4.%5.%6.%7"/>
      <w:lvlJc w:val="left"/>
      <w:pPr>
        <w:tabs>
          <w:tab w:val="num" w:pos="1440"/>
        </w:tabs>
        <w:ind w:left="0" w:firstLine="0"/>
      </w:pPr>
    </w:lvl>
    <w:lvl w:ilvl="7">
      <w:start w:val="1"/>
      <w:numFmt w:val="decimal"/>
      <w:lvlText w:val="%1.%2.%3.%4.%5.%6.%7.%8"/>
      <w:lvlJc w:val="left"/>
      <w:pPr>
        <w:tabs>
          <w:tab w:val="num" w:pos="1800"/>
        </w:tabs>
        <w:ind w:left="0" w:firstLine="0"/>
      </w:pPr>
    </w:lvl>
    <w:lvl w:ilvl="8">
      <w:start w:val="1"/>
      <w:numFmt w:val="decimal"/>
      <w:lvlText w:val="%1.%2.%3.%4.%5.%6.%7.%8.%9"/>
      <w:lvlJc w:val="left"/>
      <w:pPr>
        <w:tabs>
          <w:tab w:val="num" w:pos="1800"/>
        </w:tabs>
        <w:ind w:left="0" w:firstLine="0"/>
      </w:pPr>
    </w:lvl>
  </w:abstractNum>
  <w:abstractNum w:abstractNumId="9">
    <w:nsid w:val="17536D3D"/>
    <w:multiLevelType w:val="multilevel"/>
    <w:tmpl w:val="8EB8ABA4"/>
    <w:lvl w:ilvl="0">
      <w:start w:val="1"/>
      <w:numFmt w:val="decimal"/>
      <w:lvlText w:val="%1"/>
      <w:lvlJc w:val="left"/>
      <w:pPr>
        <w:tabs>
          <w:tab w:val="num" w:pos="432"/>
        </w:tabs>
        <w:ind w:left="432" w:hanging="432"/>
      </w:pPr>
      <w:rPr>
        <w:b/>
        <w:i w:val="0"/>
      </w:rPr>
    </w:lvl>
    <w:lvl w:ilvl="1">
      <w:start w:val="1"/>
      <w:numFmt w:val="decimal"/>
      <w:lvlText w:val="C. %2"/>
      <w:lvlJc w:val="left"/>
      <w:pPr>
        <w:tabs>
          <w:tab w:val="num" w:pos="360"/>
        </w:tabs>
        <w:ind w:left="0" w:firstLine="0"/>
      </w:pPr>
      <w:rPr>
        <w:rFonts w:hint="default"/>
        <w:b/>
        <w:i w:val="0"/>
      </w:rPr>
    </w:lvl>
    <w:lvl w:ilvl="2">
      <w:start w:val="1"/>
      <w:numFmt w:val="decimal"/>
      <w:lvlText w:val="%1.%2.%3"/>
      <w:lvlJc w:val="left"/>
      <w:pPr>
        <w:tabs>
          <w:tab w:val="num" w:pos="720"/>
        </w:tabs>
        <w:ind w:left="0" w:firstLine="0"/>
      </w:pPr>
      <w:rPr>
        <w:b/>
        <w:i w:val="0"/>
      </w:rPr>
    </w:lvl>
    <w:lvl w:ilvl="3">
      <w:start w:val="1"/>
      <w:numFmt w:val="decimal"/>
      <w:lvlText w:val="%1.%2.%3.%4"/>
      <w:lvlJc w:val="left"/>
      <w:pPr>
        <w:tabs>
          <w:tab w:val="num" w:pos="1080"/>
        </w:tabs>
        <w:ind w:left="0" w:firstLine="0"/>
      </w:pPr>
      <w:rPr>
        <w:b/>
        <w:i w:val="0"/>
      </w:rPr>
    </w:lvl>
    <w:lvl w:ilvl="4">
      <w:start w:val="1"/>
      <w:numFmt w:val="decimal"/>
      <w:lvlText w:val="%1.%2.%3.%4.%5"/>
      <w:lvlJc w:val="left"/>
      <w:pPr>
        <w:tabs>
          <w:tab w:val="num" w:pos="1080"/>
        </w:tabs>
        <w:ind w:left="0" w:firstLine="0"/>
      </w:pPr>
      <w:rPr>
        <w:b/>
        <w:i w:val="0"/>
      </w:rPr>
    </w:lvl>
    <w:lvl w:ilvl="5">
      <w:start w:val="1"/>
      <w:numFmt w:val="decimal"/>
      <w:lvlText w:val="%1.%2.%3.%4.%5.%6"/>
      <w:lvlJc w:val="left"/>
      <w:pPr>
        <w:tabs>
          <w:tab w:val="num" w:pos="1440"/>
        </w:tabs>
        <w:ind w:left="0" w:firstLine="0"/>
      </w:pPr>
      <w:rPr>
        <w:b/>
        <w:i w:val="0"/>
      </w:rPr>
    </w:lvl>
    <w:lvl w:ilvl="6">
      <w:start w:val="1"/>
      <w:numFmt w:val="decimal"/>
      <w:lvlText w:val="%1.%2.%3.%4.%5.%6.%7"/>
      <w:lvlJc w:val="left"/>
      <w:pPr>
        <w:tabs>
          <w:tab w:val="num" w:pos="1440"/>
        </w:tabs>
        <w:ind w:left="0" w:firstLine="0"/>
      </w:pPr>
    </w:lvl>
    <w:lvl w:ilvl="7">
      <w:start w:val="1"/>
      <w:numFmt w:val="decimal"/>
      <w:lvlText w:val="%1.%2.%3.%4.%5.%6.%7.%8"/>
      <w:lvlJc w:val="left"/>
      <w:pPr>
        <w:tabs>
          <w:tab w:val="num" w:pos="1800"/>
        </w:tabs>
        <w:ind w:left="0" w:firstLine="0"/>
      </w:pPr>
    </w:lvl>
    <w:lvl w:ilvl="8">
      <w:start w:val="1"/>
      <w:numFmt w:val="decimal"/>
      <w:lvlText w:val="%1.%2.%3.%4.%5.%6.%7.%8.%9"/>
      <w:lvlJc w:val="left"/>
      <w:pPr>
        <w:tabs>
          <w:tab w:val="num" w:pos="1800"/>
        </w:tabs>
        <w:ind w:left="0" w:firstLine="0"/>
      </w:pPr>
    </w:lvl>
  </w:abstractNum>
  <w:abstractNum w:abstractNumId="10">
    <w:nsid w:val="19BA379D"/>
    <w:multiLevelType w:val="multilevel"/>
    <w:tmpl w:val="8FF4F9A8"/>
    <w:lvl w:ilvl="0">
      <w:start w:val="1"/>
      <w:numFmt w:val="upperLetter"/>
      <w:pStyle w:val="ANNEXZ"/>
      <w:suff w:val="nothing"/>
      <w:lvlText w:val="Annex Z%1"/>
      <w:lvlJc w:val="left"/>
      <w:pPr>
        <w:ind w:left="0" w:firstLine="0"/>
      </w:pPr>
      <w:rPr>
        <w:b/>
        <w:i w:val="0"/>
      </w:rPr>
    </w:lvl>
    <w:lvl w:ilvl="1">
      <w:start w:val="1"/>
      <w:numFmt w:val="decimal"/>
      <w:lvlText w:val="%1.%2."/>
      <w:lvlJc w:val="left"/>
      <w:pPr>
        <w:tabs>
          <w:tab w:val="num" w:pos="720"/>
        </w:tabs>
        <w:ind w:left="0" w:firstLine="0"/>
      </w:pPr>
    </w:lvl>
    <w:lvl w:ilvl="2">
      <w:start w:val="1"/>
      <w:numFmt w:val="decimal"/>
      <w:lvlText w:val="%1.%2.%3."/>
      <w:lvlJc w:val="left"/>
      <w:pPr>
        <w:tabs>
          <w:tab w:val="num" w:pos="720"/>
        </w:tabs>
        <w:ind w:left="0" w:firstLine="0"/>
      </w:pPr>
    </w:lvl>
    <w:lvl w:ilvl="3">
      <w:start w:val="1"/>
      <w:numFmt w:val="decimal"/>
      <w:lvlText w:val="%1.%2.%3.%4."/>
      <w:lvlJc w:val="left"/>
      <w:pPr>
        <w:tabs>
          <w:tab w:val="num" w:pos="1080"/>
        </w:tabs>
        <w:ind w:left="0" w:firstLine="0"/>
      </w:pPr>
    </w:lvl>
    <w:lvl w:ilvl="4">
      <w:start w:val="1"/>
      <w:numFmt w:val="decimal"/>
      <w:lvlText w:val="%1.%2.%3.%4.%5."/>
      <w:lvlJc w:val="left"/>
      <w:pPr>
        <w:tabs>
          <w:tab w:val="num" w:pos="1080"/>
        </w:tabs>
        <w:ind w:left="0" w:firstLine="0"/>
      </w:pPr>
    </w:lvl>
    <w:lvl w:ilvl="5">
      <w:start w:val="1"/>
      <w:numFmt w:val="decimal"/>
      <w:lvlText w:val="%1.%2.%3.%4.%5.%6."/>
      <w:lvlJc w:val="left"/>
      <w:pPr>
        <w:tabs>
          <w:tab w:val="num" w:pos="1440"/>
        </w:tabs>
        <w:ind w:left="0" w:firstLine="0"/>
      </w:pPr>
    </w:lvl>
    <w:lvl w:ilvl="6">
      <w:start w:val="1"/>
      <w:numFmt w:val="decimal"/>
      <w:lvlText w:val="%1.%2.%3.%4.%5.%6.%7."/>
      <w:lvlJc w:val="left"/>
      <w:pPr>
        <w:tabs>
          <w:tab w:val="num" w:pos="1440"/>
        </w:tabs>
        <w:ind w:left="0" w:firstLine="0"/>
      </w:pPr>
    </w:lvl>
    <w:lvl w:ilvl="7">
      <w:start w:val="1"/>
      <w:numFmt w:val="decimal"/>
      <w:lvlText w:val="%1.%2.%3.%4.%5.%6.%7.%8."/>
      <w:lvlJc w:val="left"/>
      <w:pPr>
        <w:tabs>
          <w:tab w:val="num" w:pos="1440"/>
        </w:tabs>
        <w:ind w:left="0" w:firstLine="0"/>
      </w:pPr>
    </w:lvl>
    <w:lvl w:ilvl="8">
      <w:start w:val="1"/>
      <w:numFmt w:val="decimal"/>
      <w:lvlText w:val="%1.%2.%3.%4.%5.%6.%7.%8.%9."/>
      <w:lvlJc w:val="left"/>
      <w:pPr>
        <w:tabs>
          <w:tab w:val="num" w:pos="1800"/>
        </w:tabs>
        <w:ind w:left="0" w:firstLine="0"/>
      </w:pPr>
    </w:lvl>
  </w:abstractNum>
  <w:abstractNum w:abstractNumId="11">
    <w:nsid w:val="1A9219E2"/>
    <w:multiLevelType w:val="multilevel"/>
    <w:tmpl w:val="376CB59E"/>
    <w:lvl w:ilvl="0">
      <w:start w:val="1"/>
      <w:numFmt w:val="decimal"/>
      <w:lvlText w:val="%1"/>
      <w:lvlJc w:val="left"/>
      <w:pPr>
        <w:ind w:left="432" w:hanging="432"/>
      </w:pPr>
      <w:rPr>
        <w:rFonts w:hint="default"/>
      </w:rPr>
    </w:lvl>
    <w:lvl w:ilvl="1">
      <w:start w:val="1"/>
      <w:numFmt w:val="decimal"/>
      <w:lvlText w:val="A. %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2">
    <w:nsid w:val="1ACB242C"/>
    <w:multiLevelType w:val="multilevel"/>
    <w:tmpl w:val="A4AA7BA4"/>
    <w:lvl w:ilvl="0">
      <w:start w:val="1"/>
      <w:numFmt w:val="upperLetter"/>
      <w:suff w:val="nothing"/>
      <w:lvlText w:val="Annex Z%1"/>
      <w:lvlJc w:val="left"/>
      <w:pPr>
        <w:ind w:left="0" w:firstLine="0"/>
      </w:pPr>
      <w:rPr>
        <w:b/>
        <w:i w:val="0"/>
      </w:rPr>
    </w:lvl>
    <w:lvl w:ilvl="1">
      <w:start w:val="1"/>
      <w:numFmt w:val="decimal"/>
      <w:lvlText w:val="%1.%2."/>
      <w:lvlJc w:val="left"/>
      <w:pPr>
        <w:tabs>
          <w:tab w:val="num" w:pos="720"/>
        </w:tabs>
        <w:ind w:left="0" w:firstLine="0"/>
      </w:pPr>
    </w:lvl>
    <w:lvl w:ilvl="2">
      <w:start w:val="1"/>
      <w:numFmt w:val="decimal"/>
      <w:lvlText w:val="%1.%2.%3."/>
      <w:lvlJc w:val="left"/>
      <w:pPr>
        <w:tabs>
          <w:tab w:val="num" w:pos="720"/>
        </w:tabs>
        <w:ind w:left="0" w:firstLine="0"/>
      </w:pPr>
    </w:lvl>
    <w:lvl w:ilvl="3">
      <w:start w:val="1"/>
      <w:numFmt w:val="decimal"/>
      <w:lvlText w:val="%1.%2.%3.%4."/>
      <w:lvlJc w:val="left"/>
      <w:pPr>
        <w:tabs>
          <w:tab w:val="num" w:pos="1080"/>
        </w:tabs>
        <w:ind w:left="0" w:firstLine="0"/>
      </w:pPr>
    </w:lvl>
    <w:lvl w:ilvl="4">
      <w:start w:val="1"/>
      <w:numFmt w:val="decimal"/>
      <w:lvlText w:val="%1.%2.%3.%4.%5."/>
      <w:lvlJc w:val="left"/>
      <w:pPr>
        <w:tabs>
          <w:tab w:val="num" w:pos="1080"/>
        </w:tabs>
        <w:ind w:left="0" w:firstLine="0"/>
      </w:pPr>
    </w:lvl>
    <w:lvl w:ilvl="5">
      <w:start w:val="1"/>
      <w:numFmt w:val="decimal"/>
      <w:lvlText w:val="%1.%2.%3.%4.%5.%6."/>
      <w:lvlJc w:val="left"/>
      <w:pPr>
        <w:tabs>
          <w:tab w:val="num" w:pos="1440"/>
        </w:tabs>
        <w:ind w:left="0" w:firstLine="0"/>
      </w:pPr>
    </w:lvl>
    <w:lvl w:ilvl="6">
      <w:start w:val="1"/>
      <w:numFmt w:val="decimal"/>
      <w:lvlText w:val="%1.%2.%3.%4.%5.%6.%7."/>
      <w:lvlJc w:val="left"/>
      <w:pPr>
        <w:tabs>
          <w:tab w:val="num" w:pos="1440"/>
        </w:tabs>
        <w:ind w:left="0" w:firstLine="0"/>
      </w:pPr>
    </w:lvl>
    <w:lvl w:ilvl="7">
      <w:start w:val="1"/>
      <w:numFmt w:val="decimal"/>
      <w:lvlText w:val="%1.%2.%3.%4.%5.%6.%7.%8."/>
      <w:lvlJc w:val="left"/>
      <w:pPr>
        <w:tabs>
          <w:tab w:val="num" w:pos="1440"/>
        </w:tabs>
        <w:ind w:left="0" w:firstLine="0"/>
      </w:pPr>
    </w:lvl>
    <w:lvl w:ilvl="8">
      <w:start w:val="1"/>
      <w:numFmt w:val="decimal"/>
      <w:lvlText w:val="%1.%2.%3.%4.%5.%6.%7.%8.%9."/>
      <w:lvlJc w:val="left"/>
      <w:pPr>
        <w:tabs>
          <w:tab w:val="num" w:pos="1800"/>
        </w:tabs>
        <w:ind w:left="0" w:firstLine="0"/>
      </w:pPr>
    </w:lvl>
  </w:abstractNum>
  <w:abstractNum w:abstractNumId="13">
    <w:nsid w:val="1F5F3115"/>
    <w:multiLevelType w:val="multilevel"/>
    <w:tmpl w:val="8FF4F9A8"/>
    <w:lvl w:ilvl="0">
      <w:start w:val="1"/>
      <w:numFmt w:val="upperLetter"/>
      <w:suff w:val="nothing"/>
      <w:lvlText w:val="Annex Z%1"/>
      <w:lvlJc w:val="left"/>
      <w:pPr>
        <w:ind w:left="0" w:firstLine="0"/>
      </w:pPr>
      <w:rPr>
        <w:b/>
        <w:i w:val="0"/>
      </w:rPr>
    </w:lvl>
    <w:lvl w:ilvl="1">
      <w:start w:val="1"/>
      <w:numFmt w:val="decimal"/>
      <w:lvlText w:val="%1.%2."/>
      <w:lvlJc w:val="left"/>
      <w:pPr>
        <w:tabs>
          <w:tab w:val="num" w:pos="720"/>
        </w:tabs>
        <w:ind w:left="0" w:firstLine="0"/>
      </w:pPr>
    </w:lvl>
    <w:lvl w:ilvl="2">
      <w:start w:val="1"/>
      <w:numFmt w:val="decimal"/>
      <w:lvlText w:val="%1.%2.%3."/>
      <w:lvlJc w:val="left"/>
      <w:pPr>
        <w:tabs>
          <w:tab w:val="num" w:pos="720"/>
        </w:tabs>
        <w:ind w:left="0" w:firstLine="0"/>
      </w:pPr>
    </w:lvl>
    <w:lvl w:ilvl="3">
      <w:start w:val="1"/>
      <w:numFmt w:val="decimal"/>
      <w:lvlText w:val="%1.%2.%3.%4."/>
      <w:lvlJc w:val="left"/>
      <w:pPr>
        <w:tabs>
          <w:tab w:val="num" w:pos="1080"/>
        </w:tabs>
        <w:ind w:left="0" w:firstLine="0"/>
      </w:pPr>
    </w:lvl>
    <w:lvl w:ilvl="4">
      <w:start w:val="1"/>
      <w:numFmt w:val="decimal"/>
      <w:lvlText w:val="%1.%2.%3.%4.%5."/>
      <w:lvlJc w:val="left"/>
      <w:pPr>
        <w:tabs>
          <w:tab w:val="num" w:pos="1080"/>
        </w:tabs>
        <w:ind w:left="0" w:firstLine="0"/>
      </w:pPr>
    </w:lvl>
    <w:lvl w:ilvl="5">
      <w:start w:val="1"/>
      <w:numFmt w:val="decimal"/>
      <w:lvlText w:val="%1.%2.%3.%4.%5.%6."/>
      <w:lvlJc w:val="left"/>
      <w:pPr>
        <w:tabs>
          <w:tab w:val="num" w:pos="1440"/>
        </w:tabs>
        <w:ind w:left="0" w:firstLine="0"/>
      </w:pPr>
    </w:lvl>
    <w:lvl w:ilvl="6">
      <w:start w:val="1"/>
      <w:numFmt w:val="decimal"/>
      <w:lvlText w:val="%1.%2.%3.%4.%5.%6.%7."/>
      <w:lvlJc w:val="left"/>
      <w:pPr>
        <w:tabs>
          <w:tab w:val="num" w:pos="1440"/>
        </w:tabs>
        <w:ind w:left="0" w:firstLine="0"/>
      </w:pPr>
    </w:lvl>
    <w:lvl w:ilvl="7">
      <w:start w:val="1"/>
      <w:numFmt w:val="decimal"/>
      <w:lvlText w:val="%1.%2.%3.%4.%5.%6.%7.%8."/>
      <w:lvlJc w:val="left"/>
      <w:pPr>
        <w:tabs>
          <w:tab w:val="num" w:pos="1440"/>
        </w:tabs>
        <w:ind w:left="0" w:firstLine="0"/>
      </w:pPr>
    </w:lvl>
    <w:lvl w:ilvl="8">
      <w:start w:val="1"/>
      <w:numFmt w:val="decimal"/>
      <w:lvlText w:val="%1.%2.%3.%4.%5.%6.%7.%8.%9."/>
      <w:lvlJc w:val="left"/>
      <w:pPr>
        <w:tabs>
          <w:tab w:val="num" w:pos="1800"/>
        </w:tabs>
        <w:ind w:left="0" w:firstLine="0"/>
      </w:pPr>
    </w:lvl>
  </w:abstractNum>
  <w:abstractNum w:abstractNumId="14">
    <w:nsid w:val="20CC5774"/>
    <w:multiLevelType w:val="hybridMultilevel"/>
    <w:tmpl w:val="1B8A028E"/>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21766EE6"/>
    <w:multiLevelType w:val="hybridMultilevel"/>
    <w:tmpl w:val="15FA8D22"/>
    <w:lvl w:ilvl="0" w:tplc="0409000F">
      <w:start w:val="1"/>
      <w:numFmt w:val="decimal"/>
      <w:lvlText w:val="%1."/>
      <w:lvlJc w:val="left"/>
      <w:pPr>
        <w:ind w:left="720" w:hanging="360"/>
      </w:pPr>
    </w:lvl>
    <w:lvl w:ilvl="1" w:tplc="0409000F">
      <w:start w:val="1"/>
      <w:numFmt w:val="decimal"/>
      <w:lvlText w:val="%2."/>
      <w:lvlJc w:val="left"/>
      <w:pPr>
        <w:ind w:left="1440" w:hanging="360"/>
      </w:pPr>
      <w:rPr>
        <w:rFonts w:hint="default"/>
      </w:rPr>
    </w:lvl>
    <w:lvl w:ilvl="2" w:tplc="04090001">
      <w:start w:val="1"/>
      <w:numFmt w:val="bullet"/>
      <w:lvlText w:val=""/>
      <w:lvlJc w:val="left"/>
      <w:pPr>
        <w:ind w:left="2160" w:hanging="180"/>
      </w:pPr>
      <w:rPr>
        <w:rFonts w:ascii="Symbol" w:hAnsi="Symbol"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218C3358"/>
    <w:multiLevelType w:val="hybridMultilevel"/>
    <w:tmpl w:val="CB94689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223B643F"/>
    <w:multiLevelType w:val="hybridMultilevel"/>
    <w:tmpl w:val="037044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646790F"/>
    <w:multiLevelType w:val="multilevel"/>
    <w:tmpl w:val="8FF4F9A8"/>
    <w:lvl w:ilvl="0">
      <w:start w:val="1"/>
      <w:numFmt w:val="upperLetter"/>
      <w:suff w:val="nothing"/>
      <w:lvlText w:val="Annex Z%1"/>
      <w:lvlJc w:val="left"/>
      <w:pPr>
        <w:ind w:left="0" w:firstLine="0"/>
      </w:pPr>
      <w:rPr>
        <w:b/>
        <w:i w:val="0"/>
      </w:rPr>
    </w:lvl>
    <w:lvl w:ilvl="1">
      <w:start w:val="1"/>
      <w:numFmt w:val="decimal"/>
      <w:lvlText w:val="%1.%2."/>
      <w:lvlJc w:val="left"/>
      <w:pPr>
        <w:tabs>
          <w:tab w:val="num" w:pos="720"/>
        </w:tabs>
        <w:ind w:left="0" w:firstLine="0"/>
      </w:pPr>
    </w:lvl>
    <w:lvl w:ilvl="2">
      <w:start w:val="1"/>
      <w:numFmt w:val="decimal"/>
      <w:lvlText w:val="%1.%2.%3."/>
      <w:lvlJc w:val="left"/>
      <w:pPr>
        <w:tabs>
          <w:tab w:val="num" w:pos="720"/>
        </w:tabs>
        <w:ind w:left="0" w:firstLine="0"/>
      </w:pPr>
    </w:lvl>
    <w:lvl w:ilvl="3">
      <w:start w:val="1"/>
      <w:numFmt w:val="decimal"/>
      <w:lvlText w:val="%1.%2.%3.%4."/>
      <w:lvlJc w:val="left"/>
      <w:pPr>
        <w:tabs>
          <w:tab w:val="num" w:pos="1080"/>
        </w:tabs>
        <w:ind w:left="0" w:firstLine="0"/>
      </w:pPr>
    </w:lvl>
    <w:lvl w:ilvl="4">
      <w:start w:val="1"/>
      <w:numFmt w:val="decimal"/>
      <w:lvlText w:val="%1.%2.%3.%4.%5."/>
      <w:lvlJc w:val="left"/>
      <w:pPr>
        <w:tabs>
          <w:tab w:val="num" w:pos="1080"/>
        </w:tabs>
        <w:ind w:left="0" w:firstLine="0"/>
      </w:pPr>
    </w:lvl>
    <w:lvl w:ilvl="5">
      <w:start w:val="1"/>
      <w:numFmt w:val="decimal"/>
      <w:lvlText w:val="%1.%2.%3.%4.%5.%6."/>
      <w:lvlJc w:val="left"/>
      <w:pPr>
        <w:tabs>
          <w:tab w:val="num" w:pos="1440"/>
        </w:tabs>
        <w:ind w:left="0" w:firstLine="0"/>
      </w:pPr>
    </w:lvl>
    <w:lvl w:ilvl="6">
      <w:start w:val="1"/>
      <w:numFmt w:val="decimal"/>
      <w:lvlText w:val="%1.%2.%3.%4.%5.%6.%7."/>
      <w:lvlJc w:val="left"/>
      <w:pPr>
        <w:tabs>
          <w:tab w:val="num" w:pos="1440"/>
        </w:tabs>
        <w:ind w:left="0" w:firstLine="0"/>
      </w:pPr>
    </w:lvl>
    <w:lvl w:ilvl="7">
      <w:start w:val="1"/>
      <w:numFmt w:val="decimal"/>
      <w:lvlText w:val="%1.%2.%3.%4.%5.%6.%7.%8."/>
      <w:lvlJc w:val="left"/>
      <w:pPr>
        <w:tabs>
          <w:tab w:val="num" w:pos="1440"/>
        </w:tabs>
        <w:ind w:left="0" w:firstLine="0"/>
      </w:pPr>
    </w:lvl>
    <w:lvl w:ilvl="8">
      <w:start w:val="1"/>
      <w:numFmt w:val="decimal"/>
      <w:lvlText w:val="%1.%2.%3.%4.%5.%6.%7.%8.%9."/>
      <w:lvlJc w:val="left"/>
      <w:pPr>
        <w:tabs>
          <w:tab w:val="num" w:pos="1800"/>
        </w:tabs>
        <w:ind w:left="0" w:firstLine="0"/>
      </w:pPr>
    </w:lvl>
  </w:abstractNum>
  <w:abstractNum w:abstractNumId="19">
    <w:nsid w:val="277271D8"/>
    <w:multiLevelType w:val="multilevel"/>
    <w:tmpl w:val="77C8D95E"/>
    <w:lvl w:ilvl="0">
      <w:start w:val="1"/>
      <w:numFmt w:val="upperLetter"/>
      <w:suff w:val="nothing"/>
      <w:lvlText w:val="Annex Z%1"/>
      <w:lvlJc w:val="left"/>
      <w:pPr>
        <w:ind w:left="0" w:firstLine="0"/>
      </w:pPr>
      <w:rPr>
        <w:b/>
        <w:i w:val="0"/>
      </w:rPr>
    </w:lvl>
    <w:lvl w:ilvl="1">
      <w:start w:val="1"/>
      <w:numFmt w:val="decimal"/>
      <w:lvlText w:val="B. %2"/>
      <w:lvlJc w:val="left"/>
      <w:pPr>
        <w:tabs>
          <w:tab w:val="num" w:pos="720"/>
        </w:tabs>
        <w:ind w:left="0" w:firstLine="0"/>
      </w:pPr>
      <w:rPr>
        <w:rFonts w:hint="default"/>
      </w:rPr>
    </w:lvl>
    <w:lvl w:ilvl="2">
      <w:start w:val="1"/>
      <w:numFmt w:val="decimal"/>
      <w:lvlText w:val="%1.%2.%3."/>
      <w:lvlJc w:val="left"/>
      <w:pPr>
        <w:tabs>
          <w:tab w:val="num" w:pos="720"/>
        </w:tabs>
        <w:ind w:left="0" w:firstLine="0"/>
      </w:pPr>
    </w:lvl>
    <w:lvl w:ilvl="3">
      <w:start w:val="1"/>
      <w:numFmt w:val="decimal"/>
      <w:lvlText w:val="%1.%2.%3.%4."/>
      <w:lvlJc w:val="left"/>
      <w:pPr>
        <w:tabs>
          <w:tab w:val="num" w:pos="1080"/>
        </w:tabs>
        <w:ind w:left="0" w:firstLine="0"/>
      </w:pPr>
    </w:lvl>
    <w:lvl w:ilvl="4">
      <w:start w:val="1"/>
      <w:numFmt w:val="decimal"/>
      <w:lvlText w:val="%1.%2.%3.%4.%5."/>
      <w:lvlJc w:val="left"/>
      <w:pPr>
        <w:tabs>
          <w:tab w:val="num" w:pos="1080"/>
        </w:tabs>
        <w:ind w:left="0" w:firstLine="0"/>
      </w:pPr>
    </w:lvl>
    <w:lvl w:ilvl="5">
      <w:start w:val="1"/>
      <w:numFmt w:val="decimal"/>
      <w:lvlText w:val="%1.%2.%3.%4.%5.%6."/>
      <w:lvlJc w:val="left"/>
      <w:pPr>
        <w:tabs>
          <w:tab w:val="num" w:pos="1440"/>
        </w:tabs>
        <w:ind w:left="0" w:firstLine="0"/>
      </w:pPr>
    </w:lvl>
    <w:lvl w:ilvl="6">
      <w:start w:val="1"/>
      <w:numFmt w:val="decimal"/>
      <w:lvlText w:val="%1.%2.%3.%4.%5.%6.%7."/>
      <w:lvlJc w:val="left"/>
      <w:pPr>
        <w:tabs>
          <w:tab w:val="num" w:pos="1440"/>
        </w:tabs>
        <w:ind w:left="0" w:firstLine="0"/>
      </w:pPr>
    </w:lvl>
    <w:lvl w:ilvl="7">
      <w:start w:val="1"/>
      <w:numFmt w:val="decimal"/>
      <w:lvlText w:val="%1.%2.%3.%4.%5.%6.%7.%8."/>
      <w:lvlJc w:val="left"/>
      <w:pPr>
        <w:tabs>
          <w:tab w:val="num" w:pos="1440"/>
        </w:tabs>
        <w:ind w:left="0" w:firstLine="0"/>
      </w:pPr>
    </w:lvl>
    <w:lvl w:ilvl="8">
      <w:start w:val="1"/>
      <w:numFmt w:val="decimal"/>
      <w:lvlText w:val="%1.%2.%3.%4.%5.%6.%7.%8.%9."/>
      <w:lvlJc w:val="left"/>
      <w:pPr>
        <w:tabs>
          <w:tab w:val="num" w:pos="1800"/>
        </w:tabs>
        <w:ind w:left="0" w:firstLine="0"/>
      </w:pPr>
    </w:lvl>
  </w:abstractNum>
  <w:abstractNum w:abstractNumId="20">
    <w:nsid w:val="28795518"/>
    <w:multiLevelType w:val="hybridMultilevel"/>
    <w:tmpl w:val="6D84FB8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293803D6"/>
    <w:multiLevelType w:val="hybridMultilevel"/>
    <w:tmpl w:val="BB3CA29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2D6527A8"/>
    <w:multiLevelType w:val="hybridMultilevel"/>
    <w:tmpl w:val="1A78AD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2D8171AE"/>
    <w:multiLevelType w:val="hybridMultilevel"/>
    <w:tmpl w:val="FBC2F48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312D470A"/>
    <w:multiLevelType w:val="multilevel"/>
    <w:tmpl w:val="EB18B77A"/>
    <w:lvl w:ilvl="0">
      <w:start w:val="1"/>
      <w:numFmt w:val="decimal"/>
      <w:pStyle w:val="Heading1"/>
      <w:lvlText w:val="%1"/>
      <w:lvlJc w:val="left"/>
      <w:pPr>
        <w:tabs>
          <w:tab w:val="num" w:pos="432"/>
        </w:tabs>
        <w:ind w:left="432" w:hanging="432"/>
      </w:pPr>
      <w:rPr>
        <w:b/>
        <w:i w:val="0"/>
      </w:rPr>
    </w:lvl>
    <w:lvl w:ilvl="1">
      <w:start w:val="1"/>
      <w:numFmt w:val="decimal"/>
      <w:pStyle w:val="Heading2"/>
      <w:lvlText w:val="%1.%2"/>
      <w:lvlJc w:val="left"/>
      <w:pPr>
        <w:tabs>
          <w:tab w:val="num" w:pos="360"/>
        </w:tabs>
        <w:ind w:left="0" w:firstLine="0"/>
      </w:pPr>
      <w:rPr>
        <w:b/>
        <w:i w:val="0"/>
      </w:rPr>
    </w:lvl>
    <w:lvl w:ilvl="2">
      <w:start w:val="1"/>
      <w:numFmt w:val="decimal"/>
      <w:pStyle w:val="Heading3"/>
      <w:lvlText w:val="%1.%2.%3"/>
      <w:lvlJc w:val="left"/>
      <w:pPr>
        <w:tabs>
          <w:tab w:val="num" w:pos="720"/>
        </w:tabs>
        <w:ind w:left="0" w:firstLine="0"/>
      </w:pPr>
      <w:rPr>
        <w:b/>
        <w:i w:val="0"/>
      </w:rPr>
    </w:lvl>
    <w:lvl w:ilvl="3">
      <w:start w:val="1"/>
      <w:numFmt w:val="decimal"/>
      <w:pStyle w:val="Heading4"/>
      <w:lvlText w:val="%1.%2.%3.%4"/>
      <w:lvlJc w:val="left"/>
      <w:pPr>
        <w:tabs>
          <w:tab w:val="num" w:pos="1080"/>
        </w:tabs>
        <w:ind w:left="0" w:firstLine="0"/>
      </w:pPr>
      <w:rPr>
        <w:b/>
        <w:i w:val="0"/>
      </w:rPr>
    </w:lvl>
    <w:lvl w:ilvl="4">
      <w:start w:val="1"/>
      <w:numFmt w:val="decimal"/>
      <w:pStyle w:val="Heading5"/>
      <w:lvlText w:val="%1.%2.%3.%4.%5"/>
      <w:lvlJc w:val="left"/>
      <w:pPr>
        <w:tabs>
          <w:tab w:val="num" w:pos="1080"/>
        </w:tabs>
        <w:ind w:left="0" w:firstLine="0"/>
      </w:pPr>
      <w:rPr>
        <w:b/>
        <w:i w:val="0"/>
      </w:rPr>
    </w:lvl>
    <w:lvl w:ilvl="5">
      <w:start w:val="1"/>
      <w:numFmt w:val="decimal"/>
      <w:pStyle w:val="Heading6"/>
      <w:lvlText w:val="%1.%2.%3.%4.%5.%6"/>
      <w:lvlJc w:val="left"/>
      <w:pPr>
        <w:tabs>
          <w:tab w:val="num" w:pos="1440"/>
        </w:tabs>
        <w:ind w:left="0" w:firstLine="0"/>
      </w:pPr>
      <w:rPr>
        <w:b/>
        <w:i w:val="0"/>
      </w:rPr>
    </w:lvl>
    <w:lvl w:ilvl="6">
      <w:start w:val="1"/>
      <w:numFmt w:val="decimal"/>
      <w:lvlText w:val="%1.%2.%3.%4.%5.%6.%7"/>
      <w:lvlJc w:val="left"/>
      <w:pPr>
        <w:tabs>
          <w:tab w:val="num" w:pos="1440"/>
        </w:tabs>
        <w:ind w:left="0" w:firstLine="0"/>
      </w:pPr>
    </w:lvl>
    <w:lvl w:ilvl="7">
      <w:start w:val="1"/>
      <w:numFmt w:val="decimal"/>
      <w:lvlText w:val="%1.%2.%3.%4.%5.%6.%7.%8"/>
      <w:lvlJc w:val="left"/>
      <w:pPr>
        <w:tabs>
          <w:tab w:val="num" w:pos="1800"/>
        </w:tabs>
        <w:ind w:left="0" w:firstLine="0"/>
      </w:pPr>
    </w:lvl>
    <w:lvl w:ilvl="8">
      <w:start w:val="1"/>
      <w:numFmt w:val="decimal"/>
      <w:lvlText w:val="%1.%2.%3.%4.%5.%6.%7.%8.%9"/>
      <w:lvlJc w:val="left"/>
      <w:pPr>
        <w:tabs>
          <w:tab w:val="num" w:pos="1800"/>
        </w:tabs>
        <w:ind w:left="0" w:firstLine="0"/>
      </w:pPr>
    </w:lvl>
  </w:abstractNum>
  <w:abstractNum w:abstractNumId="25">
    <w:nsid w:val="36940616"/>
    <w:multiLevelType w:val="hybridMultilevel"/>
    <w:tmpl w:val="41BC1F1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36A762B7"/>
    <w:multiLevelType w:val="hybridMultilevel"/>
    <w:tmpl w:val="A4004600"/>
    <w:lvl w:ilvl="0" w:tplc="04090001">
      <w:start w:val="1"/>
      <w:numFmt w:val="bullet"/>
      <w:lvlText w:val=""/>
      <w:lvlJc w:val="left"/>
      <w:pPr>
        <w:ind w:left="770" w:hanging="360"/>
      </w:pPr>
      <w:rPr>
        <w:rFonts w:ascii="Symbol" w:hAnsi="Symbol"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27">
    <w:nsid w:val="37B30CF1"/>
    <w:multiLevelType w:val="hybridMultilevel"/>
    <w:tmpl w:val="445E3A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390945DB"/>
    <w:multiLevelType w:val="multilevel"/>
    <w:tmpl w:val="8FF4F9A8"/>
    <w:lvl w:ilvl="0">
      <w:start w:val="1"/>
      <w:numFmt w:val="upperLetter"/>
      <w:suff w:val="nothing"/>
      <w:lvlText w:val="Annex Z%1"/>
      <w:lvlJc w:val="left"/>
      <w:pPr>
        <w:ind w:left="0" w:firstLine="0"/>
      </w:pPr>
      <w:rPr>
        <w:b/>
        <w:i w:val="0"/>
      </w:rPr>
    </w:lvl>
    <w:lvl w:ilvl="1">
      <w:start w:val="1"/>
      <w:numFmt w:val="decimal"/>
      <w:lvlText w:val="%1.%2."/>
      <w:lvlJc w:val="left"/>
      <w:pPr>
        <w:tabs>
          <w:tab w:val="num" w:pos="720"/>
        </w:tabs>
        <w:ind w:left="0" w:firstLine="0"/>
      </w:pPr>
    </w:lvl>
    <w:lvl w:ilvl="2">
      <w:start w:val="1"/>
      <w:numFmt w:val="decimal"/>
      <w:lvlText w:val="%1.%2.%3."/>
      <w:lvlJc w:val="left"/>
      <w:pPr>
        <w:tabs>
          <w:tab w:val="num" w:pos="720"/>
        </w:tabs>
        <w:ind w:left="0" w:firstLine="0"/>
      </w:pPr>
    </w:lvl>
    <w:lvl w:ilvl="3">
      <w:start w:val="1"/>
      <w:numFmt w:val="decimal"/>
      <w:lvlText w:val="%1.%2.%3.%4."/>
      <w:lvlJc w:val="left"/>
      <w:pPr>
        <w:tabs>
          <w:tab w:val="num" w:pos="1080"/>
        </w:tabs>
        <w:ind w:left="0" w:firstLine="0"/>
      </w:pPr>
    </w:lvl>
    <w:lvl w:ilvl="4">
      <w:start w:val="1"/>
      <w:numFmt w:val="decimal"/>
      <w:lvlText w:val="%1.%2.%3.%4.%5."/>
      <w:lvlJc w:val="left"/>
      <w:pPr>
        <w:tabs>
          <w:tab w:val="num" w:pos="1080"/>
        </w:tabs>
        <w:ind w:left="0" w:firstLine="0"/>
      </w:pPr>
    </w:lvl>
    <w:lvl w:ilvl="5">
      <w:start w:val="1"/>
      <w:numFmt w:val="decimal"/>
      <w:lvlText w:val="%1.%2.%3.%4.%5.%6."/>
      <w:lvlJc w:val="left"/>
      <w:pPr>
        <w:tabs>
          <w:tab w:val="num" w:pos="1440"/>
        </w:tabs>
        <w:ind w:left="0" w:firstLine="0"/>
      </w:pPr>
    </w:lvl>
    <w:lvl w:ilvl="6">
      <w:start w:val="1"/>
      <w:numFmt w:val="decimal"/>
      <w:lvlText w:val="%1.%2.%3.%4.%5.%6.%7."/>
      <w:lvlJc w:val="left"/>
      <w:pPr>
        <w:tabs>
          <w:tab w:val="num" w:pos="1440"/>
        </w:tabs>
        <w:ind w:left="0" w:firstLine="0"/>
      </w:pPr>
    </w:lvl>
    <w:lvl w:ilvl="7">
      <w:start w:val="1"/>
      <w:numFmt w:val="decimal"/>
      <w:lvlText w:val="%1.%2.%3.%4.%5.%6.%7.%8."/>
      <w:lvlJc w:val="left"/>
      <w:pPr>
        <w:tabs>
          <w:tab w:val="num" w:pos="1440"/>
        </w:tabs>
        <w:ind w:left="0" w:firstLine="0"/>
      </w:pPr>
    </w:lvl>
    <w:lvl w:ilvl="8">
      <w:start w:val="1"/>
      <w:numFmt w:val="decimal"/>
      <w:lvlText w:val="%1.%2.%3.%4.%5.%6.%7.%8.%9."/>
      <w:lvlJc w:val="left"/>
      <w:pPr>
        <w:tabs>
          <w:tab w:val="num" w:pos="1800"/>
        </w:tabs>
        <w:ind w:left="0" w:firstLine="0"/>
      </w:pPr>
    </w:lvl>
  </w:abstractNum>
  <w:abstractNum w:abstractNumId="29">
    <w:nsid w:val="390B0ECE"/>
    <w:multiLevelType w:val="multilevel"/>
    <w:tmpl w:val="BB5E8942"/>
    <w:lvl w:ilvl="0">
      <w:start w:val="1"/>
      <w:numFmt w:val="upperLetter"/>
      <w:suff w:val="nothing"/>
      <w:lvlText w:val="Annex Z%1"/>
      <w:lvlJc w:val="left"/>
      <w:pPr>
        <w:ind w:left="0" w:firstLine="0"/>
      </w:pPr>
      <w:rPr>
        <w:b/>
        <w:i w:val="0"/>
      </w:rPr>
    </w:lvl>
    <w:lvl w:ilvl="1">
      <w:start w:val="1"/>
      <w:numFmt w:val="decimal"/>
      <w:lvlText w:val="%1.%2."/>
      <w:lvlJc w:val="left"/>
      <w:pPr>
        <w:tabs>
          <w:tab w:val="num" w:pos="720"/>
        </w:tabs>
        <w:ind w:left="0" w:firstLine="0"/>
      </w:pPr>
    </w:lvl>
    <w:lvl w:ilvl="2">
      <w:start w:val="1"/>
      <w:numFmt w:val="decimal"/>
      <w:lvlText w:val="%1.%2.%3."/>
      <w:lvlJc w:val="left"/>
      <w:pPr>
        <w:tabs>
          <w:tab w:val="num" w:pos="720"/>
        </w:tabs>
        <w:ind w:left="0" w:firstLine="0"/>
      </w:pPr>
    </w:lvl>
    <w:lvl w:ilvl="3">
      <w:start w:val="1"/>
      <w:numFmt w:val="decimal"/>
      <w:lvlText w:val="%1.%2.%3.%4."/>
      <w:lvlJc w:val="left"/>
      <w:pPr>
        <w:tabs>
          <w:tab w:val="num" w:pos="1080"/>
        </w:tabs>
        <w:ind w:left="0" w:firstLine="0"/>
      </w:pPr>
    </w:lvl>
    <w:lvl w:ilvl="4">
      <w:start w:val="1"/>
      <w:numFmt w:val="decimal"/>
      <w:lvlText w:val="%1.%2.%3.%4.%5."/>
      <w:lvlJc w:val="left"/>
      <w:pPr>
        <w:tabs>
          <w:tab w:val="num" w:pos="1080"/>
        </w:tabs>
        <w:ind w:left="0" w:firstLine="0"/>
      </w:pPr>
    </w:lvl>
    <w:lvl w:ilvl="5">
      <w:start w:val="1"/>
      <w:numFmt w:val="decimal"/>
      <w:lvlText w:val="%1.%2.%3.%4.%5.%6."/>
      <w:lvlJc w:val="left"/>
      <w:pPr>
        <w:tabs>
          <w:tab w:val="num" w:pos="1440"/>
        </w:tabs>
        <w:ind w:left="0" w:firstLine="0"/>
      </w:pPr>
    </w:lvl>
    <w:lvl w:ilvl="6">
      <w:start w:val="1"/>
      <w:numFmt w:val="decimal"/>
      <w:lvlText w:val="%1.%2.%3.%4.%5.%6.%7."/>
      <w:lvlJc w:val="left"/>
      <w:pPr>
        <w:tabs>
          <w:tab w:val="num" w:pos="1440"/>
        </w:tabs>
        <w:ind w:left="0" w:firstLine="0"/>
      </w:pPr>
    </w:lvl>
    <w:lvl w:ilvl="7">
      <w:start w:val="1"/>
      <w:numFmt w:val="decimal"/>
      <w:lvlText w:val="%1.%2.%3.%4.%5.%6.%7.%8."/>
      <w:lvlJc w:val="left"/>
      <w:pPr>
        <w:tabs>
          <w:tab w:val="num" w:pos="1440"/>
        </w:tabs>
        <w:ind w:left="0" w:firstLine="0"/>
      </w:pPr>
    </w:lvl>
    <w:lvl w:ilvl="8">
      <w:start w:val="1"/>
      <w:numFmt w:val="decimal"/>
      <w:lvlText w:val="%1.%2.%3.%4.%5.%6.%7.%8.%9."/>
      <w:lvlJc w:val="left"/>
      <w:pPr>
        <w:tabs>
          <w:tab w:val="num" w:pos="1800"/>
        </w:tabs>
        <w:ind w:left="0" w:firstLine="0"/>
      </w:pPr>
    </w:lvl>
  </w:abstractNum>
  <w:abstractNum w:abstractNumId="30">
    <w:nsid w:val="3A6C0A41"/>
    <w:multiLevelType w:val="multilevel"/>
    <w:tmpl w:val="8FF4F9A8"/>
    <w:lvl w:ilvl="0">
      <w:start w:val="1"/>
      <w:numFmt w:val="upperLetter"/>
      <w:suff w:val="nothing"/>
      <w:lvlText w:val="Annex Z%1"/>
      <w:lvlJc w:val="left"/>
      <w:pPr>
        <w:ind w:left="0" w:firstLine="0"/>
      </w:pPr>
      <w:rPr>
        <w:b/>
        <w:i w:val="0"/>
      </w:rPr>
    </w:lvl>
    <w:lvl w:ilvl="1">
      <w:start w:val="1"/>
      <w:numFmt w:val="decimal"/>
      <w:lvlText w:val="%1.%2."/>
      <w:lvlJc w:val="left"/>
      <w:pPr>
        <w:tabs>
          <w:tab w:val="num" w:pos="720"/>
        </w:tabs>
        <w:ind w:left="0" w:firstLine="0"/>
      </w:pPr>
    </w:lvl>
    <w:lvl w:ilvl="2">
      <w:start w:val="1"/>
      <w:numFmt w:val="decimal"/>
      <w:lvlText w:val="%1.%2.%3."/>
      <w:lvlJc w:val="left"/>
      <w:pPr>
        <w:tabs>
          <w:tab w:val="num" w:pos="720"/>
        </w:tabs>
        <w:ind w:left="0" w:firstLine="0"/>
      </w:pPr>
    </w:lvl>
    <w:lvl w:ilvl="3">
      <w:start w:val="1"/>
      <w:numFmt w:val="decimal"/>
      <w:lvlText w:val="%1.%2.%3.%4."/>
      <w:lvlJc w:val="left"/>
      <w:pPr>
        <w:tabs>
          <w:tab w:val="num" w:pos="1080"/>
        </w:tabs>
        <w:ind w:left="0" w:firstLine="0"/>
      </w:pPr>
    </w:lvl>
    <w:lvl w:ilvl="4">
      <w:start w:val="1"/>
      <w:numFmt w:val="decimal"/>
      <w:lvlText w:val="%1.%2.%3.%4.%5."/>
      <w:lvlJc w:val="left"/>
      <w:pPr>
        <w:tabs>
          <w:tab w:val="num" w:pos="1080"/>
        </w:tabs>
        <w:ind w:left="0" w:firstLine="0"/>
      </w:pPr>
    </w:lvl>
    <w:lvl w:ilvl="5">
      <w:start w:val="1"/>
      <w:numFmt w:val="decimal"/>
      <w:lvlText w:val="%1.%2.%3.%4.%5.%6."/>
      <w:lvlJc w:val="left"/>
      <w:pPr>
        <w:tabs>
          <w:tab w:val="num" w:pos="1440"/>
        </w:tabs>
        <w:ind w:left="0" w:firstLine="0"/>
      </w:pPr>
    </w:lvl>
    <w:lvl w:ilvl="6">
      <w:start w:val="1"/>
      <w:numFmt w:val="decimal"/>
      <w:lvlText w:val="%1.%2.%3.%4.%5.%6.%7."/>
      <w:lvlJc w:val="left"/>
      <w:pPr>
        <w:tabs>
          <w:tab w:val="num" w:pos="1440"/>
        </w:tabs>
        <w:ind w:left="0" w:firstLine="0"/>
      </w:pPr>
    </w:lvl>
    <w:lvl w:ilvl="7">
      <w:start w:val="1"/>
      <w:numFmt w:val="decimal"/>
      <w:lvlText w:val="%1.%2.%3.%4.%5.%6.%7.%8."/>
      <w:lvlJc w:val="left"/>
      <w:pPr>
        <w:tabs>
          <w:tab w:val="num" w:pos="1440"/>
        </w:tabs>
        <w:ind w:left="0" w:firstLine="0"/>
      </w:pPr>
    </w:lvl>
    <w:lvl w:ilvl="8">
      <w:start w:val="1"/>
      <w:numFmt w:val="decimal"/>
      <w:lvlText w:val="%1.%2.%3.%4.%5.%6.%7.%8.%9."/>
      <w:lvlJc w:val="left"/>
      <w:pPr>
        <w:tabs>
          <w:tab w:val="num" w:pos="1800"/>
        </w:tabs>
        <w:ind w:left="0" w:firstLine="0"/>
      </w:pPr>
    </w:lvl>
  </w:abstractNum>
  <w:abstractNum w:abstractNumId="31">
    <w:nsid w:val="3C0D008B"/>
    <w:multiLevelType w:val="hybridMultilevel"/>
    <w:tmpl w:val="FDC4D80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3F4A3B3C"/>
    <w:multiLevelType w:val="hybridMultilevel"/>
    <w:tmpl w:val="42005DE8"/>
    <w:lvl w:ilvl="0" w:tplc="0409000F">
      <w:start w:val="1"/>
      <w:numFmt w:val="decimal"/>
      <w:lvlText w:val="%1."/>
      <w:lvlJc w:val="left"/>
      <w:pPr>
        <w:ind w:left="770" w:hanging="360"/>
      </w:pPr>
    </w:lvl>
    <w:lvl w:ilvl="1" w:tplc="04090019" w:tentative="1">
      <w:start w:val="1"/>
      <w:numFmt w:val="lowerLetter"/>
      <w:lvlText w:val="%2."/>
      <w:lvlJc w:val="left"/>
      <w:pPr>
        <w:ind w:left="1490" w:hanging="360"/>
      </w:pPr>
    </w:lvl>
    <w:lvl w:ilvl="2" w:tplc="0409001B" w:tentative="1">
      <w:start w:val="1"/>
      <w:numFmt w:val="lowerRoman"/>
      <w:lvlText w:val="%3."/>
      <w:lvlJc w:val="right"/>
      <w:pPr>
        <w:ind w:left="2210" w:hanging="180"/>
      </w:pPr>
    </w:lvl>
    <w:lvl w:ilvl="3" w:tplc="0409000F" w:tentative="1">
      <w:start w:val="1"/>
      <w:numFmt w:val="decimal"/>
      <w:lvlText w:val="%4."/>
      <w:lvlJc w:val="left"/>
      <w:pPr>
        <w:ind w:left="2930" w:hanging="360"/>
      </w:pPr>
    </w:lvl>
    <w:lvl w:ilvl="4" w:tplc="04090019" w:tentative="1">
      <w:start w:val="1"/>
      <w:numFmt w:val="lowerLetter"/>
      <w:lvlText w:val="%5."/>
      <w:lvlJc w:val="left"/>
      <w:pPr>
        <w:ind w:left="3650" w:hanging="360"/>
      </w:pPr>
    </w:lvl>
    <w:lvl w:ilvl="5" w:tplc="0409001B" w:tentative="1">
      <w:start w:val="1"/>
      <w:numFmt w:val="lowerRoman"/>
      <w:lvlText w:val="%6."/>
      <w:lvlJc w:val="right"/>
      <w:pPr>
        <w:ind w:left="4370" w:hanging="180"/>
      </w:pPr>
    </w:lvl>
    <w:lvl w:ilvl="6" w:tplc="0409000F" w:tentative="1">
      <w:start w:val="1"/>
      <w:numFmt w:val="decimal"/>
      <w:lvlText w:val="%7."/>
      <w:lvlJc w:val="left"/>
      <w:pPr>
        <w:ind w:left="5090" w:hanging="360"/>
      </w:pPr>
    </w:lvl>
    <w:lvl w:ilvl="7" w:tplc="04090019" w:tentative="1">
      <w:start w:val="1"/>
      <w:numFmt w:val="lowerLetter"/>
      <w:lvlText w:val="%8."/>
      <w:lvlJc w:val="left"/>
      <w:pPr>
        <w:ind w:left="5810" w:hanging="360"/>
      </w:pPr>
    </w:lvl>
    <w:lvl w:ilvl="8" w:tplc="0409001B" w:tentative="1">
      <w:start w:val="1"/>
      <w:numFmt w:val="lowerRoman"/>
      <w:lvlText w:val="%9."/>
      <w:lvlJc w:val="right"/>
      <w:pPr>
        <w:ind w:left="6530" w:hanging="180"/>
      </w:pPr>
    </w:lvl>
  </w:abstractNum>
  <w:abstractNum w:abstractNumId="33">
    <w:nsid w:val="43223606"/>
    <w:multiLevelType w:val="hybridMultilevel"/>
    <w:tmpl w:val="5A1C4EC6"/>
    <w:lvl w:ilvl="0" w:tplc="5E7AFD6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nsid w:val="453B1C09"/>
    <w:multiLevelType w:val="multilevel"/>
    <w:tmpl w:val="8EB8ABA4"/>
    <w:lvl w:ilvl="0">
      <w:start w:val="1"/>
      <w:numFmt w:val="decimal"/>
      <w:lvlText w:val="%1"/>
      <w:lvlJc w:val="left"/>
      <w:pPr>
        <w:tabs>
          <w:tab w:val="num" w:pos="432"/>
        </w:tabs>
        <w:ind w:left="432" w:hanging="432"/>
      </w:pPr>
      <w:rPr>
        <w:b/>
        <w:i w:val="0"/>
      </w:rPr>
    </w:lvl>
    <w:lvl w:ilvl="1">
      <w:start w:val="1"/>
      <w:numFmt w:val="decimal"/>
      <w:lvlText w:val="C. %2"/>
      <w:lvlJc w:val="left"/>
      <w:pPr>
        <w:tabs>
          <w:tab w:val="num" w:pos="360"/>
        </w:tabs>
        <w:ind w:left="0" w:firstLine="0"/>
      </w:pPr>
      <w:rPr>
        <w:rFonts w:hint="default"/>
        <w:b/>
        <w:i w:val="0"/>
      </w:rPr>
    </w:lvl>
    <w:lvl w:ilvl="2">
      <w:start w:val="1"/>
      <w:numFmt w:val="decimal"/>
      <w:lvlText w:val="%1.%2.%3"/>
      <w:lvlJc w:val="left"/>
      <w:pPr>
        <w:tabs>
          <w:tab w:val="num" w:pos="720"/>
        </w:tabs>
        <w:ind w:left="0" w:firstLine="0"/>
      </w:pPr>
      <w:rPr>
        <w:b/>
        <w:i w:val="0"/>
      </w:rPr>
    </w:lvl>
    <w:lvl w:ilvl="3">
      <w:start w:val="1"/>
      <w:numFmt w:val="decimal"/>
      <w:lvlText w:val="%1.%2.%3.%4"/>
      <w:lvlJc w:val="left"/>
      <w:pPr>
        <w:tabs>
          <w:tab w:val="num" w:pos="1080"/>
        </w:tabs>
        <w:ind w:left="0" w:firstLine="0"/>
      </w:pPr>
      <w:rPr>
        <w:b/>
        <w:i w:val="0"/>
      </w:rPr>
    </w:lvl>
    <w:lvl w:ilvl="4">
      <w:start w:val="1"/>
      <w:numFmt w:val="decimal"/>
      <w:lvlText w:val="%1.%2.%3.%4.%5"/>
      <w:lvlJc w:val="left"/>
      <w:pPr>
        <w:tabs>
          <w:tab w:val="num" w:pos="1080"/>
        </w:tabs>
        <w:ind w:left="0" w:firstLine="0"/>
      </w:pPr>
      <w:rPr>
        <w:b/>
        <w:i w:val="0"/>
      </w:rPr>
    </w:lvl>
    <w:lvl w:ilvl="5">
      <w:start w:val="1"/>
      <w:numFmt w:val="decimal"/>
      <w:lvlText w:val="%1.%2.%3.%4.%5.%6"/>
      <w:lvlJc w:val="left"/>
      <w:pPr>
        <w:tabs>
          <w:tab w:val="num" w:pos="1440"/>
        </w:tabs>
        <w:ind w:left="0" w:firstLine="0"/>
      </w:pPr>
      <w:rPr>
        <w:b/>
        <w:i w:val="0"/>
      </w:rPr>
    </w:lvl>
    <w:lvl w:ilvl="6">
      <w:start w:val="1"/>
      <w:numFmt w:val="decimal"/>
      <w:lvlText w:val="%1.%2.%3.%4.%5.%6.%7"/>
      <w:lvlJc w:val="left"/>
      <w:pPr>
        <w:tabs>
          <w:tab w:val="num" w:pos="1440"/>
        </w:tabs>
        <w:ind w:left="0" w:firstLine="0"/>
      </w:pPr>
    </w:lvl>
    <w:lvl w:ilvl="7">
      <w:start w:val="1"/>
      <w:numFmt w:val="decimal"/>
      <w:lvlText w:val="%1.%2.%3.%4.%5.%6.%7.%8"/>
      <w:lvlJc w:val="left"/>
      <w:pPr>
        <w:tabs>
          <w:tab w:val="num" w:pos="1800"/>
        </w:tabs>
        <w:ind w:left="0" w:firstLine="0"/>
      </w:pPr>
    </w:lvl>
    <w:lvl w:ilvl="8">
      <w:start w:val="1"/>
      <w:numFmt w:val="decimal"/>
      <w:lvlText w:val="%1.%2.%3.%4.%5.%6.%7.%8.%9"/>
      <w:lvlJc w:val="left"/>
      <w:pPr>
        <w:tabs>
          <w:tab w:val="num" w:pos="1800"/>
        </w:tabs>
        <w:ind w:left="0" w:firstLine="0"/>
      </w:pPr>
    </w:lvl>
  </w:abstractNum>
  <w:abstractNum w:abstractNumId="35">
    <w:nsid w:val="46DC2B09"/>
    <w:multiLevelType w:val="multilevel"/>
    <w:tmpl w:val="CC080C0A"/>
    <w:lvl w:ilvl="0">
      <w:start w:val="1"/>
      <w:numFmt w:val="decimal"/>
      <w:lvlText w:val="%1"/>
      <w:lvlJc w:val="left"/>
      <w:pPr>
        <w:ind w:left="432" w:hanging="432"/>
      </w:pPr>
      <w:rPr>
        <w:rFonts w:hint="default"/>
      </w:rPr>
    </w:lvl>
    <w:lvl w:ilvl="1">
      <w:start w:val="1"/>
      <w:numFmt w:val="decimal"/>
      <w:lvlText w:val="A. %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6">
    <w:nsid w:val="496F66C3"/>
    <w:multiLevelType w:val="multilevel"/>
    <w:tmpl w:val="46B035A6"/>
    <w:lvl w:ilvl="0">
      <w:start w:val="1"/>
      <w:numFmt w:val="decimal"/>
      <w:lvlText w:val="%1"/>
      <w:lvlJc w:val="left"/>
      <w:pPr>
        <w:tabs>
          <w:tab w:val="num" w:pos="432"/>
        </w:tabs>
        <w:ind w:left="432" w:hanging="432"/>
      </w:pPr>
      <w:rPr>
        <w:b/>
        <w:i w:val="0"/>
      </w:rPr>
    </w:lvl>
    <w:lvl w:ilvl="1">
      <w:start w:val="1"/>
      <w:numFmt w:val="decimal"/>
      <w:lvlText w:val="C. %2"/>
      <w:lvlJc w:val="left"/>
      <w:pPr>
        <w:tabs>
          <w:tab w:val="num" w:pos="360"/>
        </w:tabs>
        <w:ind w:left="0" w:firstLine="0"/>
      </w:pPr>
      <w:rPr>
        <w:rFonts w:hint="default"/>
        <w:b/>
        <w:i w:val="0"/>
      </w:rPr>
    </w:lvl>
    <w:lvl w:ilvl="2">
      <w:start w:val="1"/>
      <w:numFmt w:val="decimal"/>
      <w:lvlText w:val="%1.%2.%3"/>
      <w:lvlJc w:val="left"/>
      <w:pPr>
        <w:tabs>
          <w:tab w:val="num" w:pos="720"/>
        </w:tabs>
        <w:ind w:left="0" w:firstLine="0"/>
      </w:pPr>
      <w:rPr>
        <w:b/>
        <w:i w:val="0"/>
      </w:rPr>
    </w:lvl>
    <w:lvl w:ilvl="3">
      <w:start w:val="1"/>
      <w:numFmt w:val="decimal"/>
      <w:lvlText w:val="%1.%2.%3.%4"/>
      <w:lvlJc w:val="left"/>
      <w:pPr>
        <w:tabs>
          <w:tab w:val="num" w:pos="1080"/>
        </w:tabs>
        <w:ind w:left="0" w:firstLine="0"/>
      </w:pPr>
      <w:rPr>
        <w:b/>
        <w:i w:val="0"/>
      </w:rPr>
    </w:lvl>
    <w:lvl w:ilvl="4">
      <w:start w:val="1"/>
      <w:numFmt w:val="decimal"/>
      <w:lvlText w:val="%1.%2.%3.%4.%5"/>
      <w:lvlJc w:val="left"/>
      <w:pPr>
        <w:tabs>
          <w:tab w:val="num" w:pos="1080"/>
        </w:tabs>
        <w:ind w:left="0" w:firstLine="0"/>
      </w:pPr>
      <w:rPr>
        <w:b/>
        <w:i w:val="0"/>
      </w:rPr>
    </w:lvl>
    <w:lvl w:ilvl="5">
      <w:start w:val="1"/>
      <w:numFmt w:val="decimal"/>
      <w:lvlText w:val="%1.%2.%3.%4.%5.%6"/>
      <w:lvlJc w:val="left"/>
      <w:pPr>
        <w:tabs>
          <w:tab w:val="num" w:pos="1440"/>
        </w:tabs>
        <w:ind w:left="0" w:firstLine="0"/>
      </w:pPr>
      <w:rPr>
        <w:b/>
        <w:i w:val="0"/>
      </w:rPr>
    </w:lvl>
    <w:lvl w:ilvl="6">
      <w:start w:val="1"/>
      <w:numFmt w:val="decimal"/>
      <w:lvlText w:val="%1.%2.%3.%4.%5.%6.%7"/>
      <w:lvlJc w:val="left"/>
      <w:pPr>
        <w:tabs>
          <w:tab w:val="num" w:pos="1440"/>
        </w:tabs>
        <w:ind w:left="0" w:firstLine="0"/>
      </w:pPr>
    </w:lvl>
    <w:lvl w:ilvl="7">
      <w:start w:val="1"/>
      <w:numFmt w:val="decimal"/>
      <w:lvlText w:val="%1.%2.%3.%4.%5.%6.%7.%8"/>
      <w:lvlJc w:val="left"/>
      <w:pPr>
        <w:tabs>
          <w:tab w:val="num" w:pos="1800"/>
        </w:tabs>
        <w:ind w:left="0" w:firstLine="0"/>
      </w:pPr>
    </w:lvl>
    <w:lvl w:ilvl="8">
      <w:start w:val="1"/>
      <w:numFmt w:val="decimal"/>
      <w:lvlText w:val="%1.%2.%3.%4.%5.%6.%7.%8.%9"/>
      <w:lvlJc w:val="left"/>
      <w:pPr>
        <w:tabs>
          <w:tab w:val="num" w:pos="1800"/>
        </w:tabs>
        <w:ind w:left="0" w:firstLine="0"/>
      </w:pPr>
    </w:lvl>
  </w:abstractNum>
  <w:abstractNum w:abstractNumId="37">
    <w:nsid w:val="4BB113FE"/>
    <w:multiLevelType w:val="hybridMultilevel"/>
    <w:tmpl w:val="61B4B5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4FBC183A"/>
    <w:multiLevelType w:val="multilevel"/>
    <w:tmpl w:val="B17C6A2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9">
    <w:nsid w:val="52567523"/>
    <w:multiLevelType w:val="multilevel"/>
    <w:tmpl w:val="AB8A579E"/>
    <w:lvl w:ilvl="0">
      <w:start w:val="1"/>
      <w:numFmt w:val="decimal"/>
      <w:lvlText w:val="%1"/>
      <w:lvlJc w:val="left"/>
      <w:pPr>
        <w:tabs>
          <w:tab w:val="num" w:pos="432"/>
        </w:tabs>
        <w:ind w:left="432" w:hanging="432"/>
      </w:pPr>
      <w:rPr>
        <w:rFonts w:hint="default"/>
        <w:b/>
        <w:i w:val="0"/>
      </w:rPr>
    </w:lvl>
    <w:lvl w:ilvl="1">
      <w:start w:val="5"/>
      <w:numFmt w:val="decimal"/>
      <w:lvlText w:val="C. %2"/>
      <w:lvlJc w:val="left"/>
      <w:pPr>
        <w:tabs>
          <w:tab w:val="num" w:pos="450"/>
        </w:tabs>
        <w:ind w:left="90" w:firstLine="0"/>
      </w:pPr>
      <w:rPr>
        <w:rFonts w:hint="default"/>
        <w:b/>
        <w:i w:val="0"/>
      </w:rPr>
    </w:lvl>
    <w:lvl w:ilvl="2">
      <w:start w:val="1"/>
      <w:numFmt w:val="decimal"/>
      <w:lvlText w:val="%1.%2.%3"/>
      <w:lvlJc w:val="left"/>
      <w:pPr>
        <w:tabs>
          <w:tab w:val="num" w:pos="720"/>
        </w:tabs>
        <w:ind w:left="0" w:firstLine="0"/>
      </w:pPr>
      <w:rPr>
        <w:rFonts w:hint="default"/>
        <w:b/>
        <w:i w:val="0"/>
      </w:rPr>
    </w:lvl>
    <w:lvl w:ilvl="3">
      <w:start w:val="1"/>
      <w:numFmt w:val="decimal"/>
      <w:lvlText w:val="%1.%2.%3.%4"/>
      <w:lvlJc w:val="left"/>
      <w:pPr>
        <w:tabs>
          <w:tab w:val="num" w:pos="1080"/>
        </w:tabs>
        <w:ind w:left="0" w:firstLine="0"/>
      </w:pPr>
      <w:rPr>
        <w:rFonts w:hint="default"/>
        <w:b/>
        <w:i w:val="0"/>
      </w:rPr>
    </w:lvl>
    <w:lvl w:ilvl="4">
      <w:start w:val="1"/>
      <w:numFmt w:val="decimal"/>
      <w:lvlText w:val="%1.%2.%3.%4.%5"/>
      <w:lvlJc w:val="left"/>
      <w:pPr>
        <w:tabs>
          <w:tab w:val="num" w:pos="1080"/>
        </w:tabs>
        <w:ind w:left="0" w:firstLine="0"/>
      </w:pPr>
      <w:rPr>
        <w:rFonts w:hint="default"/>
        <w:b/>
        <w:i w:val="0"/>
      </w:rPr>
    </w:lvl>
    <w:lvl w:ilvl="5">
      <w:start w:val="1"/>
      <w:numFmt w:val="decimal"/>
      <w:lvlText w:val="%1.%2.%3.%4.%5.%6"/>
      <w:lvlJc w:val="left"/>
      <w:pPr>
        <w:tabs>
          <w:tab w:val="num" w:pos="1440"/>
        </w:tabs>
        <w:ind w:left="0" w:firstLine="0"/>
      </w:pPr>
      <w:rPr>
        <w:rFonts w:hint="default"/>
        <w:b/>
        <w:i w:val="0"/>
      </w:rPr>
    </w:lvl>
    <w:lvl w:ilvl="6">
      <w:start w:val="1"/>
      <w:numFmt w:val="decimal"/>
      <w:lvlText w:val="%1.%2.%3.%4.%5.%6.%7"/>
      <w:lvlJc w:val="left"/>
      <w:pPr>
        <w:tabs>
          <w:tab w:val="num" w:pos="1440"/>
        </w:tabs>
        <w:ind w:left="0" w:firstLine="0"/>
      </w:pPr>
      <w:rPr>
        <w:rFonts w:hint="default"/>
      </w:rPr>
    </w:lvl>
    <w:lvl w:ilvl="7">
      <w:start w:val="1"/>
      <w:numFmt w:val="decimal"/>
      <w:lvlText w:val="%1.%2.%3.%4.%5.%6.%7.%8"/>
      <w:lvlJc w:val="left"/>
      <w:pPr>
        <w:tabs>
          <w:tab w:val="num" w:pos="1800"/>
        </w:tabs>
        <w:ind w:left="0" w:firstLine="0"/>
      </w:pPr>
      <w:rPr>
        <w:rFonts w:hint="default"/>
      </w:rPr>
    </w:lvl>
    <w:lvl w:ilvl="8">
      <w:start w:val="1"/>
      <w:numFmt w:val="decimal"/>
      <w:lvlText w:val="%1.%2.%3.%4.%5.%6.%7.%8.%9"/>
      <w:lvlJc w:val="left"/>
      <w:pPr>
        <w:tabs>
          <w:tab w:val="num" w:pos="1800"/>
        </w:tabs>
        <w:ind w:left="0" w:firstLine="0"/>
      </w:pPr>
      <w:rPr>
        <w:rFonts w:hint="default"/>
      </w:rPr>
    </w:lvl>
  </w:abstractNum>
  <w:abstractNum w:abstractNumId="40">
    <w:nsid w:val="562753D9"/>
    <w:multiLevelType w:val="hybridMultilevel"/>
    <w:tmpl w:val="00202F20"/>
    <w:lvl w:ilvl="0" w:tplc="0409000F">
      <w:start w:val="1"/>
      <w:numFmt w:val="decimal"/>
      <w:lvlText w:val="%1."/>
      <w:lvlJc w:val="left"/>
      <w:pPr>
        <w:ind w:left="766" w:hanging="360"/>
      </w:pPr>
    </w:lvl>
    <w:lvl w:ilvl="1" w:tplc="04090019">
      <w:start w:val="1"/>
      <w:numFmt w:val="lowerLetter"/>
      <w:lvlText w:val="%2."/>
      <w:lvlJc w:val="left"/>
      <w:pPr>
        <w:ind w:left="1486" w:hanging="360"/>
      </w:pPr>
    </w:lvl>
    <w:lvl w:ilvl="2" w:tplc="0409001B" w:tentative="1">
      <w:start w:val="1"/>
      <w:numFmt w:val="lowerRoman"/>
      <w:lvlText w:val="%3."/>
      <w:lvlJc w:val="right"/>
      <w:pPr>
        <w:ind w:left="2206" w:hanging="180"/>
      </w:pPr>
    </w:lvl>
    <w:lvl w:ilvl="3" w:tplc="0409000F" w:tentative="1">
      <w:start w:val="1"/>
      <w:numFmt w:val="decimal"/>
      <w:lvlText w:val="%4."/>
      <w:lvlJc w:val="left"/>
      <w:pPr>
        <w:ind w:left="2926" w:hanging="360"/>
      </w:pPr>
    </w:lvl>
    <w:lvl w:ilvl="4" w:tplc="04090019" w:tentative="1">
      <w:start w:val="1"/>
      <w:numFmt w:val="lowerLetter"/>
      <w:lvlText w:val="%5."/>
      <w:lvlJc w:val="left"/>
      <w:pPr>
        <w:ind w:left="3646" w:hanging="360"/>
      </w:pPr>
    </w:lvl>
    <w:lvl w:ilvl="5" w:tplc="0409001B" w:tentative="1">
      <w:start w:val="1"/>
      <w:numFmt w:val="lowerRoman"/>
      <w:lvlText w:val="%6."/>
      <w:lvlJc w:val="right"/>
      <w:pPr>
        <w:ind w:left="4366" w:hanging="180"/>
      </w:pPr>
    </w:lvl>
    <w:lvl w:ilvl="6" w:tplc="0409000F" w:tentative="1">
      <w:start w:val="1"/>
      <w:numFmt w:val="decimal"/>
      <w:lvlText w:val="%7."/>
      <w:lvlJc w:val="left"/>
      <w:pPr>
        <w:ind w:left="5086" w:hanging="360"/>
      </w:pPr>
    </w:lvl>
    <w:lvl w:ilvl="7" w:tplc="04090019" w:tentative="1">
      <w:start w:val="1"/>
      <w:numFmt w:val="lowerLetter"/>
      <w:lvlText w:val="%8."/>
      <w:lvlJc w:val="left"/>
      <w:pPr>
        <w:ind w:left="5806" w:hanging="360"/>
      </w:pPr>
    </w:lvl>
    <w:lvl w:ilvl="8" w:tplc="0409001B" w:tentative="1">
      <w:start w:val="1"/>
      <w:numFmt w:val="lowerRoman"/>
      <w:lvlText w:val="%9."/>
      <w:lvlJc w:val="right"/>
      <w:pPr>
        <w:ind w:left="6526" w:hanging="180"/>
      </w:pPr>
    </w:lvl>
  </w:abstractNum>
  <w:abstractNum w:abstractNumId="41">
    <w:nsid w:val="5655368B"/>
    <w:multiLevelType w:val="multilevel"/>
    <w:tmpl w:val="7428BA64"/>
    <w:lvl w:ilvl="0">
      <w:start w:val="1"/>
      <w:numFmt w:val="decimal"/>
      <w:lvlText w:val="%1"/>
      <w:lvlJc w:val="left"/>
      <w:pPr>
        <w:ind w:left="432" w:hanging="432"/>
      </w:pPr>
      <w:rPr>
        <w:rFonts w:hint="default"/>
      </w:rPr>
    </w:lvl>
    <w:lvl w:ilvl="1">
      <w:start w:val="1"/>
      <w:numFmt w:val="decimal"/>
      <w:lvlText w:val="A. %2"/>
      <w:lvlJc w:val="left"/>
      <w:pPr>
        <w:ind w:left="576" w:hanging="576"/>
      </w:pPr>
      <w:rPr>
        <w:rFonts w:hint="default"/>
      </w:rPr>
    </w:lvl>
    <w:lvl w:ilvl="2">
      <w:start w:val="1"/>
      <w:numFmt w:val="decimal"/>
      <w:lvlText w:val="A. %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2">
    <w:nsid w:val="589D423E"/>
    <w:multiLevelType w:val="hybridMultilevel"/>
    <w:tmpl w:val="0742B8E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58A320BB"/>
    <w:multiLevelType w:val="multilevel"/>
    <w:tmpl w:val="8FF4F9A8"/>
    <w:lvl w:ilvl="0">
      <w:start w:val="1"/>
      <w:numFmt w:val="upperLetter"/>
      <w:suff w:val="nothing"/>
      <w:lvlText w:val="Annex Z%1"/>
      <w:lvlJc w:val="left"/>
      <w:pPr>
        <w:ind w:left="0" w:firstLine="0"/>
      </w:pPr>
      <w:rPr>
        <w:b/>
        <w:i w:val="0"/>
      </w:rPr>
    </w:lvl>
    <w:lvl w:ilvl="1">
      <w:start w:val="1"/>
      <w:numFmt w:val="decimal"/>
      <w:lvlText w:val="%1.%2."/>
      <w:lvlJc w:val="left"/>
      <w:pPr>
        <w:tabs>
          <w:tab w:val="num" w:pos="720"/>
        </w:tabs>
        <w:ind w:left="0" w:firstLine="0"/>
      </w:pPr>
    </w:lvl>
    <w:lvl w:ilvl="2">
      <w:start w:val="1"/>
      <w:numFmt w:val="decimal"/>
      <w:lvlText w:val="%1.%2.%3."/>
      <w:lvlJc w:val="left"/>
      <w:pPr>
        <w:tabs>
          <w:tab w:val="num" w:pos="720"/>
        </w:tabs>
        <w:ind w:left="0" w:firstLine="0"/>
      </w:pPr>
    </w:lvl>
    <w:lvl w:ilvl="3">
      <w:start w:val="1"/>
      <w:numFmt w:val="decimal"/>
      <w:lvlText w:val="%1.%2.%3.%4."/>
      <w:lvlJc w:val="left"/>
      <w:pPr>
        <w:tabs>
          <w:tab w:val="num" w:pos="1080"/>
        </w:tabs>
        <w:ind w:left="0" w:firstLine="0"/>
      </w:pPr>
    </w:lvl>
    <w:lvl w:ilvl="4">
      <w:start w:val="1"/>
      <w:numFmt w:val="decimal"/>
      <w:lvlText w:val="%1.%2.%3.%4.%5."/>
      <w:lvlJc w:val="left"/>
      <w:pPr>
        <w:tabs>
          <w:tab w:val="num" w:pos="1080"/>
        </w:tabs>
        <w:ind w:left="0" w:firstLine="0"/>
      </w:pPr>
    </w:lvl>
    <w:lvl w:ilvl="5">
      <w:start w:val="1"/>
      <w:numFmt w:val="decimal"/>
      <w:lvlText w:val="%1.%2.%3.%4.%5.%6."/>
      <w:lvlJc w:val="left"/>
      <w:pPr>
        <w:tabs>
          <w:tab w:val="num" w:pos="1440"/>
        </w:tabs>
        <w:ind w:left="0" w:firstLine="0"/>
      </w:pPr>
    </w:lvl>
    <w:lvl w:ilvl="6">
      <w:start w:val="1"/>
      <w:numFmt w:val="decimal"/>
      <w:lvlText w:val="%1.%2.%3.%4.%5.%6.%7."/>
      <w:lvlJc w:val="left"/>
      <w:pPr>
        <w:tabs>
          <w:tab w:val="num" w:pos="1440"/>
        </w:tabs>
        <w:ind w:left="0" w:firstLine="0"/>
      </w:pPr>
    </w:lvl>
    <w:lvl w:ilvl="7">
      <w:start w:val="1"/>
      <w:numFmt w:val="decimal"/>
      <w:lvlText w:val="%1.%2.%3.%4.%5.%6.%7.%8."/>
      <w:lvlJc w:val="left"/>
      <w:pPr>
        <w:tabs>
          <w:tab w:val="num" w:pos="1440"/>
        </w:tabs>
        <w:ind w:left="0" w:firstLine="0"/>
      </w:pPr>
    </w:lvl>
    <w:lvl w:ilvl="8">
      <w:start w:val="1"/>
      <w:numFmt w:val="decimal"/>
      <w:lvlText w:val="%1.%2.%3.%4.%5.%6.%7.%8.%9."/>
      <w:lvlJc w:val="left"/>
      <w:pPr>
        <w:tabs>
          <w:tab w:val="num" w:pos="1800"/>
        </w:tabs>
        <w:ind w:left="0" w:firstLine="0"/>
      </w:pPr>
    </w:lvl>
  </w:abstractNum>
  <w:abstractNum w:abstractNumId="44">
    <w:nsid w:val="58FA3FD8"/>
    <w:multiLevelType w:val="hybridMultilevel"/>
    <w:tmpl w:val="8924B64A"/>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5AE36D8C"/>
    <w:multiLevelType w:val="hybridMultilevel"/>
    <w:tmpl w:val="D6C61E92"/>
    <w:lvl w:ilvl="0" w:tplc="04090001">
      <w:start w:val="1"/>
      <w:numFmt w:val="bullet"/>
      <w:lvlText w:val=""/>
      <w:lvlJc w:val="left"/>
      <w:pPr>
        <w:ind w:left="766" w:hanging="360"/>
      </w:pPr>
      <w:rPr>
        <w:rFonts w:ascii="Symbol" w:hAnsi="Symbol" w:hint="default"/>
      </w:rPr>
    </w:lvl>
    <w:lvl w:ilvl="1" w:tplc="04090003" w:tentative="1">
      <w:start w:val="1"/>
      <w:numFmt w:val="bullet"/>
      <w:lvlText w:val="o"/>
      <w:lvlJc w:val="left"/>
      <w:pPr>
        <w:ind w:left="1486" w:hanging="360"/>
      </w:pPr>
      <w:rPr>
        <w:rFonts w:ascii="Courier New" w:hAnsi="Courier New" w:cs="Courier New" w:hint="default"/>
      </w:rPr>
    </w:lvl>
    <w:lvl w:ilvl="2" w:tplc="04090005" w:tentative="1">
      <w:start w:val="1"/>
      <w:numFmt w:val="bullet"/>
      <w:lvlText w:val=""/>
      <w:lvlJc w:val="left"/>
      <w:pPr>
        <w:ind w:left="2206" w:hanging="360"/>
      </w:pPr>
      <w:rPr>
        <w:rFonts w:ascii="Wingdings" w:hAnsi="Wingdings" w:hint="default"/>
      </w:rPr>
    </w:lvl>
    <w:lvl w:ilvl="3" w:tplc="04090001" w:tentative="1">
      <w:start w:val="1"/>
      <w:numFmt w:val="bullet"/>
      <w:lvlText w:val=""/>
      <w:lvlJc w:val="left"/>
      <w:pPr>
        <w:ind w:left="2926" w:hanging="360"/>
      </w:pPr>
      <w:rPr>
        <w:rFonts w:ascii="Symbol" w:hAnsi="Symbol" w:hint="default"/>
      </w:rPr>
    </w:lvl>
    <w:lvl w:ilvl="4" w:tplc="04090003" w:tentative="1">
      <w:start w:val="1"/>
      <w:numFmt w:val="bullet"/>
      <w:lvlText w:val="o"/>
      <w:lvlJc w:val="left"/>
      <w:pPr>
        <w:ind w:left="3646" w:hanging="360"/>
      </w:pPr>
      <w:rPr>
        <w:rFonts w:ascii="Courier New" w:hAnsi="Courier New" w:cs="Courier New" w:hint="default"/>
      </w:rPr>
    </w:lvl>
    <w:lvl w:ilvl="5" w:tplc="04090005" w:tentative="1">
      <w:start w:val="1"/>
      <w:numFmt w:val="bullet"/>
      <w:lvlText w:val=""/>
      <w:lvlJc w:val="left"/>
      <w:pPr>
        <w:ind w:left="4366" w:hanging="360"/>
      </w:pPr>
      <w:rPr>
        <w:rFonts w:ascii="Wingdings" w:hAnsi="Wingdings" w:hint="default"/>
      </w:rPr>
    </w:lvl>
    <w:lvl w:ilvl="6" w:tplc="04090001" w:tentative="1">
      <w:start w:val="1"/>
      <w:numFmt w:val="bullet"/>
      <w:lvlText w:val=""/>
      <w:lvlJc w:val="left"/>
      <w:pPr>
        <w:ind w:left="5086" w:hanging="360"/>
      </w:pPr>
      <w:rPr>
        <w:rFonts w:ascii="Symbol" w:hAnsi="Symbol" w:hint="default"/>
      </w:rPr>
    </w:lvl>
    <w:lvl w:ilvl="7" w:tplc="04090003" w:tentative="1">
      <w:start w:val="1"/>
      <w:numFmt w:val="bullet"/>
      <w:lvlText w:val="o"/>
      <w:lvlJc w:val="left"/>
      <w:pPr>
        <w:ind w:left="5806" w:hanging="360"/>
      </w:pPr>
      <w:rPr>
        <w:rFonts w:ascii="Courier New" w:hAnsi="Courier New" w:cs="Courier New" w:hint="default"/>
      </w:rPr>
    </w:lvl>
    <w:lvl w:ilvl="8" w:tplc="04090005" w:tentative="1">
      <w:start w:val="1"/>
      <w:numFmt w:val="bullet"/>
      <w:lvlText w:val=""/>
      <w:lvlJc w:val="left"/>
      <w:pPr>
        <w:ind w:left="6526" w:hanging="360"/>
      </w:pPr>
      <w:rPr>
        <w:rFonts w:ascii="Wingdings" w:hAnsi="Wingdings" w:hint="default"/>
      </w:rPr>
    </w:lvl>
  </w:abstractNum>
  <w:abstractNum w:abstractNumId="46">
    <w:nsid w:val="5BD071DB"/>
    <w:multiLevelType w:val="multilevel"/>
    <w:tmpl w:val="5E6A7F76"/>
    <w:lvl w:ilvl="0">
      <w:start w:val="1"/>
      <w:numFmt w:val="upperLetter"/>
      <w:suff w:val="nothing"/>
      <w:lvlText w:val="Annex Z%1"/>
      <w:lvlJc w:val="left"/>
      <w:pPr>
        <w:ind w:left="0" w:firstLine="0"/>
      </w:pPr>
      <w:rPr>
        <w:b/>
        <w:i w:val="0"/>
      </w:rPr>
    </w:lvl>
    <w:lvl w:ilvl="1">
      <w:start w:val="1"/>
      <w:numFmt w:val="decimal"/>
      <w:lvlText w:val="%1.%2."/>
      <w:lvlJc w:val="left"/>
      <w:pPr>
        <w:tabs>
          <w:tab w:val="num" w:pos="720"/>
        </w:tabs>
        <w:ind w:left="0" w:firstLine="0"/>
      </w:pPr>
    </w:lvl>
    <w:lvl w:ilvl="2">
      <w:start w:val="1"/>
      <w:numFmt w:val="decimal"/>
      <w:lvlText w:val="%1.%2.%3."/>
      <w:lvlJc w:val="left"/>
      <w:pPr>
        <w:tabs>
          <w:tab w:val="num" w:pos="720"/>
        </w:tabs>
        <w:ind w:left="0" w:firstLine="0"/>
      </w:pPr>
    </w:lvl>
    <w:lvl w:ilvl="3">
      <w:start w:val="1"/>
      <w:numFmt w:val="decimal"/>
      <w:lvlText w:val="%1.%2.%3.%4."/>
      <w:lvlJc w:val="left"/>
      <w:pPr>
        <w:tabs>
          <w:tab w:val="num" w:pos="1080"/>
        </w:tabs>
        <w:ind w:left="0" w:firstLine="0"/>
      </w:pPr>
    </w:lvl>
    <w:lvl w:ilvl="4">
      <w:start w:val="1"/>
      <w:numFmt w:val="decimal"/>
      <w:lvlText w:val="%1.%2.%3.%4.%5."/>
      <w:lvlJc w:val="left"/>
      <w:pPr>
        <w:tabs>
          <w:tab w:val="num" w:pos="1080"/>
        </w:tabs>
        <w:ind w:left="0" w:firstLine="0"/>
      </w:pPr>
    </w:lvl>
    <w:lvl w:ilvl="5">
      <w:start w:val="1"/>
      <w:numFmt w:val="decimal"/>
      <w:lvlText w:val="%1.%2.%3.%4.%5.%6."/>
      <w:lvlJc w:val="left"/>
      <w:pPr>
        <w:tabs>
          <w:tab w:val="num" w:pos="1440"/>
        </w:tabs>
        <w:ind w:left="0" w:firstLine="0"/>
      </w:pPr>
    </w:lvl>
    <w:lvl w:ilvl="6">
      <w:start w:val="1"/>
      <w:numFmt w:val="decimal"/>
      <w:lvlText w:val="%1.%2.%3.%4.%5.%6.%7."/>
      <w:lvlJc w:val="left"/>
      <w:pPr>
        <w:tabs>
          <w:tab w:val="num" w:pos="1440"/>
        </w:tabs>
        <w:ind w:left="0" w:firstLine="0"/>
      </w:pPr>
    </w:lvl>
    <w:lvl w:ilvl="7">
      <w:start w:val="1"/>
      <w:numFmt w:val="decimal"/>
      <w:lvlText w:val="%1.%2.%3.%4.%5.%6.%7.%8."/>
      <w:lvlJc w:val="left"/>
      <w:pPr>
        <w:tabs>
          <w:tab w:val="num" w:pos="1440"/>
        </w:tabs>
        <w:ind w:left="0" w:firstLine="0"/>
      </w:pPr>
    </w:lvl>
    <w:lvl w:ilvl="8">
      <w:start w:val="1"/>
      <w:numFmt w:val="decimal"/>
      <w:lvlText w:val="%1.%2.%3.%4.%5.%6.%7.%8.%9."/>
      <w:lvlJc w:val="left"/>
      <w:pPr>
        <w:tabs>
          <w:tab w:val="num" w:pos="1800"/>
        </w:tabs>
        <w:ind w:left="0" w:firstLine="0"/>
      </w:pPr>
    </w:lvl>
  </w:abstractNum>
  <w:abstractNum w:abstractNumId="47">
    <w:nsid w:val="60FB3C67"/>
    <w:multiLevelType w:val="hybridMultilevel"/>
    <w:tmpl w:val="D90E979E"/>
    <w:lvl w:ilvl="0" w:tplc="04090001">
      <w:start w:val="1"/>
      <w:numFmt w:val="bullet"/>
      <w:lvlText w:val=""/>
      <w:lvlJc w:val="left"/>
      <w:pPr>
        <w:ind w:left="770" w:hanging="360"/>
      </w:pPr>
      <w:rPr>
        <w:rFonts w:ascii="Symbol" w:hAnsi="Symbol"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48">
    <w:nsid w:val="62F4751A"/>
    <w:multiLevelType w:val="hybridMultilevel"/>
    <w:tmpl w:val="6D70F37C"/>
    <w:lvl w:ilvl="0" w:tplc="0409000F">
      <w:start w:val="1"/>
      <w:numFmt w:val="decimal"/>
      <w:lvlText w:val="%1."/>
      <w:lvlJc w:val="left"/>
      <w:pPr>
        <w:ind w:left="766" w:hanging="360"/>
      </w:pPr>
    </w:lvl>
    <w:lvl w:ilvl="1" w:tplc="04090001">
      <w:start w:val="1"/>
      <w:numFmt w:val="bullet"/>
      <w:lvlText w:val=""/>
      <w:lvlJc w:val="left"/>
      <w:pPr>
        <w:ind w:left="1486" w:hanging="360"/>
      </w:pPr>
      <w:rPr>
        <w:rFonts w:ascii="Symbol" w:hAnsi="Symbol" w:hint="default"/>
      </w:rPr>
    </w:lvl>
    <w:lvl w:ilvl="2" w:tplc="0409001B" w:tentative="1">
      <w:start w:val="1"/>
      <w:numFmt w:val="lowerRoman"/>
      <w:lvlText w:val="%3."/>
      <w:lvlJc w:val="right"/>
      <w:pPr>
        <w:ind w:left="2206" w:hanging="180"/>
      </w:pPr>
    </w:lvl>
    <w:lvl w:ilvl="3" w:tplc="0409000F" w:tentative="1">
      <w:start w:val="1"/>
      <w:numFmt w:val="decimal"/>
      <w:lvlText w:val="%4."/>
      <w:lvlJc w:val="left"/>
      <w:pPr>
        <w:ind w:left="2926" w:hanging="360"/>
      </w:pPr>
    </w:lvl>
    <w:lvl w:ilvl="4" w:tplc="04090019" w:tentative="1">
      <w:start w:val="1"/>
      <w:numFmt w:val="lowerLetter"/>
      <w:lvlText w:val="%5."/>
      <w:lvlJc w:val="left"/>
      <w:pPr>
        <w:ind w:left="3646" w:hanging="360"/>
      </w:pPr>
    </w:lvl>
    <w:lvl w:ilvl="5" w:tplc="0409001B" w:tentative="1">
      <w:start w:val="1"/>
      <w:numFmt w:val="lowerRoman"/>
      <w:lvlText w:val="%6."/>
      <w:lvlJc w:val="right"/>
      <w:pPr>
        <w:ind w:left="4366" w:hanging="180"/>
      </w:pPr>
    </w:lvl>
    <w:lvl w:ilvl="6" w:tplc="0409000F" w:tentative="1">
      <w:start w:val="1"/>
      <w:numFmt w:val="decimal"/>
      <w:lvlText w:val="%7."/>
      <w:lvlJc w:val="left"/>
      <w:pPr>
        <w:ind w:left="5086" w:hanging="360"/>
      </w:pPr>
    </w:lvl>
    <w:lvl w:ilvl="7" w:tplc="04090019" w:tentative="1">
      <w:start w:val="1"/>
      <w:numFmt w:val="lowerLetter"/>
      <w:lvlText w:val="%8."/>
      <w:lvlJc w:val="left"/>
      <w:pPr>
        <w:ind w:left="5806" w:hanging="360"/>
      </w:pPr>
    </w:lvl>
    <w:lvl w:ilvl="8" w:tplc="0409001B" w:tentative="1">
      <w:start w:val="1"/>
      <w:numFmt w:val="lowerRoman"/>
      <w:lvlText w:val="%9."/>
      <w:lvlJc w:val="right"/>
      <w:pPr>
        <w:ind w:left="6526" w:hanging="180"/>
      </w:pPr>
    </w:lvl>
  </w:abstractNum>
  <w:abstractNum w:abstractNumId="49">
    <w:nsid w:val="63533FC8"/>
    <w:multiLevelType w:val="multilevel"/>
    <w:tmpl w:val="8EB8ABA4"/>
    <w:lvl w:ilvl="0">
      <w:start w:val="1"/>
      <w:numFmt w:val="decimal"/>
      <w:lvlText w:val="%1"/>
      <w:lvlJc w:val="left"/>
      <w:pPr>
        <w:tabs>
          <w:tab w:val="num" w:pos="432"/>
        </w:tabs>
        <w:ind w:left="432" w:hanging="432"/>
      </w:pPr>
      <w:rPr>
        <w:b/>
        <w:i w:val="0"/>
      </w:rPr>
    </w:lvl>
    <w:lvl w:ilvl="1">
      <w:start w:val="1"/>
      <w:numFmt w:val="decimal"/>
      <w:lvlText w:val="C. %2"/>
      <w:lvlJc w:val="left"/>
      <w:pPr>
        <w:tabs>
          <w:tab w:val="num" w:pos="450"/>
        </w:tabs>
        <w:ind w:left="90" w:firstLine="0"/>
      </w:pPr>
      <w:rPr>
        <w:rFonts w:hint="default"/>
        <w:b/>
        <w:i w:val="0"/>
      </w:rPr>
    </w:lvl>
    <w:lvl w:ilvl="2">
      <w:start w:val="1"/>
      <w:numFmt w:val="decimal"/>
      <w:lvlText w:val="%1.%2.%3"/>
      <w:lvlJc w:val="left"/>
      <w:pPr>
        <w:tabs>
          <w:tab w:val="num" w:pos="720"/>
        </w:tabs>
        <w:ind w:left="0" w:firstLine="0"/>
      </w:pPr>
      <w:rPr>
        <w:b/>
        <w:i w:val="0"/>
      </w:rPr>
    </w:lvl>
    <w:lvl w:ilvl="3">
      <w:start w:val="1"/>
      <w:numFmt w:val="decimal"/>
      <w:lvlText w:val="%1.%2.%3.%4"/>
      <w:lvlJc w:val="left"/>
      <w:pPr>
        <w:tabs>
          <w:tab w:val="num" w:pos="1080"/>
        </w:tabs>
        <w:ind w:left="0" w:firstLine="0"/>
      </w:pPr>
      <w:rPr>
        <w:b/>
        <w:i w:val="0"/>
      </w:rPr>
    </w:lvl>
    <w:lvl w:ilvl="4">
      <w:start w:val="1"/>
      <w:numFmt w:val="decimal"/>
      <w:lvlText w:val="%1.%2.%3.%4.%5"/>
      <w:lvlJc w:val="left"/>
      <w:pPr>
        <w:tabs>
          <w:tab w:val="num" w:pos="1080"/>
        </w:tabs>
        <w:ind w:left="0" w:firstLine="0"/>
      </w:pPr>
      <w:rPr>
        <w:b/>
        <w:i w:val="0"/>
      </w:rPr>
    </w:lvl>
    <w:lvl w:ilvl="5">
      <w:start w:val="1"/>
      <w:numFmt w:val="decimal"/>
      <w:lvlText w:val="%1.%2.%3.%4.%5.%6"/>
      <w:lvlJc w:val="left"/>
      <w:pPr>
        <w:tabs>
          <w:tab w:val="num" w:pos="1440"/>
        </w:tabs>
        <w:ind w:left="0" w:firstLine="0"/>
      </w:pPr>
      <w:rPr>
        <w:b/>
        <w:i w:val="0"/>
      </w:rPr>
    </w:lvl>
    <w:lvl w:ilvl="6">
      <w:start w:val="1"/>
      <w:numFmt w:val="decimal"/>
      <w:lvlText w:val="%1.%2.%3.%4.%5.%6.%7"/>
      <w:lvlJc w:val="left"/>
      <w:pPr>
        <w:tabs>
          <w:tab w:val="num" w:pos="1440"/>
        </w:tabs>
        <w:ind w:left="0" w:firstLine="0"/>
      </w:pPr>
    </w:lvl>
    <w:lvl w:ilvl="7">
      <w:start w:val="1"/>
      <w:numFmt w:val="decimal"/>
      <w:lvlText w:val="%1.%2.%3.%4.%5.%6.%7.%8"/>
      <w:lvlJc w:val="left"/>
      <w:pPr>
        <w:tabs>
          <w:tab w:val="num" w:pos="1800"/>
        </w:tabs>
        <w:ind w:left="0" w:firstLine="0"/>
      </w:pPr>
    </w:lvl>
    <w:lvl w:ilvl="8">
      <w:start w:val="1"/>
      <w:numFmt w:val="decimal"/>
      <w:lvlText w:val="%1.%2.%3.%4.%5.%6.%7.%8.%9"/>
      <w:lvlJc w:val="left"/>
      <w:pPr>
        <w:tabs>
          <w:tab w:val="num" w:pos="1800"/>
        </w:tabs>
        <w:ind w:left="0" w:firstLine="0"/>
      </w:pPr>
    </w:lvl>
  </w:abstractNum>
  <w:abstractNum w:abstractNumId="50">
    <w:nsid w:val="64AE2B35"/>
    <w:multiLevelType w:val="multilevel"/>
    <w:tmpl w:val="8EB8ABA4"/>
    <w:lvl w:ilvl="0">
      <w:start w:val="1"/>
      <w:numFmt w:val="decimal"/>
      <w:lvlText w:val="%1"/>
      <w:lvlJc w:val="left"/>
      <w:pPr>
        <w:tabs>
          <w:tab w:val="num" w:pos="432"/>
        </w:tabs>
        <w:ind w:left="432" w:hanging="432"/>
      </w:pPr>
      <w:rPr>
        <w:b/>
        <w:i w:val="0"/>
      </w:rPr>
    </w:lvl>
    <w:lvl w:ilvl="1">
      <w:start w:val="1"/>
      <w:numFmt w:val="decimal"/>
      <w:lvlText w:val="C. %2"/>
      <w:lvlJc w:val="left"/>
      <w:pPr>
        <w:tabs>
          <w:tab w:val="num" w:pos="360"/>
        </w:tabs>
        <w:ind w:left="0" w:firstLine="0"/>
      </w:pPr>
      <w:rPr>
        <w:rFonts w:hint="default"/>
        <w:b/>
        <w:i w:val="0"/>
      </w:rPr>
    </w:lvl>
    <w:lvl w:ilvl="2">
      <w:start w:val="1"/>
      <w:numFmt w:val="decimal"/>
      <w:lvlText w:val="%1.%2.%3"/>
      <w:lvlJc w:val="left"/>
      <w:pPr>
        <w:tabs>
          <w:tab w:val="num" w:pos="720"/>
        </w:tabs>
        <w:ind w:left="0" w:firstLine="0"/>
      </w:pPr>
      <w:rPr>
        <w:b/>
        <w:i w:val="0"/>
      </w:rPr>
    </w:lvl>
    <w:lvl w:ilvl="3">
      <w:start w:val="1"/>
      <w:numFmt w:val="decimal"/>
      <w:lvlText w:val="%1.%2.%3.%4"/>
      <w:lvlJc w:val="left"/>
      <w:pPr>
        <w:tabs>
          <w:tab w:val="num" w:pos="1080"/>
        </w:tabs>
        <w:ind w:left="0" w:firstLine="0"/>
      </w:pPr>
      <w:rPr>
        <w:b/>
        <w:i w:val="0"/>
      </w:rPr>
    </w:lvl>
    <w:lvl w:ilvl="4">
      <w:start w:val="1"/>
      <w:numFmt w:val="decimal"/>
      <w:lvlText w:val="%1.%2.%3.%4.%5"/>
      <w:lvlJc w:val="left"/>
      <w:pPr>
        <w:tabs>
          <w:tab w:val="num" w:pos="1080"/>
        </w:tabs>
        <w:ind w:left="0" w:firstLine="0"/>
      </w:pPr>
      <w:rPr>
        <w:b/>
        <w:i w:val="0"/>
      </w:rPr>
    </w:lvl>
    <w:lvl w:ilvl="5">
      <w:start w:val="1"/>
      <w:numFmt w:val="decimal"/>
      <w:lvlText w:val="%1.%2.%3.%4.%5.%6"/>
      <w:lvlJc w:val="left"/>
      <w:pPr>
        <w:tabs>
          <w:tab w:val="num" w:pos="1440"/>
        </w:tabs>
        <w:ind w:left="0" w:firstLine="0"/>
      </w:pPr>
      <w:rPr>
        <w:b/>
        <w:i w:val="0"/>
      </w:rPr>
    </w:lvl>
    <w:lvl w:ilvl="6">
      <w:start w:val="1"/>
      <w:numFmt w:val="decimal"/>
      <w:lvlText w:val="%1.%2.%3.%4.%5.%6.%7"/>
      <w:lvlJc w:val="left"/>
      <w:pPr>
        <w:tabs>
          <w:tab w:val="num" w:pos="1440"/>
        </w:tabs>
        <w:ind w:left="0" w:firstLine="0"/>
      </w:pPr>
    </w:lvl>
    <w:lvl w:ilvl="7">
      <w:start w:val="1"/>
      <w:numFmt w:val="decimal"/>
      <w:lvlText w:val="%1.%2.%3.%4.%5.%6.%7.%8"/>
      <w:lvlJc w:val="left"/>
      <w:pPr>
        <w:tabs>
          <w:tab w:val="num" w:pos="1800"/>
        </w:tabs>
        <w:ind w:left="0" w:firstLine="0"/>
      </w:pPr>
    </w:lvl>
    <w:lvl w:ilvl="8">
      <w:start w:val="1"/>
      <w:numFmt w:val="decimal"/>
      <w:lvlText w:val="%1.%2.%3.%4.%5.%6.%7.%8.%9"/>
      <w:lvlJc w:val="left"/>
      <w:pPr>
        <w:tabs>
          <w:tab w:val="num" w:pos="1800"/>
        </w:tabs>
        <w:ind w:left="0" w:firstLine="0"/>
      </w:pPr>
    </w:lvl>
  </w:abstractNum>
  <w:abstractNum w:abstractNumId="51">
    <w:nsid w:val="65361E30"/>
    <w:multiLevelType w:val="hybridMultilevel"/>
    <w:tmpl w:val="984E53E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nsid w:val="67EE4FC4"/>
    <w:multiLevelType w:val="multilevel"/>
    <w:tmpl w:val="8EB8ABA4"/>
    <w:lvl w:ilvl="0">
      <w:start w:val="1"/>
      <w:numFmt w:val="decimal"/>
      <w:lvlText w:val="%1"/>
      <w:lvlJc w:val="left"/>
      <w:pPr>
        <w:tabs>
          <w:tab w:val="num" w:pos="432"/>
        </w:tabs>
        <w:ind w:left="432" w:hanging="432"/>
      </w:pPr>
      <w:rPr>
        <w:b/>
        <w:i w:val="0"/>
      </w:rPr>
    </w:lvl>
    <w:lvl w:ilvl="1">
      <w:start w:val="1"/>
      <w:numFmt w:val="decimal"/>
      <w:lvlText w:val="C. %2"/>
      <w:lvlJc w:val="left"/>
      <w:pPr>
        <w:tabs>
          <w:tab w:val="num" w:pos="360"/>
        </w:tabs>
        <w:ind w:left="0" w:firstLine="0"/>
      </w:pPr>
      <w:rPr>
        <w:rFonts w:hint="default"/>
        <w:b/>
        <w:i w:val="0"/>
      </w:rPr>
    </w:lvl>
    <w:lvl w:ilvl="2">
      <w:start w:val="1"/>
      <w:numFmt w:val="decimal"/>
      <w:lvlText w:val="%1.%2.%3"/>
      <w:lvlJc w:val="left"/>
      <w:pPr>
        <w:tabs>
          <w:tab w:val="num" w:pos="720"/>
        </w:tabs>
        <w:ind w:left="0" w:firstLine="0"/>
      </w:pPr>
      <w:rPr>
        <w:b/>
        <w:i w:val="0"/>
      </w:rPr>
    </w:lvl>
    <w:lvl w:ilvl="3">
      <w:start w:val="1"/>
      <w:numFmt w:val="decimal"/>
      <w:lvlText w:val="%1.%2.%3.%4"/>
      <w:lvlJc w:val="left"/>
      <w:pPr>
        <w:tabs>
          <w:tab w:val="num" w:pos="1080"/>
        </w:tabs>
        <w:ind w:left="0" w:firstLine="0"/>
      </w:pPr>
      <w:rPr>
        <w:b/>
        <w:i w:val="0"/>
      </w:rPr>
    </w:lvl>
    <w:lvl w:ilvl="4">
      <w:start w:val="1"/>
      <w:numFmt w:val="decimal"/>
      <w:lvlText w:val="%1.%2.%3.%4.%5"/>
      <w:lvlJc w:val="left"/>
      <w:pPr>
        <w:tabs>
          <w:tab w:val="num" w:pos="1080"/>
        </w:tabs>
        <w:ind w:left="0" w:firstLine="0"/>
      </w:pPr>
      <w:rPr>
        <w:b/>
        <w:i w:val="0"/>
      </w:rPr>
    </w:lvl>
    <w:lvl w:ilvl="5">
      <w:start w:val="1"/>
      <w:numFmt w:val="decimal"/>
      <w:lvlText w:val="%1.%2.%3.%4.%5.%6"/>
      <w:lvlJc w:val="left"/>
      <w:pPr>
        <w:tabs>
          <w:tab w:val="num" w:pos="1440"/>
        </w:tabs>
        <w:ind w:left="0" w:firstLine="0"/>
      </w:pPr>
      <w:rPr>
        <w:b/>
        <w:i w:val="0"/>
      </w:rPr>
    </w:lvl>
    <w:lvl w:ilvl="6">
      <w:start w:val="1"/>
      <w:numFmt w:val="decimal"/>
      <w:lvlText w:val="%1.%2.%3.%4.%5.%6.%7"/>
      <w:lvlJc w:val="left"/>
      <w:pPr>
        <w:tabs>
          <w:tab w:val="num" w:pos="1440"/>
        </w:tabs>
        <w:ind w:left="0" w:firstLine="0"/>
      </w:pPr>
    </w:lvl>
    <w:lvl w:ilvl="7">
      <w:start w:val="1"/>
      <w:numFmt w:val="decimal"/>
      <w:lvlText w:val="%1.%2.%3.%4.%5.%6.%7.%8"/>
      <w:lvlJc w:val="left"/>
      <w:pPr>
        <w:tabs>
          <w:tab w:val="num" w:pos="1800"/>
        </w:tabs>
        <w:ind w:left="0" w:firstLine="0"/>
      </w:pPr>
    </w:lvl>
    <w:lvl w:ilvl="8">
      <w:start w:val="1"/>
      <w:numFmt w:val="decimal"/>
      <w:lvlText w:val="%1.%2.%3.%4.%5.%6.%7.%8.%9"/>
      <w:lvlJc w:val="left"/>
      <w:pPr>
        <w:tabs>
          <w:tab w:val="num" w:pos="1800"/>
        </w:tabs>
        <w:ind w:left="0" w:firstLine="0"/>
      </w:pPr>
    </w:lvl>
  </w:abstractNum>
  <w:abstractNum w:abstractNumId="53">
    <w:nsid w:val="6CA94CAC"/>
    <w:multiLevelType w:val="hybridMultilevel"/>
    <w:tmpl w:val="379E1E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6D120FB1"/>
    <w:multiLevelType w:val="hybridMultilevel"/>
    <w:tmpl w:val="333A9A8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nsid w:val="6E5C02B5"/>
    <w:multiLevelType w:val="hybridMultilevel"/>
    <w:tmpl w:val="17FA59E0"/>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6">
    <w:nsid w:val="706F356D"/>
    <w:multiLevelType w:val="multilevel"/>
    <w:tmpl w:val="8FF4F9A8"/>
    <w:lvl w:ilvl="0">
      <w:start w:val="1"/>
      <w:numFmt w:val="upperLetter"/>
      <w:suff w:val="nothing"/>
      <w:lvlText w:val="Annex Z%1"/>
      <w:lvlJc w:val="left"/>
      <w:pPr>
        <w:ind w:left="0" w:firstLine="0"/>
      </w:pPr>
      <w:rPr>
        <w:b/>
        <w:i w:val="0"/>
      </w:rPr>
    </w:lvl>
    <w:lvl w:ilvl="1">
      <w:start w:val="1"/>
      <w:numFmt w:val="decimal"/>
      <w:lvlText w:val="%1.%2."/>
      <w:lvlJc w:val="left"/>
      <w:pPr>
        <w:tabs>
          <w:tab w:val="num" w:pos="720"/>
        </w:tabs>
        <w:ind w:left="0" w:firstLine="0"/>
      </w:pPr>
    </w:lvl>
    <w:lvl w:ilvl="2">
      <w:start w:val="1"/>
      <w:numFmt w:val="decimal"/>
      <w:lvlText w:val="%1.%2.%3."/>
      <w:lvlJc w:val="left"/>
      <w:pPr>
        <w:tabs>
          <w:tab w:val="num" w:pos="720"/>
        </w:tabs>
        <w:ind w:left="0" w:firstLine="0"/>
      </w:pPr>
    </w:lvl>
    <w:lvl w:ilvl="3">
      <w:start w:val="1"/>
      <w:numFmt w:val="decimal"/>
      <w:lvlText w:val="%1.%2.%3.%4."/>
      <w:lvlJc w:val="left"/>
      <w:pPr>
        <w:tabs>
          <w:tab w:val="num" w:pos="1080"/>
        </w:tabs>
        <w:ind w:left="0" w:firstLine="0"/>
      </w:pPr>
    </w:lvl>
    <w:lvl w:ilvl="4">
      <w:start w:val="1"/>
      <w:numFmt w:val="decimal"/>
      <w:lvlText w:val="%1.%2.%3.%4.%5."/>
      <w:lvlJc w:val="left"/>
      <w:pPr>
        <w:tabs>
          <w:tab w:val="num" w:pos="1080"/>
        </w:tabs>
        <w:ind w:left="0" w:firstLine="0"/>
      </w:pPr>
    </w:lvl>
    <w:lvl w:ilvl="5">
      <w:start w:val="1"/>
      <w:numFmt w:val="decimal"/>
      <w:lvlText w:val="%1.%2.%3.%4.%5.%6."/>
      <w:lvlJc w:val="left"/>
      <w:pPr>
        <w:tabs>
          <w:tab w:val="num" w:pos="1440"/>
        </w:tabs>
        <w:ind w:left="0" w:firstLine="0"/>
      </w:pPr>
    </w:lvl>
    <w:lvl w:ilvl="6">
      <w:start w:val="1"/>
      <w:numFmt w:val="decimal"/>
      <w:lvlText w:val="%1.%2.%3.%4.%5.%6.%7."/>
      <w:lvlJc w:val="left"/>
      <w:pPr>
        <w:tabs>
          <w:tab w:val="num" w:pos="1440"/>
        </w:tabs>
        <w:ind w:left="0" w:firstLine="0"/>
      </w:pPr>
    </w:lvl>
    <w:lvl w:ilvl="7">
      <w:start w:val="1"/>
      <w:numFmt w:val="decimal"/>
      <w:lvlText w:val="%1.%2.%3.%4.%5.%6.%7.%8."/>
      <w:lvlJc w:val="left"/>
      <w:pPr>
        <w:tabs>
          <w:tab w:val="num" w:pos="1440"/>
        </w:tabs>
        <w:ind w:left="0" w:firstLine="0"/>
      </w:pPr>
    </w:lvl>
    <w:lvl w:ilvl="8">
      <w:start w:val="1"/>
      <w:numFmt w:val="decimal"/>
      <w:lvlText w:val="%1.%2.%3.%4.%5.%6.%7.%8.%9."/>
      <w:lvlJc w:val="left"/>
      <w:pPr>
        <w:tabs>
          <w:tab w:val="num" w:pos="1800"/>
        </w:tabs>
        <w:ind w:left="0" w:firstLine="0"/>
      </w:pPr>
    </w:lvl>
  </w:abstractNum>
  <w:abstractNum w:abstractNumId="57">
    <w:nsid w:val="71285840"/>
    <w:multiLevelType w:val="multilevel"/>
    <w:tmpl w:val="CF0EE810"/>
    <w:lvl w:ilvl="0">
      <w:start w:val="1"/>
      <w:numFmt w:val="decimal"/>
      <w:lvlText w:val="%1"/>
      <w:lvlJc w:val="left"/>
      <w:pPr>
        <w:ind w:left="0" w:firstLine="0"/>
      </w:pPr>
      <w:rPr>
        <w:rFonts w:hint="default"/>
        <w:b/>
        <w:i w:val="0"/>
      </w:rPr>
    </w:lvl>
    <w:lvl w:ilvl="1">
      <w:start w:val="1"/>
      <w:numFmt w:val="decimal"/>
      <w:lvlText w:val="%1.%2."/>
      <w:lvlJc w:val="left"/>
      <w:pPr>
        <w:tabs>
          <w:tab w:val="num" w:pos="720"/>
        </w:tabs>
        <w:ind w:left="0" w:firstLine="0"/>
      </w:pPr>
    </w:lvl>
    <w:lvl w:ilvl="2">
      <w:start w:val="1"/>
      <w:numFmt w:val="decimal"/>
      <w:lvlText w:val="%1.%2.%3."/>
      <w:lvlJc w:val="left"/>
      <w:pPr>
        <w:tabs>
          <w:tab w:val="num" w:pos="720"/>
        </w:tabs>
        <w:ind w:left="0" w:firstLine="0"/>
      </w:pPr>
    </w:lvl>
    <w:lvl w:ilvl="3">
      <w:start w:val="1"/>
      <w:numFmt w:val="decimal"/>
      <w:lvlText w:val="%1.%2.%3.%4."/>
      <w:lvlJc w:val="left"/>
      <w:pPr>
        <w:tabs>
          <w:tab w:val="num" w:pos="1080"/>
        </w:tabs>
        <w:ind w:left="0" w:firstLine="0"/>
      </w:pPr>
    </w:lvl>
    <w:lvl w:ilvl="4">
      <w:start w:val="1"/>
      <w:numFmt w:val="decimal"/>
      <w:lvlText w:val="%1.%2.%3.%4.%5."/>
      <w:lvlJc w:val="left"/>
      <w:pPr>
        <w:tabs>
          <w:tab w:val="num" w:pos="1080"/>
        </w:tabs>
        <w:ind w:left="0" w:firstLine="0"/>
      </w:pPr>
    </w:lvl>
    <w:lvl w:ilvl="5">
      <w:start w:val="1"/>
      <w:numFmt w:val="decimal"/>
      <w:lvlText w:val="%1.%2.%3.%4.%5.%6."/>
      <w:lvlJc w:val="left"/>
      <w:pPr>
        <w:tabs>
          <w:tab w:val="num" w:pos="1440"/>
        </w:tabs>
        <w:ind w:left="0" w:firstLine="0"/>
      </w:pPr>
    </w:lvl>
    <w:lvl w:ilvl="6">
      <w:start w:val="1"/>
      <w:numFmt w:val="decimal"/>
      <w:lvlText w:val="%1.%2.%3.%4.%5.%6.%7."/>
      <w:lvlJc w:val="left"/>
      <w:pPr>
        <w:tabs>
          <w:tab w:val="num" w:pos="1440"/>
        </w:tabs>
        <w:ind w:left="0" w:firstLine="0"/>
      </w:pPr>
    </w:lvl>
    <w:lvl w:ilvl="7">
      <w:start w:val="1"/>
      <w:numFmt w:val="decimal"/>
      <w:lvlText w:val="%1.%2.%3.%4.%5.%6.%7.%8."/>
      <w:lvlJc w:val="left"/>
      <w:pPr>
        <w:tabs>
          <w:tab w:val="num" w:pos="1440"/>
        </w:tabs>
        <w:ind w:left="0" w:firstLine="0"/>
      </w:pPr>
    </w:lvl>
    <w:lvl w:ilvl="8">
      <w:start w:val="1"/>
      <w:numFmt w:val="decimal"/>
      <w:lvlText w:val="%1.%2.%3.%4.%5.%6.%7.%8.%9."/>
      <w:lvlJc w:val="left"/>
      <w:pPr>
        <w:tabs>
          <w:tab w:val="num" w:pos="1800"/>
        </w:tabs>
        <w:ind w:left="0" w:firstLine="0"/>
      </w:pPr>
    </w:lvl>
  </w:abstractNum>
  <w:abstractNum w:abstractNumId="58">
    <w:nsid w:val="75175544"/>
    <w:multiLevelType w:val="multilevel"/>
    <w:tmpl w:val="8FF4F9A8"/>
    <w:lvl w:ilvl="0">
      <w:start w:val="1"/>
      <w:numFmt w:val="upperLetter"/>
      <w:suff w:val="nothing"/>
      <w:lvlText w:val="Annex Z%1"/>
      <w:lvlJc w:val="left"/>
      <w:pPr>
        <w:ind w:left="0" w:firstLine="0"/>
      </w:pPr>
      <w:rPr>
        <w:b/>
        <w:i w:val="0"/>
      </w:rPr>
    </w:lvl>
    <w:lvl w:ilvl="1">
      <w:start w:val="1"/>
      <w:numFmt w:val="decimal"/>
      <w:lvlText w:val="%1.%2."/>
      <w:lvlJc w:val="left"/>
      <w:pPr>
        <w:tabs>
          <w:tab w:val="num" w:pos="720"/>
        </w:tabs>
        <w:ind w:left="0" w:firstLine="0"/>
      </w:pPr>
    </w:lvl>
    <w:lvl w:ilvl="2">
      <w:start w:val="1"/>
      <w:numFmt w:val="decimal"/>
      <w:lvlText w:val="%1.%2.%3."/>
      <w:lvlJc w:val="left"/>
      <w:pPr>
        <w:tabs>
          <w:tab w:val="num" w:pos="720"/>
        </w:tabs>
        <w:ind w:left="0" w:firstLine="0"/>
      </w:pPr>
    </w:lvl>
    <w:lvl w:ilvl="3">
      <w:start w:val="1"/>
      <w:numFmt w:val="decimal"/>
      <w:lvlText w:val="%1.%2.%3.%4."/>
      <w:lvlJc w:val="left"/>
      <w:pPr>
        <w:tabs>
          <w:tab w:val="num" w:pos="1080"/>
        </w:tabs>
        <w:ind w:left="0" w:firstLine="0"/>
      </w:pPr>
    </w:lvl>
    <w:lvl w:ilvl="4">
      <w:start w:val="1"/>
      <w:numFmt w:val="decimal"/>
      <w:lvlText w:val="%1.%2.%3.%4.%5."/>
      <w:lvlJc w:val="left"/>
      <w:pPr>
        <w:tabs>
          <w:tab w:val="num" w:pos="1080"/>
        </w:tabs>
        <w:ind w:left="0" w:firstLine="0"/>
      </w:pPr>
    </w:lvl>
    <w:lvl w:ilvl="5">
      <w:start w:val="1"/>
      <w:numFmt w:val="decimal"/>
      <w:lvlText w:val="%1.%2.%3.%4.%5.%6."/>
      <w:lvlJc w:val="left"/>
      <w:pPr>
        <w:tabs>
          <w:tab w:val="num" w:pos="1440"/>
        </w:tabs>
        <w:ind w:left="0" w:firstLine="0"/>
      </w:pPr>
    </w:lvl>
    <w:lvl w:ilvl="6">
      <w:start w:val="1"/>
      <w:numFmt w:val="decimal"/>
      <w:lvlText w:val="%1.%2.%3.%4.%5.%6.%7."/>
      <w:lvlJc w:val="left"/>
      <w:pPr>
        <w:tabs>
          <w:tab w:val="num" w:pos="1440"/>
        </w:tabs>
        <w:ind w:left="0" w:firstLine="0"/>
      </w:pPr>
    </w:lvl>
    <w:lvl w:ilvl="7">
      <w:start w:val="1"/>
      <w:numFmt w:val="decimal"/>
      <w:lvlText w:val="%1.%2.%3.%4.%5.%6.%7.%8."/>
      <w:lvlJc w:val="left"/>
      <w:pPr>
        <w:tabs>
          <w:tab w:val="num" w:pos="1440"/>
        </w:tabs>
        <w:ind w:left="0" w:firstLine="0"/>
      </w:pPr>
    </w:lvl>
    <w:lvl w:ilvl="8">
      <w:start w:val="1"/>
      <w:numFmt w:val="decimal"/>
      <w:lvlText w:val="%1.%2.%3.%4.%5.%6.%7.%8.%9."/>
      <w:lvlJc w:val="left"/>
      <w:pPr>
        <w:tabs>
          <w:tab w:val="num" w:pos="1800"/>
        </w:tabs>
        <w:ind w:left="0" w:firstLine="0"/>
      </w:pPr>
    </w:lvl>
  </w:abstractNum>
  <w:abstractNum w:abstractNumId="59">
    <w:nsid w:val="75772871"/>
    <w:multiLevelType w:val="hybridMultilevel"/>
    <w:tmpl w:val="738AFBA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nsid w:val="79866815"/>
    <w:multiLevelType w:val="multilevel"/>
    <w:tmpl w:val="376CB59E"/>
    <w:lvl w:ilvl="0">
      <w:start w:val="1"/>
      <w:numFmt w:val="decimal"/>
      <w:lvlText w:val="%1"/>
      <w:lvlJc w:val="left"/>
      <w:pPr>
        <w:ind w:left="432" w:hanging="432"/>
      </w:pPr>
      <w:rPr>
        <w:rFonts w:hint="default"/>
      </w:rPr>
    </w:lvl>
    <w:lvl w:ilvl="1">
      <w:start w:val="1"/>
      <w:numFmt w:val="decimal"/>
      <w:lvlText w:val="A. %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61">
    <w:nsid w:val="7A293EC4"/>
    <w:multiLevelType w:val="multilevel"/>
    <w:tmpl w:val="77C8D95E"/>
    <w:lvl w:ilvl="0">
      <w:start w:val="1"/>
      <w:numFmt w:val="upperLetter"/>
      <w:suff w:val="nothing"/>
      <w:lvlText w:val="Annex Z%1"/>
      <w:lvlJc w:val="left"/>
      <w:pPr>
        <w:ind w:left="0" w:firstLine="0"/>
      </w:pPr>
      <w:rPr>
        <w:b/>
        <w:i w:val="0"/>
      </w:rPr>
    </w:lvl>
    <w:lvl w:ilvl="1">
      <w:start w:val="1"/>
      <w:numFmt w:val="decimal"/>
      <w:lvlText w:val="B. %2"/>
      <w:lvlJc w:val="left"/>
      <w:pPr>
        <w:tabs>
          <w:tab w:val="num" w:pos="720"/>
        </w:tabs>
        <w:ind w:left="0" w:firstLine="0"/>
      </w:pPr>
      <w:rPr>
        <w:rFonts w:hint="default"/>
      </w:rPr>
    </w:lvl>
    <w:lvl w:ilvl="2">
      <w:start w:val="1"/>
      <w:numFmt w:val="decimal"/>
      <w:lvlText w:val="%1.%2.%3."/>
      <w:lvlJc w:val="left"/>
      <w:pPr>
        <w:tabs>
          <w:tab w:val="num" w:pos="720"/>
        </w:tabs>
        <w:ind w:left="0" w:firstLine="0"/>
      </w:pPr>
    </w:lvl>
    <w:lvl w:ilvl="3">
      <w:start w:val="1"/>
      <w:numFmt w:val="decimal"/>
      <w:lvlText w:val="%1.%2.%3.%4."/>
      <w:lvlJc w:val="left"/>
      <w:pPr>
        <w:tabs>
          <w:tab w:val="num" w:pos="1080"/>
        </w:tabs>
        <w:ind w:left="0" w:firstLine="0"/>
      </w:pPr>
    </w:lvl>
    <w:lvl w:ilvl="4">
      <w:start w:val="1"/>
      <w:numFmt w:val="decimal"/>
      <w:lvlText w:val="%1.%2.%3.%4.%5."/>
      <w:lvlJc w:val="left"/>
      <w:pPr>
        <w:tabs>
          <w:tab w:val="num" w:pos="1080"/>
        </w:tabs>
        <w:ind w:left="0" w:firstLine="0"/>
      </w:pPr>
    </w:lvl>
    <w:lvl w:ilvl="5">
      <w:start w:val="1"/>
      <w:numFmt w:val="decimal"/>
      <w:lvlText w:val="%1.%2.%3.%4.%5.%6."/>
      <w:lvlJc w:val="left"/>
      <w:pPr>
        <w:tabs>
          <w:tab w:val="num" w:pos="1440"/>
        </w:tabs>
        <w:ind w:left="0" w:firstLine="0"/>
      </w:pPr>
    </w:lvl>
    <w:lvl w:ilvl="6">
      <w:start w:val="1"/>
      <w:numFmt w:val="decimal"/>
      <w:lvlText w:val="%1.%2.%3.%4.%5.%6.%7."/>
      <w:lvlJc w:val="left"/>
      <w:pPr>
        <w:tabs>
          <w:tab w:val="num" w:pos="1440"/>
        </w:tabs>
        <w:ind w:left="0" w:firstLine="0"/>
      </w:pPr>
    </w:lvl>
    <w:lvl w:ilvl="7">
      <w:start w:val="1"/>
      <w:numFmt w:val="decimal"/>
      <w:lvlText w:val="%1.%2.%3.%4.%5.%6.%7.%8."/>
      <w:lvlJc w:val="left"/>
      <w:pPr>
        <w:tabs>
          <w:tab w:val="num" w:pos="1440"/>
        </w:tabs>
        <w:ind w:left="0" w:firstLine="0"/>
      </w:pPr>
    </w:lvl>
    <w:lvl w:ilvl="8">
      <w:start w:val="1"/>
      <w:numFmt w:val="decimal"/>
      <w:lvlText w:val="%1.%2.%3.%4.%5.%6.%7.%8.%9."/>
      <w:lvlJc w:val="left"/>
      <w:pPr>
        <w:tabs>
          <w:tab w:val="num" w:pos="1800"/>
        </w:tabs>
        <w:ind w:left="0" w:firstLine="0"/>
      </w:pPr>
    </w:lvl>
  </w:abstractNum>
  <w:abstractNum w:abstractNumId="62">
    <w:nsid w:val="7AA0194C"/>
    <w:multiLevelType w:val="multilevel"/>
    <w:tmpl w:val="8FF4F9A8"/>
    <w:lvl w:ilvl="0">
      <w:start w:val="1"/>
      <w:numFmt w:val="upperLetter"/>
      <w:suff w:val="nothing"/>
      <w:lvlText w:val="Annex Z%1"/>
      <w:lvlJc w:val="left"/>
      <w:pPr>
        <w:ind w:left="0" w:firstLine="0"/>
      </w:pPr>
      <w:rPr>
        <w:b/>
        <w:i w:val="0"/>
      </w:rPr>
    </w:lvl>
    <w:lvl w:ilvl="1">
      <w:start w:val="1"/>
      <w:numFmt w:val="decimal"/>
      <w:lvlText w:val="%1.%2."/>
      <w:lvlJc w:val="left"/>
      <w:pPr>
        <w:tabs>
          <w:tab w:val="num" w:pos="720"/>
        </w:tabs>
        <w:ind w:left="0" w:firstLine="0"/>
      </w:pPr>
    </w:lvl>
    <w:lvl w:ilvl="2">
      <w:start w:val="1"/>
      <w:numFmt w:val="decimal"/>
      <w:lvlText w:val="%1.%2.%3."/>
      <w:lvlJc w:val="left"/>
      <w:pPr>
        <w:tabs>
          <w:tab w:val="num" w:pos="720"/>
        </w:tabs>
        <w:ind w:left="0" w:firstLine="0"/>
      </w:pPr>
    </w:lvl>
    <w:lvl w:ilvl="3">
      <w:start w:val="1"/>
      <w:numFmt w:val="decimal"/>
      <w:lvlText w:val="%1.%2.%3.%4."/>
      <w:lvlJc w:val="left"/>
      <w:pPr>
        <w:tabs>
          <w:tab w:val="num" w:pos="1080"/>
        </w:tabs>
        <w:ind w:left="0" w:firstLine="0"/>
      </w:pPr>
    </w:lvl>
    <w:lvl w:ilvl="4">
      <w:start w:val="1"/>
      <w:numFmt w:val="decimal"/>
      <w:lvlText w:val="%1.%2.%3.%4.%5."/>
      <w:lvlJc w:val="left"/>
      <w:pPr>
        <w:tabs>
          <w:tab w:val="num" w:pos="1080"/>
        </w:tabs>
        <w:ind w:left="0" w:firstLine="0"/>
      </w:pPr>
    </w:lvl>
    <w:lvl w:ilvl="5">
      <w:start w:val="1"/>
      <w:numFmt w:val="decimal"/>
      <w:lvlText w:val="%1.%2.%3.%4.%5.%6."/>
      <w:lvlJc w:val="left"/>
      <w:pPr>
        <w:tabs>
          <w:tab w:val="num" w:pos="1440"/>
        </w:tabs>
        <w:ind w:left="0" w:firstLine="0"/>
      </w:pPr>
    </w:lvl>
    <w:lvl w:ilvl="6">
      <w:start w:val="1"/>
      <w:numFmt w:val="decimal"/>
      <w:lvlText w:val="%1.%2.%3.%4.%5.%6.%7."/>
      <w:lvlJc w:val="left"/>
      <w:pPr>
        <w:tabs>
          <w:tab w:val="num" w:pos="1440"/>
        </w:tabs>
        <w:ind w:left="0" w:firstLine="0"/>
      </w:pPr>
    </w:lvl>
    <w:lvl w:ilvl="7">
      <w:start w:val="1"/>
      <w:numFmt w:val="decimal"/>
      <w:lvlText w:val="%1.%2.%3.%4.%5.%6.%7.%8."/>
      <w:lvlJc w:val="left"/>
      <w:pPr>
        <w:tabs>
          <w:tab w:val="num" w:pos="1440"/>
        </w:tabs>
        <w:ind w:left="0" w:firstLine="0"/>
      </w:pPr>
    </w:lvl>
    <w:lvl w:ilvl="8">
      <w:start w:val="1"/>
      <w:numFmt w:val="decimal"/>
      <w:lvlText w:val="%1.%2.%3.%4.%5.%6.%7.%8.%9."/>
      <w:lvlJc w:val="left"/>
      <w:pPr>
        <w:tabs>
          <w:tab w:val="num" w:pos="1800"/>
        </w:tabs>
        <w:ind w:left="0" w:firstLine="0"/>
      </w:pPr>
    </w:lvl>
  </w:abstractNum>
  <w:abstractNum w:abstractNumId="63">
    <w:nsid w:val="7AD814DA"/>
    <w:multiLevelType w:val="multilevel"/>
    <w:tmpl w:val="8EB8ABA4"/>
    <w:lvl w:ilvl="0">
      <w:start w:val="1"/>
      <w:numFmt w:val="decimal"/>
      <w:lvlText w:val="%1"/>
      <w:lvlJc w:val="left"/>
      <w:pPr>
        <w:tabs>
          <w:tab w:val="num" w:pos="432"/>
        </w:tabs>
        <w:ind w:left="432" w:hanging="432"/>
      </w:pPr>
      <w:rPr>
        <w:b/>
        <w:i w:val="0"/>
      </w:rPr>
    </w:lvl>
    <w:lvl w:ilvl="1">
      <w:start w:val="1"/>
      <w:numFmt w:val="decimal"/>
      <w:lvlText w:val="C. %2"/>
      <w:lvlJc w:val="left"/>
      <w:pPr>
        <w:tabs>
          <w:tab w:val="num" w:pos="360"/>
        </w:tabs>
        <w:ind w:left="0" w:firstLine="0"/>
      </w:pPr>
      <w:rPr>
        <w:rFonts w:hint="default"/>
        <w:b/>
        <w:i w:val="0"/>
      </w:rPr>
    </w:lvl>
    <w:lvl w:ilvl="2">
      <w:start w:val="1"/>
      <w:numFmt w:val="decimal"/>
      <w:lvlText w:val="%1.%2.%3"/>
      <w:lvlJc w:val="left"/>
      <w:pPr>
        <w:tabs>
          <w:tab w:val="num" w:pos="720"/>
        </w:tabs>
        <w:ind w:left="0" w:firstLine="0"/>
      </w:pPr>
      <w:rPr>
        <w:b/>
        <w:i w:val="0"/>
      </w:rPr>
    </w:lvl>
    <w:lvl w:ilvl="3">
      <w:start w:val="1"/>
      <w:numFmt w:val="decimal"/>
      <w:lvlText w:val="%1.%2.%3.%4"/>
      <w:lvlJc w:val="left"/>
      <w:pPr>
        <w:tabs>
          <w:tab w:val="num" w:pos="1080"/>
        </w:tabs>
        <w:ind w:left="0" w:firstLine="0"/>
      </w:pPr>
      <w:rPr>
        <w:b/>
        <w:i w:val="0"/>
      </w:rPr>
    </w:lvl>
    <w:lvl w:ilvl="4">
      <w:start w:val="1"/>
      <w:numFmt w:val="decimal"/>
      <w:lvlText w:val="%1.%2.%3.%4.%5"/>
      <w:lvlJc w:val="left"/>
      <w:pPr>
        <w:tabs>
          <w:tab w:val="num" w:pos="1080"/>
        </w:tabs>
        <w:ind w:left="0" w:firstLine="0"/>
      </w:pPr>
      <w:rPr>
        <w:b/>
        <w:i w:val="0"/>
      </w:rPr>
    </w:lvl>
    <w:lvl w:ilvl="5">
      <w:start w:val="1"/>
      <w:numFmt w:val="decimal"/>
      <w:lvlText w:val="%1.%2.%3.%4.%5.%6"/>
      <w:lvlJc w:val="left"/>
      <w:pPr>
        <w:tabs>
          <w:tab w:val="num" w:pos="1440"/>
        </w:tabs>
        <w:ind w:left="0" w:firstLine="0"/>
      </w:pPr>
      <w:rPr>
        <w:b/>
        <w:i w:val="0"/>
      </w:rPr>
    </w:lvl>
    <w:lvl w:ilvl="6">
      <w:start w:val="1"/>
      <w:numFmt w:val="decimal"/>
      <w:lvlText w:val="%1.%2.%3.%4.%5.%6.%7"/>
      <w:lvlJc w:val="left"/>
      <w:pPr>
        <w:tabs>
          <w:tab w:val="num" w:pos="1440"/>
        </w:tabs>
        <w:ind w:left="0" w:firstLine="0"/>
      </w:pPr>
    </w:lvl>
    <w:lvl w:ilvl="7">
      <w:start w:val="1"/>
      <w:numFmt w:val="decimal"/>
      <w:lvlText w:val="%1.%2.%3.%4.%5.%6.%7.%8"/>
      <w:lvlJc w:val="left"/>
      <w:pPr>
        <w:tabs>
          <w:tab w:val="num" w:pos="1800"/>
        </w:tabs>
        <w:ind w:left="0" w:firstLine="0"/>
      </w:pPr>
    </w:lvl>
    <w:lvl w:ilvl="8">
      <w:start w:val="1"/>
      <w:numFmt w:val="decimal"/>
      <w:lvlText w:val="%1.%2.%3.%4.%5.%6.%7.%8.%9"/>
      <w:lvlJc w:val="left"/>
      <w:pPr>
        <w:tabs>
          <w:tab w:val="num" w:pos="1800"/>
        </w:tabs>
        <w:ind w:left="0" w:firstLine="0"/>
      </w:pPr>
    </w:lvl>
  </w:abstractNum>
  <w:abstractNum w:abstractNumId="64">
    <w:nsid w:val="7C713DD6"/>
    <w:multiLevelType w:val="hybridMultilevel"/>
    <w:tmpl w:val="F88E0D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nsid w:val="7E107048"/>
    <w:multiLevelType w:val="multilevel"/>
    <w:tmpl w:val="8EB8ABA4"/>
    <w:lvl w:ilvl="0">
      <w:start w:val="1"/>
      <w:numFmt w:val="decimal"/>
      <w:lvlText w:val="%1"/>
      <w:lvlJc w:val="left"/>
      <w:pPr>
        <w:tabs>
          <w:tab w:val="num" w:pos="432"/>
        </w:tabs>
        <w:ind w:left="432" w:hanging="432"/>
      </w:pPr>
      <w:rPr>
        <w:b/>
        <w:i w:val="0"/>
      </w:rPr>
    </w:lvl>
    <w:lvl w:ilvl="1">
      <w:start w:val="1"/>
      <w:numFmt w:val="decimal"/>
      <w:lvlText w:val="C. %2"/>
      <w:lvlJc w:val="left"/>
      <w:pPr>
        <w:tabs>
          <w:tab w:val="num" w:pos="360"/>
        </w:tabs>
        <w:ind w:left="0" w:firstLine="0"/>
      </w:pPr>
      <w:rPr>
        <w:rFonts w:hint="default"/>
        <w:b/>
        <w:i w:val="0"/>
      </w:rPr>
    </w:lvl>
    <w:lvl w:ilvl="2">
      <w:start w:val="1"/>
      <w:numFmt w:val="decimal"/>
      <w:lvlText w:val="%1.%2.%3"/>
      <w:lvlJc w:val="left"/>
      <w:pPr>
        <w:tabs>
          <w:tab w:val="num" w:pos="720"/>
        </w:tabs>
        <w:ind w:left="0" w:firstLine="0"/>
      </w:pPr>
      <w:rPr>
        <w:b/>
        <w:i w:val="0"/>
      </w:rPr>
    </w:lvl>
    <w:lvl w:ilvl="3">
      <w:start w:val="1"/>
      <w:numFmt w:val="decimal"/>
      <w:lvlText w:val="%1.%2.%3.%4"/>
      <w:lvlJc w:val="left"/>
      <w:pPr>
        <w:tabs>
          <w:tab w:val="num" w:pos="1080"/>
        </w:tabs>
        <w:ind w:left="0" w:firstLine="0"/>
      </w:pPr>
      <w:rPr>
        <w:b/>
        <w:i w:val="0"/>
      </w:rPr>
    </w:lvl>
    <w:lvl w:ilvl="4">
      <w:start w:val="1"/>
      <w:numFmt w:val="decimal"/>
      <w:lvlText w:val="%1.%2.%3.%4.%5"/>
      <w:lvlJc w:val="left"/>
      <w:pPr>
        <w:tabs>
          <w:tab w:val="num" w:pos="1080"/>
        </w:tabs>
        <w:ind w:left="0" w:firstLine="0"/>
      </w:pPr>
      <w:rPr>
        <w:b/>
        <w:i w:val="0"/>
      </w:rPr>
    </w:lvl>
    <w:lvl w:ilvl="5">
      <w:start w:val="1"/>
      <w:numFmt w:val="decimal"/>
      <w:lvlText w:val="%1.%2.%3.%4.%5.%6"/>
      <w:lvlJc w:val="left"/>
      <w:pPr>
        <w:tabs>
          <w:tab w:val="num" w:pos="1440"/>
        </w:tabs>
        <w:ind w:left="0" w:firstLine="0"/>
      </w:pPr>
      <w:rPr>
        <w:b/>
        <w:i w:val="0"/>
      </w:rPr>
    </w:lvl>
    <w:lvl w:ilvl="6">
      <w:start w:val="1"/>
      <w:numFmt w:val="decimal"/>
      <w:lvlText w:val="%1.%2.%3.%4.%5.%6.%7"/>
      <w:lvlJc w:val="left"/>
      <w:pPr>
        <w:tabs>
          <w:tab w:val="num" w:pos="1440"/>
        </w:tabs>
        <w:ind w:left="0" w:firstLine="0"/>
      </w:pPr>
    </w:lvl>
    <w:lvl w:ilvl="7">
      <w:start w:val="1"/>
      <w:numFmt w:val="decimal"/>
      <w:lvlText w:val="%1.%2.%3.%4.%5.%6.%7.%8"/>
      <w:lvlJc w:val="left"/>
      <w:pPr>
        <w:tabs>
          <w:tab w:val="num" w:pos="1800"/>
        </w:tabs>
        <w:ind w:left="0" w:firstLine="0"/>
      </w:pPr>
    </w:lvl>
    <w:lvl w:ilvl="8">
      <w:start w:val="1"/>
      <w:numFmt w:val="decimal"/>
      <w:lvlText w:val="%1.%2.%3.%4.%5.%6.%7.%8.%9"/>
      <w:lvlJc w:val="left"/>
      <w:pPr>
        <w:tabs>
          <w:tab w:val="num" w:pos="1800"/>
        </w:tabs>
        <w:ind w:left="0" w:firstLine="0"/>
      </w:pPr>
    </w:lvl>
  </w:abstractNum>
  <w:abstractNum w:abstractNumId="66">
    <w:nsid w:val="7F1C3CA1"/>
    <w:multiLevelType w:val="multilevel"/>
    <w:tmpl w:val="7428BA64"/>
    <w:lvl w:ilvl="0">
      <w:start w:val="1"/>
      <w:numFmt w:val="decimal"/>
      <w:lvlText w:val="%1"/>
      <w:lvlJc w:val="left"/>
      <w:pPr>
        <w:ind w:left="432" w:hanging="432"/>
      </w:pPr>
      <w:rPr>
        <w:rFonts w:hint="default"/>
      </w:rPr>
    </w:lvl>
    <w:lvl w:ilvl="1">
      <w:start w:val="1"/>
      <w:numFmt w:val="decimal"/>
      <w:lvlText w:val="A. %2"/>
      <w:lvlJc w:val="left"/>
      <w:pPr>
        <w:ind w:left="576" w:hanging="576"/>
      </w:pPr>
      <w:rPr>
        <w:rFonts w:hint="default"/>
      </w:rPr>
    </w:lvl>
    <w:lvl w:ilvl="2">
      <w:start w:val="1"/>
      <w:numFmt w:val="decimal"/>
      <w:lvlText w:val="A. %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num w:numId="1">
    <w:abstractNumId w:val="38"/>
  </w:num>
  <w:num w:numId="2">
    <w:abstractNumId w:val="31"/>
  </w:num>
  <w:num w:numId="3">
    <w:abstractNumId w:val="20"/>
  </w:num>
  <w:num w:numId="4">
    <w:abstractNumId w:val="48"/>
  </w:num>
  <w:num w:numId="5">
    <w:abstractNumId w:val="27"/>
  </w:num>
  <w:num w:numId="6">
    <w:abstractNumId w:val="64"/>
  </w:num>
  <w:num w:numId="7">
    <w:abstractNumId w:val="33"/>
  </w:num>
  <w:num w:numId="8">
    <w:abstractNumId w:val="1"/>
  </w:num>
  <w:num w:numId="9">
    <w:abstractNumId w:val="23"/>
  </w:num>
  <w:num w:numId="10">
    <w:abstractNumId w:val="32"/>
  </w:num>
  <w:num w:numId="11">
    <w:abstractNumId w:val="26"/>
  </w:num>
  <w:num w:numId="12">
    <w:abstractNumId w:val="47"/>
  </w:num>
  <w:num w:numId="13">
    <w:abstractNumId w:val="53"/>
  </w:num>
  <w:num w:numId="14">
    <w:abstractNumId w:val="4"/>
  </w:num>
  <w:num w:numId="15">
    <w:abstractNumId w:val="0"/>
  </w:num>
  <w:num w:numId="16">
    <w:abstractNumId w:val="21"/>
  </w:num>
  <w:num w:numId="17">
    <w:abstractNumId w:val="25"/>
  </w:num>
  <w:num w:numId="18">
    <w:abstractNumId w:val="16"/>
  </w:num>
  <w:num w:numId="19">
    <w:abstractNumId w:val="5"/>
  </w:num>
  <w:num w:numId="20">
    <w:abstractNumId w:val="55"/>
  </w:num>
  <w:num w:numId="21">
    <w:abstractNumId w:val="59"/>
  </w:num>
  <w:num w:numId="22">
    <w:abstractNumId w:val="17"/>
  </w:num>
  <w:num w:numId="23">
    <w:abstractNumId w:val="40"/>
  </w:num>
  <w:num w:numId="24">
    <w:abstractNumId w:val="45"/>
  </w:num>
  <w:num w:numId="25">
    <w:abstractNumId w:val="44"/>
  </w:num>
  <w:num w:numId="26">
    <w:abstractNumId w:val="15"/>
  </w:num>
  <w:num w:numId="27">
    <w:abstractNumId w:val="22"/>
  </w:num>
  <w:num w:numId="28">
    <w:abstractNumId w:val="14"/>
  </w:num>
  <w:num w:numId="29">
    <w:abstractNumId w:val="37"/>
  </w:num>
  <w:num w:numId="30">
    <w:abstractNumId w:val="2"/>
  </w:num>
  <w:num w:numId="31">
    <w:abstractNumId w:val="6"/>
  </w:num>
  <w:num w:numId="32">
    <w:abstractNumId w:val="54"/>
  </w:num>
  <w:num w:numId="33">
    <w:abstractNumId w:val="51"/>
  </w:num>
  <w:num w:numId="34">
    <w:abstractNumId w:val="35"/>
  </w:num>
  <w:num w:numId="35">
    <w:abstractNumId w:val="41"/>
  </w:num>
  <w:num w:numId="36">
    <w:abstractNumId w:val="66"/>
  </w:num>
  <w:num w:numId="37">
    <w:abstractNumId w:val="46"/>
  </w:num>
  <w:num w:numId="38">
    <w:abstractNumId w:val="24"/>
  </w:num>
  <w:num w:numId="39">
    <w:abstractNumId w:val="43"/>
  </w:num>
  <w:num w:numId="40">
    <w:abstractNumId w:val="30"/>
  </w:num>
  <w:num w:numId="41">
    <w:abstractNumId w:val="62"/>
  </w:num>
  <w:num w:numId="42">
    <w:abstractNumId w:val="3"/>
  </w:num>
  <w:num w:numId="43">
    <w:abstractNumId w:val="18"/>
  </w:num>
  <w:num w:numId="44">
    <w:abstractNumId w:val="28"/>
  </w:num>
  <w:num w:numId="45">
    <w:abstractNumId w:val="7"/>
  </w:num>
  <w:num w:numId="46">
    <w:abstractNumId w:val="29"/>
  </w:num>
  <w:num w:numId="47">
    <w:abstractNumId w:val="12"/>
  </w:num>
  <w:num w:numId="48">
    <w:abstractNumId w:val="10"/>
  </w:num>
  <w:num w:numId="49">
    <w:abstractNumId w:val="60"/>
  </w:num>
  <w:num w:numId="50">
    <w:abstractNumId w:val="11"/>
  </w:num>
  <w:num w:numId="51">
    <w:abstractNumId w:val="57"/>
  </w:num>
  <w:num w:numId="52">
    <w:abstractNumId w:val="13"/>
  </w:num>
  <w:num w:numId="53">
    <w:abstractNumId w:val="56"/>
  </w:num>
  <w:num w:numId="54">
    <w:abstractNumId w:val="61"/>
  </w:num>
  <w:num w:numId="55">
    <w:abstractNumId w:val="58"/>
  </w:num>
  <w:num w:numId="56">
    <w:abstractNumId w:val="19"/>
  </w:num>
  <w:num w:numId="57">
    <w:abstractNumId w:val="36"/>
  </w:num>
  <w:num w:numId="58">
    <w:abstractNumId w:val="52"/>
  </w:num>
  <w:num w:numId="59">
    <w:abstractNumId w:val="50"/>
  </w:num>
  <w:num w:numId="60">
    <w:abstractNumId w:val="49"/>
  </w:num>
  <w:num w:numId="61">
    <w:abstractNumId w:val="65"/>
  </w:num>
  <w:num w:numId="62">
    <w:abstractNumId w:val="8"/>
  </w:num>
  <w:num w:numId="63">
    <w:abstractNumId w:val="9"/>
  </w:num>
  <w:num w:numId="64">
    <w:abstractNumId w:val="63"/>
  </w:num>
  <w:num w:numId="65">
    <w:abstractNumId w:val="34"/>
  </w:num>
  <w:num w:numId="66">
    <w:abstractNumId w:val="42"/>
  </w:num>
  <w:num w:numId="67">
    <w:abstractNumId w:val="39"/>
  </w:num>
  <w:numIdMacAtCleanup w:val="6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trackRevisions/>
  <w:defaultTabStop w:val="720"/>
  <w:characterSpacingControl w:val="doNotCompress"/>
  <w:hdrShapeDefaults>
    <o:shapedefaults v:ext="edit" spidmax="6145"/>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C265A"/>
    <w:rsid w:val="00005492"/>
    <w:rsid w:val="00024828"/>
    <w:rsid w:val="00033AE1"/>
    <w:rsid w:val="00042789"/>
    <w:rsid w:val="00042B4D"/>
    <w:rsid w:val="000440B6"/>
    <w:rsid w:val="0004430C"/>
    <w:rsid w:val="000454C3"/>
    <w:rsid w:val="00046CBA"/>
    <w:rsid w:val="000503C8"/>
    <w:rsid w:val="00050FBA"/>
    <w:rsid w:val="0005138D"/>
    <w:rsid w:val="00054E7E"/>
    <w:rsid w:val="00055472"/>
    <w:rsid w:val="00057012"/>
    <w:rsid w:val="0006070C"/>
    <w:rsid w:val="00066310"/>
    <w:rsid w:val="000716E9"/>
    <w:rsid w:val="00077936"/>
    <w:rsid w:val="0008174F"/>
    <w:rsid w:val="0008293B"/>
    <w:rsid w:val="0009141F"/>
    <w:rsid w:val="00092A7B"/>
    <w:rsid w:val="0009795F"/>
    <w:rsid w:val="000A400E"/>
    <w:rsid w:val="000A4CDD"/>
    <w:rsid w:val="000B20ED"/>
    <w:rsid w:val="000C33BA"/>
    <w:rsid w:val="000D0F47"/>
    <w:rsid w:val="000D1AC6"/>
    <w:rsid w:val="000D5FA3"/>
    <w:rsid w:val="000E3293"/>
    <w:rsid w:val="000E408A"/>
    <w:rsid w:val="000E6204"/>
    <w:rsid w:val="000F4696"/>
    <w:rsid w:val="00107D28"/>
    <w:rsid w:val="00111050"/>
    <w:rsid w:val="00113A50"/>
    <w:rsid w:val="00117E7C"/>
    <w:rsid w:val="00123879"/>
    <w:rsid w:val="00124685"/>
    <w:rsid w:val="00127F7F"/>
    <w:rsid w:val="00135A83"/>
    <w:rsid w:val="00137E6B"/>
    <w:rsid w:val="0015019C"/>
    <w:rsid w:val="00177471"/>
    <w:rsid w:val="001834E8"/>
    <w:rsid w:val="001840B9"/>
    <w:rsid w:val="00190C4C"/>
    <w:rsid w:val="001979D6"/>
    <w:rsid w:val="001A0EEC"/>
    <w:rsid w:val="001A4E2B"/>
    <w:rsid w:val="001A744D"/>
    <w:rsid w:val="001B1057"/>
    <w:rsid w:val="001B5555"/>
    <w:rsid w:val="001B5659"/>
    <w:rsid w:val="001C1242"/>
    <w:rsid w:val="001C3494"/>
    <w:rsid w:val="001C5C20"/>
    <w:rsid w:val="001C79F6"/>
    <w:rsid w:val="001D144E"/>
    <w:rsid w:val="001E1B1E"/>
    <w:rsid w:val="00207E1E"/>
    <w:rsid w:val="0021099A"/>
    <w:rsid w:val="002130D1"/>
    <w:rsid w:val="002134FB"/>
    <w:rsid w:val="00220077"/>
    <w:rsid w:val="00225000"/>
    <w:rsid w:val="0023094F"/>
    <w:rsid w:val="00231600"/>
    <w:rsid w:val="00233A36"/>
    <w:rsid w:val="00240605"/>
    <w:rsid w:val="00242856"/>
    <w:rsid w:val="00243D6F"/>
    <w:rsid w:val="002453D0"/>
    <w:rsid w:val="00247E8A"/>
    <w:rsid w:val="00251F00"/>
    <w:rsid w:val="00254D48"/>
    <w:rsid w:val="00256EB5"/>
    <w:rsid w:val="002676C0"/>
    <w:rsid w:val="00273913"/>
    <w:rsid w:val="00277466"/>
    <w:rsid w:val="00282350"/>
    <w:rsid w:val="00282410"/>
    <w:rsid w:val="00283E2D"/>
    <w:rsid w:val="00285E82"/>
    <w:rsid w:val="002947FD"/>
    <w:rsid w:val="002A1808"/>
    <w:rsid w:val="002A1B56"/>
    <w:rsid w:val="002A3D48"/>
    <w:rsid w:val="002A5DE2"/>
    <w:rsid w:val="002B0E0E"/>
    <w:rsid w:val="002B1219"/>
    <w:rsid w:val="002C298B"/>
    <w:rsid w:val="002C2D5A"/>
    <w:rsid w:val="002C5C92"/>
    <w:rsid w:val="002C5DFE"/>
    <w:rsid w:val="002D07BE"/>
    <w:rsid w:val="002D1F0D"/>
    <w:rsid w:val="002D524F"/>
    <w:rsid w:val="002D6EA9"/>
    <w:rsid w:val="002E0A43"/>
    <w:rsid w:val="002E44F4"/>
    <w:rsid w:val="002E55C6"/>
    <w:rsid w:val="002E7879"/>
    <w:rsid w:val="002F441C"/>
    <w:rsid w:val="002F6AD2"/>
    <w:rsid w:val="00305E17"/>
    <w:rsid w:val="003065C4"/>
    <w:rsid w:val="00306646"/>
    <w:rsid w:val="00311263"/>
    <w:rsid w:val="00312EDE"/>
    <w:rsid w:val="0032035E"/>
    <w:rsid w:val="00320A51"/>
    <w:rsid w:val="003234AB"/>
    <w:rsid w:val="00325A56"/>
    <w:rsid w:val="00333560"/>
    <w:rsid w:val="003336AF"/>
    <w:rsid w:val="00337B19"/>
    <w:rsid w:val="003436BE"/>
    <w:rsid w:val="00343CE3"/>
    <w:rsid w:val="0034454D"/>
    <w:rsid w:val="003631A6"/>
    <w:rsid w:val="003640C1"/>
    <w:rsid w:val="003753A8"/>
    <w:rsid w:val="003774E7"/>
    <w:rsid w:val="00381288"/>
    <w:rsid w:val="00382B06"/>
    <w:rsid w:val="003840B4"/>
    <w:rsid w:val="00392219"/>
    <w:rsid w:val="00392D73"/>
    <w:rsid w:val="003973DA"/>
    <w:rsid w:val="003A16F3"/>
    <w:rsid w:val="003A7FA5"/>
    <w:rsid w:val="003B3882"/>
    <w:rsid w:val="003B5259"/>
    <w:rsid w:val="003C5566"/>
    <w:rsid w:val="003D4D3A"/>
    <w:rsid w:val="003D6AE4"/>
    <w:rsid w:val="003E7D66"/>
    <w:rsid w:val="003F0B0F"/>
    <w:rsid w:val="003F7F19"/>
    <w:rsid w:val="00410AB0"/>
    <w:rsid w:val="004231CD"/>
    <w:rsid w:val="00424CE3"/>
    <w:rsid w:val="00425084"/>
    <w:rsid w:val="0042583F"/>
    <w:rsid w:val="004329B2"/>
    <w:rsid w:val="004542CC"/>
    <w:rsid w:val="00457173"/>
    <w:rsid w:val="004625FA"/>
    <w:rsid w:val="00467D17"/>
    <w:rsid w:val="00476A48"/>
    <w:rsid w:val="00480C78"/>
    <w:rsid w:val="00482154"/>
    <w:rsid w:val="00483D1B"/>
    <w:rsid w:val="00486885"/>
    <w:rsid w:val="00487351"/>
    <w:rsid w:val="00490F76"/>
    <w:rsid w:val="004B449B"/>
    <w:rsid w:val="004B6244"/>
    <w:rsid w:val="004C01D9"/>
    <w:rsid w:val="004C2B33"/>
    <w:rsid w:val="004D1537"/>
    <w:rsid w:val="004D380C"/>
    <w:rsid w:val="004D69C0"/>
    <w:rsid w:val="004E00EF"/>
    <w:rsid w:val="004E4F65"/>
    <w:rsid w:val="004F4760"/>
    <w:rsid w:val="004F4D46"/>
    <w:rsid w:val="005006C0"/>
    <w:rsid w:val="005055D9"/>
    <w:rsid w:val="00514AF5"/>
    <w:rsid w:val="00514EB6"/>
    <w:rsid w:val="00532385"/>
    <w:rsid w:val="00536638"/>
    <w:rsid w:val="00544E42"/>
    <w:rsid w:val="00545CE7"/>
    <w:rsid w:val="0054715C"/>
    <w:rsid w:val="00550D77"/>
    <w:rsid w:val="005559CE"/>
    <w:rsid w:val="0055754B"/>
    <w:rsid w:val="005634EC"/>
    <w:rsid w:val="0056542E"/>
    <w:rsid w:val="0057561C"/>
    <w:rsid w:val="005773DC"/>
    <w:rsid w:val="00595226"/>
    <w:rsid w:val="005A05DA"/>
    <w:rsid w:val="005B3A03"/>
    <w:rsid w:val="005C265A"/>
    <w:rsid w:val="005C2C5F"/>
    <w:rsid w:val="005C35D2"/>
    <w:rsid w:val="005C37F9"/>
    <w:rsid w:val="005C598F"/>
    <w:rsid w:val="005C67E8"/>
    <w:rsid w:val="005D1FDD"/>
    <w:rsid w:val="005D2883"/>
    <w:rsid w:val="005D57BF"/>
    <w:rsid w:val="005D6BBA"/>
    <w:rsid w:val="005E265F"/>
    <w:rsid w:val="005F4BEF"/>
    <w:rsid w:val="005F4E45"/>
    <w:rsid w:val="005F57C3"/>
    <w:rsid w:val="00601689"/>
    <w:rsid w:val="00604528"/>
    <w:rsid w:val="00611FBD"/>
    <w:rsid w:val="006161ED"/>
    <w:rsid w:val="0062375F"/>
    <w:rsid w:val="00630208"/>
    <w:rsid w:val="006343D3"/>
    <w:rsid w:val="00640EB5"/>
    <w:rsid w:val="0064157F"/>
    <w:rsid w:val="0064307F"/>
    <w:rsid w:val="00643688"/>
    <w:rsid w:val="006442C1"/>
    <w:rsid w:val="00674FBD"/>
    <w:rsid w:val="00680634"/>
    <w:rsid w:val="00681B88"/>
    <w:rsid w:val="0068525D"/>
    <w:rsid w:val="006863D7"/>
    <w:rsid w:val="00687E19"/>
    <w:rsid w:val="006959EF"/>
    <w:rsid w:val="006A0679"/>
    <w:rsid w:val="006B1B2D"/>
    <w:rsid w:val="006C0140"/>
    <w:rsid w:val="006C35DA"/>
    <w:rsid w:val="006C5E9F"/>
    <w:rsid w:val="006D25AA"/>
    <w:rsid w:val="006D6D72"/>
    <w:rsid w:val="006D7A16"/>
    <w:rsid w:val="006D7BBB"/>
    <w:rsid w:val="006E18B6"/>
    <w:rsid w:val="006E4C7E"/>
    <w:rsid w:val="006E601D"/>
    <w:rsid w:val="006F1831"/>
    <w:rsid w:val="006F33D7"/>
    <w:rsid w:val="006F4C8D"/>
    <w:rsid w:val="007059D1"/>
    <w:rsid w:val="007075EF"/>
    <w:rsid w:val="0071282E"/>
    <w:rsid w:val="007133C6"/>
    <w:rsid w:val="00720379"/>
    <w:rsid w:val="007206EE"/>
    <w:rsid w:val="00722173"/>
    <w:rsid w:val="00725CAC"/>
    <w:rsid w:val="00725EA5"/>
    <w:rsid w:val="007468B7"/>
    <w:rsid w:val="00750329"/>
    <w:rsid w:val="00750494"/>
    <w:rsid w:val="00750A69"/>
    <w:rsid w:val="007569F0"/>
    <w:rsid w:val="00756EE1"/>
    <w:rsid w:val="00757902"/>
    <w:rsid w:val="00763DE8"/>
    <w:rsid w:val="007650E3"/>
    <w:rsid w:val="00766FA0"/>
    <w:rsid w:val="00774078"/>
    <w:rsid w:val="00775002"/>
    <w:rsid w:val="007813B4"/>
    <w:rsid w:val="007820B9"/>
    <w:rsid w:val="00782E57"/>
    <w:rsid w:val="00786F7A"/>
    <w:rsid w:val="00787E5F"/>
    <w:rsid w:val="00795689"/>
    <w:rsid w:val="00795C56"/>
    <w:rsid w:val="007967CE"/>
    <w:rsid w:val="007A0F02"/>
    <w:rsid w:val="007A7C13"/>
    <w:rsid w:val="007B2D23"/>
    <w:rsid w:val="007B3F13"/>
    <w:rsid w:val="007B4D5F"/>
    <w:rsid w:val="007C3F71"/>
    <w:rsid w:val="007C7913"/>
    <w:rsid w:val="007D5F8C"/>
    <w:rsid w:val="007E0655"/>
    <w:rsid w:val="007E19A1"/>
    <w:rsid w:val="007E2CEF"/>
    <w:rsid w:val="007E2DA0"/>
    <w:rsid w:val="007E649A"/>
    <w:rsid w:val="007F0807"/>
    <w:rsid w:val="007F2EA5"/>
    <w:rsid w:val="00810526"/>
    <w:rsid w:val="00811F1E"/>
    <w:rsid w:val="00812C0B"/>
    <w:rsid w:val="00817CBC"/>
    <w:rsid w:val="00820ECF"/>
    <w:rsid w:val="0082115F"/>
    <w:rsid w:val="00862AFC"/>
    <w:rsid w:val="0086661C"/>
    <w:rsid w:val="00866F06"/>
    <w:rsid w:val="0087247F"/>
    <w:rsid w:val="00874D61"/>
    <w:rsid w:val="00876C18"/>
    <w:rsid w:val="00880CBA"/>
    <w:rsid w:val="008844CF"/>
    <w:rsid w:val="008A0980"/>
    <w:rsid w:val="008A2D25"/>
    <w:rsid w:val="008A3A5E"/>
    <w:rsid w:val="008A44D2"/>
    <w:rsid w:val="008B467A"/>
    <w:rsid w:val="008C1A92"/>
    <w:rsid w:val="008C5A15"/>
    <w:rsid w:val="008D0CCB"/>
    <w:rsid w:val="008D5E90"/>
    <w:rsid w:val="008D7CB0"/>
    <w:rsid w:val="008E1DE7"/>
    <w:rsid w:val="008E275D"/>
    <w:rsid w:val="008E5BCF"/>
    <w:rsid w:val="008F4D5A"/>
    <w:rsid w:val="008F7462"/>
    <w:rsid w:val="0091482E"/>
    <w:rsid w:val="009150B8"/>
    <w:rsid w:val="009213E8"/>
    <w:rsid w:val="009220C7"/>
    <w:rsid w:val="0092402B"/>
    <w:rsid w:val="00931AC5"/>
    <w:rsid w:val="00933642"/>
    <w:rsid w:val="00960C08"/>
    <w:rsid w:val="00960D54"/>
    <w:rsid w:val="00973EA8"/>
    <w:rsid w:val="009771F5"/>
    <w:rsid w:val="00981055"/>
    <w:rsid w:val="009828D8"/>
    <w:rsid w:val="00995C3A"/>
    <w:rsid w:val="00996969"/>
    <w:rsid w:val="009B13B4"/>
    <w:rsid w:val="009B30A2"/>
    <w:rsid w:val="009B40EB"/>
    <w:rsid w:val="009D3C64"/>
    <w:rsid w:val="009D7CDC"/>
    <w:rsid w:val="009E43CE"/>
    <w:rsid w:val="009F5619"/>
    <w:rsid w:val="009F69BA"/>
    <w:rsid w:val="00A10330"/>
    <w:rsid w:val="00A1093D"/>
    <w:rsid w:val="00A12912"/>
    <w:rsid w:val="00A22F23"/>
    <w:rsid w:val="00A24142"/>
    <w:rsid w:val="00A25C01"/>
    <w:rsid w:val="00A27852"/>
    <w:rsid w:val="00A30835"/>
    <w:rsid w:val="00A3158B"/>
    <w:rsid w:val="00A36918"/>
    <w:rsid w:val="00A36E56"/>
    <w:rsid w:val="00A43275"/>
    <w:rsid w:val="00A51E9D"/>
    <w:rsid w:val="00A51F16"/>
    <w:rsid w:val="00A56938"/>
    <w:rsid w:val="00A6330A"/>
    <w:rsid w:val="00A754F1"/>
    <w:rsid w:val="00A775F8"/>
    <w:rsid w:val="00A818C5"/>
    <w:rsid w:val="00A833BC"/>
    <w:rsid w:val="00A90258"/>
    <w:rsid w:val="00A965D4"/>
    <w:rsid w:val="00A968EF"/>
    <w:rsid w:val="00A97D85"/>
    <w:rsid w:val="00AA0B66"/>
    <w:rsid w:val="00AA4617"/>
    <w:rsid w:val="00AA5CB5"/>
    <w:rsid w:val="00AA6F5B"/>
    <w:rsid w:val="00AA72AC"/>
    <w:rsid w:val="00AB5047"/>
    <w:rsid w:val="00AB539F"/>
    <w:rsid w:val="00AC431D"/>
    <w:rsid w:val="00AD201C"/>
    <w:rsid w:val="00AD30ED"/>
    <w:rsid w:val="00AD3C6C"/>
    <w:rsid w:val="00AD49C4"/>
    <w:rsid w:val="00AD4C55"/>
    <w:rsid w:val="00AE0D91"/>
    <w:rsid w:val="00AE342F"/>
    <w:rsid w:val="00AE6532"/>
    <w:rsid w:val="00AF0F30"/>
    <w:rsid w:val="00AF4CBC"/>
    <w:rsid w:val="00AF6464"/>
    <w:rsid w:val="00B00FA1"/>
    <w:rsid w:val="00B039B1"/>
    <w:rsid w:val="00B13554"/>
    <w:rsid w:val="00B20FFA"/>
    <w:rsid w:val="00B310BE"/>
    <w:rsid w:val="00B44589"/>
    <w:rsid w:val="00B511F5"/>
    <w:rsid w:val="00B5420A"/>
    <w:rsid w:val="00B54D17"/>
    <w:rsid w:val="00B6527A"/>
    <w:rsid w:val="00B72C1D"/>
    <w:rsid w:val="00B75C4E"/>
    <w:rsid w:val="00B75C95"/>
    <w:rsid w:val="00B77CBA"/>
    <w:rsid w:val="00B86E07"/>
    <w:rsid w:val="00BA261E"/>
    <w:rsid w:val="00BA4683"/>
    <w:rsid w:val="00BA4765"/>
    <w:rsid w:val="00BA4D9A"/>
    <w:rsid w:val="00BA7779"/>
    <w:rsid w:val="00BB0E44"/>
    <w:rsid w:val="00BB2A3B"/>
    <w:rsid w:val="00BB7E7D"/>
    <w:rsid w:val="00BC3B77"/>
    <w:rsid w:val="00BC4F17"/>
    <w:rsid w:val="00BD146A"/>
    <w:rsid w:val="00BD1925"/>
    <w:rsid w:val="00BD6287"/>
    <w:rsid w:val="00BD67E1"/>
    <w:rsid w:val="00BD73C7"/>
    <w:rsid w:val="00BE333B"/>
    <w:rsid w:val="00BE4BD6"/>
    <w:rsid w:val="00BE53C1"/>
    <w:rsid w:val="00BF2625"/>
    <w:rsid w:val="00BF3409"/>
    <w:rsid w:val="00BF5E7C"/>
    <w:rsid w:val="00BF5FCE"/>
    <w:rsid w:val="00BF6386"/>
    <w:rsid w:val="00BF67C7"/>
    <w:rsid w:val="00BF7D19"/>
    <w:rsid w:val="00C020E2"/>
    <w:rsid w:val="00C03B6B"/>
    <w:rsid w:val="00C10C05"/>
    <w:rsid w:val="00C14BF2"/>
    <w:rsid w:val="00C20DB7"/>
    <w:rsid w:val="00C21C2A"/>
    <w:rsid w:val="00C22896"/>
    <w:rsid w:val="00C23B90"/>
    <w:rsid w:val="00C2453C"/>
    <w:rsid w:val="00C2611A"/>
    <w:rsid w:val="00C26D67"/>
    <w:rsid w:val="00C26F48"/>
    <w:rsid w:val="00C30D92"/>
    <w:rsid w:val="00C3183A"/>
    <w:rsid w:val="00C31F4E"/>
    <w:rsid w:val="00C359F4"/>
    <w:rsid w:val="00C36A55"/>
    <w:rsid w:val="00C37AFC"/>
    <w:rsid w:val="00C51B47"/>
    <w:rsid w:val="00C53E28"/>
    <w:rsid w:val="00C552E9"/>
    <w:rsid w:val="00C57674"/>
    <w:rsid w:val="00C60A0D"/>
    <w:rsid w:val="00C73BBB"/>
    <w:rsid w:val="00C73FF1"/>
    <w:rsid w:val="00C74374"/>
    <w:rsid w:val="00C75732"/>
    <w:rsid w:val="00C75F3A"/>
    <w:rsid w:val="00C76C6A"/>
    <w:rsid w:val="00C833DE"/>
    <w:rsid w:val="00C85CA4"/>
    <w:rsid w:val="00C86E19"/>
    <w:rsid w:val="00C92BD1"/>
    <w:rsid w:val="00C93B1C"/>
    <w:rsid w:val="00C95156"/>
    <w:rsid w:val="00C956DB"/>
    <w:rsid w:val="00C965D2"/>
    <w:rsid w:val="00CA28C9"/>
    <w:rsid w:val="00CB1780"/>
    <w:rsid w:val="00CB2042"/>
    <w:rsid w:val="00CB5738"/>
    <w:rsid w:val="00CC2699"/>
    <w:rsid w:val="00CC6C44"/>
    <w:rsid w:val="00CD6890"/>
    <w:rsid w:val="00CE0C7D"/>
    <w:rsid w:val="00CF0395"/>
    <w:rsid w:val="00CF1193"/>
    <w:rsid w:val="00CF131A"/>
    <w:rsid w:val="00CF44DA"/>
    <w:rsid w:val="00CF68BA"/>
    <w:rsid w:val="00CF745F"/>
    <w:rsid w:val="00D01ABD"/>
    <w:rsid w:val="00D05A99"/>
    <w:rsid w:val="00D17CD3"/>
    <w:rsid w:val="00D20426"/>
    <w:rsid w:val="00D208BE"/>
    <w:rsid w:val="00D246A1"/>
    <w:rsid w:val="00D259AA"/>
    <w:rsid w:val="00D332F0"/>
    <w:rsid w:val="00D34C31"/>
    <w:rsid w:val="00D4492E"/>
    <w:rsid w:val="00D44994"/>
    <w:rsid w:val="00D54E01"/>
    <w:rsid w:val="00D55EE1"/>
    <w:rsid w:val="00D7285B"/>
    <w:rsid w:val="00D84CAE"/>
    <w:rsid w:val="00D86859"/>
    <w:rsid w:val="00D96604"/>
    <w:rsid w:val="00DB0986"/>
    <w:rsid w:val="00DB1570"/>
    <w:rsid w:val="00DC13FD"/>
    <w:rsid w:val="00DC2DCF"/>
    <w:rsid w:val="00DC53A1"/>
    <w:rsid w:val="00DC544A"/>
    <w:rsid w:val="00DD15A2"/>
    <w:rsid w:val="00DD362E"/>
    <w:rsid w:val="00DE0905"/>
    <w:rsid w:val="00DE0ECB"/>
    <w:rsid w:val="00DE2A1B"/>
    <w:rsid w:val="00DE572A"/>
    <w:rsid w:val="00DE5905"/>
    <w:rsid w:val="00DF367D"/>
    <w:rsid w:val="00DF66DD"/>
    <w:rsid w:val="00DF6D81"/>
    <w:rsid w:val="00E00EC1"/>
    <w:rsid w:val="00E06F6C"/>
    <w:rsid w:val="00E0711F"/>
    <w:rsid w:val="00E1003D"/>
    <w:rsid w:val="00E11ED9"/>
    <w:rsid w:val="00E13354"/>
    <w:rsid w:val="00E1501F"/>
    <w:rsid w:val="00E16422"/>
    <w:rsid w:val="00E20F45"/>
    <w:rsid w:val="00E2500F"/>
    <w:rsid w:val="00E41F8B"/>
    <w:rsid w:val="00E423B5"/>
    <w:rsid w:val="00E423E5"/>
    <w:rsid w:val="00E45571"/>
    <w:rsid w:val="00E47C34"/>
    <w:rsid w:val="00E54A21"/>
    <w:rsid w:val="00E56C25"/>
    <w:rsid w:val="00E629D5"/>
    <w:rsid w:val="00E7655C"/>
    <w:rsid w:val="00E8295B"/>
    <w:rsid w:val="00E8571E"/>
    <w:rsid w:val="00EA1524"/>
    <w:rsid w:val="00EB0516"/>
    <w:rsid w:val="00EB72EB"/>
    <w:rsid w:val="00ED0ECD"/>
    <w:rsid w:val="00ED0ED6"/>
    <w:rsid w:val="00ED3E66"/>
    <w:rsid w:val="00ED5D02"/>
    <w:rsid w:val="00EE5F99"/>
    <w:rsid w:val="00EF3D36"/>
    <w:rsid w:val="00EF6599"/>
    <w:rsid w:val="00F01A74"/>
    <w:rsid w:val="00F04032"/>
    <w:rsid w:val="00F10471"/>
    <w:rsid w:val="00F11BF2"/>
    <w:rsid w:val="00F12082"/>
    <w:rsid w:val="00F15440"/>
    <w:rsid w:val="00F1684B"/>
    <w:rsid w:val="00F25B35"/>
    <w:rsid w:val="00F25FA7"/>
    <w:rsid w:val="00F328F1"/>
    <w:rsid w:val="00F36924"/>
    <w:rsid w:val="00F40E42"/>
    <w:rsid w:val="00F452B7"/>
    <w:rsid w:val="00F476F4"/>
    <w:rsid w:val="00F55059"/>
    <w:rsid w:val="00F674E3"/>
    <w:rsid w:val="00F71B8C"/>
    <w:rsid w:val="00F83150"/>
    <w:rsid w:val="00F8446F"/>
    <w:rsid w:val="00F86444"/>
    <w:rsid w:val="00F87442"/>
    <w:rsid w:val="00F9666E"/>
    <w:rsid w:val="00FA69D2"/>
    <w:rsid w:val="00FB2BE5"/>
    <w:rsid w:val="00FB59FC"/>
    <w:rsid w:val="00FC1C0A"/>
    <w:rsid w:val="00FC560B"/>
    <w:rsid w:val="00FC7953"/>
    <w:rsid w:val="00FD0EB1"/>
    <w:rsid w:val="00FE670D"/>
    <w:rsid w:val="00FE6F00"/>
    <w:rsid w:val="00FE728B"/>
    <w:rsid w:val="00FF4FD3"/>
    <w:rsid w:val="00FF5849"/>
    <w:rsid w:val="00FF7A5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6145"/>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7247F"/>
    <w:rPr>
      <w:rFonts w:ascii="Century" w:hAnsi="Century"/>
      <w:szCs w:val="18"/>
    </w:rPr>
  </w:style>
  <w:style w:type="paragraph" w:styleId="Heading1">
    <w:name w:val="heading 1"/>
    <w:basedOn w:val="Normal"/>
    <w:next w:val="Normal"/>
    <w:link w:val="Heading1Char"/>
    <w:uiPriority w:val="9"/>
    <w:qFormat/>
    <w:rsid w:val="006D7BBB"/>
    <w:pPr>
      <w:keepNext/>
      <w:keepLines/>
      <w:numPr>
        <w:numId w:val="38"/>
      </w:numPr>
      <w:spacing w:before="480" w:after="0"/>
      <w:outlineLvl w:val="0"/>
    </w:pPr>
    <w:rPr>
      <w:rFonts w:asciiTheme="majorHAnsi" w:eastAsiaTheme="majorEastAsia" w:hAnsiTheme="majorHAnsi" w:cstheme="majorBidi"/>
      <w:b/>
      <w:bCs/>
      <w:color w:val="365F91" w:themeColor="accent1" w:themeShade="BF"/>
      <w:sz w:val="32"/>
      <w:szCs w:val="28"/>
    </w:rPr>
  </w:style>
  <w:style w:type="paragraph" w:styleId="Heading2">
    <w:name w:val="heading 2"/>
    <w:basedOn w:val="Normal"/>
    <w:next w:val="Normal"/>
    <w:link w:val="Heading2Char"/>
    <w:uiPriority w:val="9"/>
    <w:unhideWhenUsed/>
    <w:qFormat/>
    <w:rsid w:val="00C74374"/>
    <w:pPr>
      <w:keepNext/>
      <w:keepLines/>
      <w:numPr>
        <w:ilvl w:val="1"/>
        <w:numId w:val="38"/>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6D7BBB"/>
    <w:pPr>
      <w:keepNext/>
      <w:keepLines/>
      <w:numPr>
        <w:ilvl w:val="2"/>
        <w:numId w:val="38"/>
      </w:numPr>
      <w:spacing w:before="200" w:after="0"/>
      <w:outlineLvl w:val="2"/>
    </w:pPr>
    <w:rPr>
      <w:rFonts w:asciiTheme="majorHAnsi" w:eastAsiaTheme="majorEastAsia" w:hAnsiTheme="majorHAnsi" w:cstheme="majorBidi"/>
      <w:bCs/>
      <w:color w:val="4F81BD" w:themeColor="accent1"/>
      <w:sz w:val="24"/>
    </w:rPr>
  </w:style>
  <w:style w:type="paragraph" w:styleId="Heading4">
    <w:name w:val="heading 4"/>
    <w:basedOn w:val="Normal"/>
    <w:next w:val="Normal"/>
    <w:link w:val="Heading4Char"/>
    <w:uiPriority w:val="9"/>
    <w:unhideWhenUsed/>
    <w:qFormat/>
    <w:rsid w:val="00DE572A"/>
    <w:pPr>
      <w:keepNext/>
      <w:keepLines/>
      <w:numPr>
        <w:ilvl w:val="3"/>
        <w:numId w:val="38"/>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231600"/>
    <w:pPr>
      <w:keepNext/>
      <w:keepLines/>
      <w:numPr>
        <w:ilvl w:val="4"/>
        <w:numId w:val="38"/>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231600"/>
    <w:pPr>
      <w:keepNext/>
      <w:keepLines/>
      <w:numPr>
        <w:ilvl w:val="5"/>
        <w:numId w:val="38"/>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231600"/>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231600"/>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231600"/>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C265A"/>
    <w:pPr>
      <w:ind w:left="720"/>
      <w:contextualSpacing/>
    </w:pPr>
  </w:style>
  <w:style w:type="character" w:styleId="Hyperlink">
    <w:name w:val="Hyperlink"/>
    <w:basedOn w:val="DefaultParagraphFont"/>
    <w:uiPriority w:val="99"/>
    <w:unhideWhenUsed/>
    <w:rsid w:val="005C265A"/>
    <w:rPr>
      <w:color w:val="0000FF" w:themeColor="hyperlink"/>
      <w:u w:val="single"/>
    </w:rPr>
  </w:style>
  <w:style w:type="paragraph" w:styleId="BalloonText">
    <w:name w:val="Balloon Text"/>
    <w:basedOn w:val="Normal"/>
    <w:link w:val="BalloonTextChar"/>
    <w:uiPriority w:val="99"/>
    <w:semiHidden/>
    <w:unhideWhenUsed/>
    <w:rsid w:val="00FF584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F5849"/>
    <w:rPr>
      <w:rFonts w:ascii="Tahoma" w:hAnsi="Tahoma" w:cs="Tahoma"/>
      <w:sz w:val="16"/>
      <w:szCs w:val="16"/>
    </w:rPr>
  </w:style>
  <w:style w:type="character" w:customStyle="1" w:styleId="Heading1Char">
    <w:name w:val="Heading 1 Char"/>
    <w:basedOn w:val="DefaultParagraphFont"/>
    <w:link w:val="Heading1"/>
    <w:uiPriority w:val="9"/>
    <w:rsid w:val="006D7BBB"/>
    <w:rPr>
      <w:rFonts w:asciiTheme="majorHAnsi" w:eastAsiaTheme="majorEastAsia" w:hAnsiTheme="majorHAnsi" w:cstheme="majorBidi"/>
      <w:b/>
      <w:bCs/>
      <w:color w:val="365F91" w:themeColor="accent1" w:themeShade="BF"/>
      <w:sz w:val="32"/>
      <w:szCs w:val="28"/>
    </w:rPr>
  </w:style>
  <w:style w:type="paragraph" w:styleId="TOCHeading">
    <w:name w:val="TOC Heading"/>
    <w:basedOn w:val="Heading1"/>
    <w:next w:val="Normal"/>
    <w:uiPriority w:val="39"/>
    <w:unhideWhenUsed/>
    <w:qFormat/>
    <w:rsid w:val="00A775F8"/>
    <w:pPr>
      <w:outlineLvl w:val="9"/>
    </w:pPr>
    <w:rPr>
      <w:lang w:eastAsia="ja-JP"/>
    </w:rPr>
  </w:style>
  <w:style w:type="paragraph" w:styleId="Subtitle">
    <w:name w:val="Subtitle"/>
    <w:basedOn w:val="Normal"/>
    <w:next w:val="Normal"/>
    <w:link w:val="SubtitleChar"/>
    <w:uiPriority w:val="11"/>
    <w:qFormat/>
    <w:rsid w:val="00A775F8"/>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A775F8"/>
    <w:rPr>
      <w:rFonts w:asciiTheme="majorHAnsi" w:eastAsiaTheme="majorEastAsia" w:hAnsiTheme="majorHAnsi" w:cstheme="majorBidi"/>
      <w:i/>
      <w:iCs/>
      <w:color w:val="4F81BD" w:themeColor="accent1"/>
      <w:spacing w:val="15"/>
      <w:sz w:val="24"/>
      <w:szCs w:val="24"/>
    </w:rPr>
  </w:style>
  <w:style w:type="character" w:customStyle="1" w:styleId="Heading2Char">
    <w:name w:val="Heading 2 Char"/>
    <w:basedOn w:val="DefaultParagraphFont"/>
    <w:link w:val="Heading2"/>
    <w:uiPriority w:val="9"/>
    <w:rsid w:val="00C74374"/>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6D7BBB"/>
    <w:rPr>
      <w:rFonts w:asciiTheme="majorHAnsi" w:eastAsiaTheme="majorEastAsia" w:hAnsiTheme="majorHAnsi" w:cstheme="majorBidi"/>
      <w:bCs/>
      <w:color w:val="4F81BD" w:themeColor="accent1"/>
      <w:sz w:val="24"/>
      <w:szCs w:val="18"/>
    </w:rPr>
  </w:style>
  <w:style w:type="paragraph" w:styleId="TOC3">
    <w:name w:val="toc 3"/>
    <w:basedOn w:val="TOC2"/>
    <w:next w:val="Normal"/>
    <w:autoRedefine/>
    <w:uiPriority w:val="39"/>
    <w:unhideWhenUsed/>
    <w:qFormat/>
    <w:rsid w:val="00DE5905"/>
    <w:pPr>
      <w:spacing w:before="0" w:after="0"/>
      <w:ind w:left="446"/>
    </w:pPr>
  </w:style>
  <w:style w:type="paragraph" w:styleId="TOC2">
    <w:name w:val="toc 2"/>
    <w:basedOn w:val="TOC1"/>
    <w:next w:val="Normal"/>
    <w:autoRedefine/>
    <w:uiPriority w:val="39"/>
    <w:unhideWhenUsed/>
    <w:qFormat/>
    <w:rsid w:val="00DE5905"/>
    <w:pPr>
      <w:spacing w:before="40" w:after="40"/>
      <w:ind w:left="216"/>
    </w:pPr>
  </w:style>
  <w:style w:type="paragraph" w:styleId="Caption">
    <w:name w:val="caption"/>
    <w:basedOn w:val="Normal"/>
    <w:next w:val="Normal"/>
    <w:uiPriority w:val="35"/>
    <w:unhideWhenUsed/>
    <w:qFormat/>
    <w:rsid w:val="005634EC"/>
    <w:pPr>
      <w:spacing w:line="240" w:lineRule="auto"/>
    </w:pPr>
    <w:rPr>
      <w:b/>
      <w:bCs/>
      <w:color w:val="4F81BD" w:themeColor="accent1"/>
    </w:rPr>
  </w:style>
  <w:style w:type="character" w:styleId="CommentReference">
    <w:name w:val="annotation reference"/>
    <w:basedOn w:val="DefaultParagraphFont"/>
    <w:uiPriority w:val="99"/>
    <w:semiHidden/>
    <w:unhideWhenUsed/>
    <w:rsid w:val="00A12912"/>
    <w:rPr>
      <w:sz w:val="16"/>
      <w:szCs w:val="16"/>
    </w:rPr>
  </w:style>
  <w:style w:type="paragraph" w:styleId="CommentText">
    <w:name w:val="annotation text"/>
    <w:basedOn w:val="Normal"/>
    <w:link w:val="CommentTextChar"/>
    <w:uiPriority w:val="99"/>
    <w:semiHidden/>
    <w:unhideWhenUsed/>
    <w:rsid w:val="00A12912"/>
    <w:pPr>
      <w:spacing w:line="240" w:lineRule="auto"/>
    </w:pPr>
    <w:rPr>
      <w:sz w:val="20"/>
      <w:szCs w:val="20"/>
    </w:rPr>
  </w:style>
  <w:style w:type="character" w:customStyle="1" w:styleId="CommentTextChar">
    <w:name w:val="Comment Text Char"/>
    <w:basedOn w:val="DefaultParagraphFont"/>
    <w:link w:val="CommentText"/>
    <w:uiPriority w:val="99"/>
    <w:semiHidden/>
    <w:rsid w:val="00A12912"/>
    <w:rPr>
      <w:sz w:val="20"/>
      <w:szCs w:val="20"/>
    </w:rPr>
  </w:style>
  <w:style w:type="paragraph" w:styleId="CommentSubject">
    <w:name w:val="annotation subject"/>
    <w:basedOn w:val="CommentText"/>
    <w:next w:val="CommentText"/>
    <w:link w:val="CommentSubjectChar"/>
    <w:uiPriority w:val="99"/>
    <w:semiHidden/>
    <w:unhideWhenUsed/>
    <w:rsid w:val="00A12912"/>
    <w:rPr>
      <w:b/>
      <w:bCs/>
    </w:rPr>
  </w:style>
  <w:style w:type="character" w:customStyle="1" w:styleId="CommentSubjectChar">
    <w:name w:val="Comment Subject Char"/>
    <w:basedOn w:val="CommentTextChar"/>
    <w:link w:val="CommentSubject"/>
    <w:uiPriority w:val="99"/>
    <w:semiHidden/>
    <w:rsid w:val="00A12912"/>
    <w:rPr>
      <w:b/>
      <w:bCs/>
      <w:sz w:val="20"/>
      <w:szCs w:val="20"/>
    </w:rPr>
  </w:style>
  <w:style w:type="paragraph" w:styleId="Revision">
    <w:name w:val="Revision"/>
    <w:hidden/>
    <w:uiPriority w:val="99"/>
    <w:semiHidden/>
    <w:rsid w:val="00A12912"/>
    <w:pPr>
      <w:spacing w:after="0" w:line="240" w:lineRule="auto"/>
    </w:pPr>
  </w:style>
  <w:style w:type="paragraph" w:styleId="Title">
    <w:name w:val="Title"/>
    <w:basedOn w:val="Normal"/>
    <w:next w:val="Normal"/>
    <w:link w:val="TitleChar"/>
    <w:uiPriority w:val="10"/>
    <w:qFormat/>
    <w:rsid w:val="004C2B3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lang w:eastAsia="ja-JP"/>
    </w:rPr>
  </w:style>
  <w:style w:type="character" w:customStyle="1" w:styleId="TitleChar">
    <w:name w:val="Title Char"/>
    <w:basedOn w:val="DefaultParagraphFont"/>
    <w:link w:val="Title"/>
    <w:uiPriority w:val="10"/>
    <w:rsid w:val="004C2B33"/>
    <w:rPr>
      <w:rFonts w:asciiTheme="majorHAnsi" w:eastAsiaTheme="majorEastAsia" w:hAnsiTheme="majorHAnsi" w:cstheme="majorBidi"/>
      <w:color w:val="17365D" w:themeColor="text2" w:themeShade="BF"/>
      <w:spacing w:val="5"/>
      <w:kern w:val="28"/>
      <w:sz w:val="52"/>
      <w:szCs w:val="52"/>
      <w:lang w:eastAsia="ja-JP"/>
    </w:rPr>
  </w:style>
  <w:style w:type="paragraph" w:styleId="Header">
    <w:name w:val="header"/>
    <w:basedOn w:val="Normal"/>
    <w:link w:val="HeaderChar"/>
    <w:uiPriority w:val="99"/>
    <w:unhideWhenUsed/>
    <w:rsid w:val="00273913"/>
    <w:pPr>
      <w:tabs>
        <w:tab w:val="center" w:pos="4680"/>
        <w:tab w:val="right" w:pos="9360"/>
      </w:tabs>
      <w:spacing w:after="0" w:line="240" w:lineRule="auto"/>
    </w:pPr>
  </w:style>
  <w:style w:type="character" w:customStyle="1" w:styleId="HeaderChar">
    <w:name w:val="Header Char"/>
    <w:basedOn w:val="DefaultParagraphFont"/>
    <w:link w:val="Header"/>
    <w:uiPriority w:val="99"/>
    <w:rsid w:val="00273913"/>
  </w:style>
  <w:style w:type="paragraph" w:styleId="Footer">
    <w:name w:val="footer"/>
    <w:basedOn w:val="Normal"/>
    <w:link w:val="FooterChar"/>
    <w:uiPriority w:val="99"/>
    <w:unhideWhenUsed/>
    <w:rsid w:val="00273913"/>
    <w:pPr>
      <w:tabs>
        <w:tab w:val="center" w:pos="4680"/>
        <w:tab w:val="right" w:pos="9360"/>
      </w:tabs>
      <w:spacing w:after="0" w:line="240" w:lineRule="auto"/>
    </w:pPr>
  </w:style>
  <w:style w:type="character" w:customStyle="1" w:styleId="FooterChar">
    <w:name w:val="Footer Char"/>
    <w:basedOn w:val="DefaultParagraphFont"/>
    <w:link w:val="Footer"/>
    <w:uiPriority w:val="99"/>
    <w:rsid w:val="00273913"/>
  </w:style>
  <w:style w:type="character" w:customStyle="1" w:styleId="Heading4Char">
    <w:name w:val="Heading 4 Char"/>
    <w:basedOn w:val="DefaultParagraphFont"/>
    <w:link w:val="Heading4"/>
    <w:uiPriority w:val="9"/>
    <w:rsid w:val="00DE572A"/>
    <w:rPr>
      <w:rFonts w:asciiTheme="majorHAnsi" w:eastAsiaTheme="majorEastAsia" w:hAnsiTheme="majorHAnsi" w:cstheme="majorBidi"/>
      <w:b/>
      <w:bCs/>
      <w:i/>
      <w:iCs/>
      <w:color w:val="4F81BD" w:themeColor="accent1"/>
      <w:szCs w:val="18"/>
    </w:rPr>
  </w:style>
  <w:style w:type="character" w:customStyle="1" w:styleId="Heading5Char">
    <w:name w:val="Heading 5 Char"/>
    <w:basedOn w:val="DefaultParagraphFont"/>
    <w:link w:val="Heading5"/>
    <w:uiPriority w:val="9"/>
    <w:semiHidden/>
    <w:rsid w:val="00231600"/>
    <w:rPr>
      <w:rFonts w:asciiTheme="majorHAnsi" w:eastAsiaTheme="majorEastAsia" w:hAnsiTheme="majorHAnsi" w:cstheme="majorBidi"/>
      <w:color w:val="243F60" w:themeColor="accent1" w:themeShade="7F"/>
      <w:szCs w:val="18"/>
    </w:rPr>
  </w:style>
  <w:style w:type="character" w:customStyle="1" w:styleId="Heading6Char">
    <w:name w:val="Heading 6 Char"/>
    <w:basedOn w:val="DefaultParagraphFont"/>
    <w:link w:val="Heading6"/>
    <w:uiPriority w:val="9"/>
    <w:semiHidden/>
    <w:rsid w:val="00231600"/>
    <w:rPr>
      <w:rFonts w:asciiTheme="majorHAnsi" w:eastAsiaTheme="majorEastAsia" w:hAnsiTheme="majorHAnsi" w:cstheme="majorBidi"/>
      <w:i/>
      <w:iCs/>
      <w:color w:val="243F60" w:themeColor="accent1" w:themeShade="7F"/>
      <w:szCs w:val="18"/>
    </w:rPr>
  </w:style>
  <w:style w:type="character" w:customStyle="1" w:styleId="Heading7Char">
    <w:name w:val="Heading 7 Char"/>
    <w:basedOn w:val="DefaultParagraphFont"/>
    <w:link w:val="Heading7"/>
    <w:uiPriority w:val="9"/>
    <w:semiHidden/>
    <w:rsid w:val="00231600"/>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231600"/>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231600"/>
    <w:rPr>
      <w:rFonts w:asciiTheme="majorHAnsi" w:eastAsiaTheme="majorEastAsia" w:hAnsiTheme="majorHAnsi" w:cstheme="majorBidi"/>
      <w:i/>
      <w:iCs/>
      <w:color w:val="404040" w:themeColor="text1" w:themeTint="BF"/>
      <w:sz w:val="20"/>
      <w:szCs w:val="20"/>
    </w:rPr>
  </w:style>
  <w:style w:type="character" w:styleId="FollowedHyperlink">
    <w:name w:val="FollowedHyperlink"/>
    <w:basedOn w:val="DefaultParagraphFont"/>
    <w:uiPriority w:val="99"/>
    <w:semiHidden/>
    <w:unhideWhenUsed/>
    <w:rsid w:val="009220C7"/>
    <w:rPr>
      <w:color w:val="800080" w:themeColor="followedHyperlink"/>
      <w:u w:val="single"/>
    </w:rPr>
  </w:style>
  <w:style w:type="paragraph" w:customStyle="1" w:styleId="TableRow">
    <w:name w:val="TableRow"/>
    <w:basedOn w:val="Normal"/>
    <w:link w:val="TableRowChar"/>
    <w:qFormat/>
    <w:rsid w:val="00137E6B"/>
    <w:pPr>
      <w:spacing w:after="40" w:line="240" w:lineRule="auto"/>
    </w:pPr>
    <w:rPr>
      <w:rFonts w:ascii="Times New Roman" w:hAnsi="Times New Roman"/>
      <w:sz w:val="20"/>
    </w:rPr>
  </w:style>
  <w:style w:type="paragraph" w:customStyle="1" w:styleId="TableColHeading">
    <w:name w:val="TableColHeading"/>
    <w:basedOn w:val="Normal"/>
    <w:link w:val="TableColHeadingChar"/>
    <w:qFormat/>
    <w:rsid w:val="002A1B56"/>
    <w:pPr>
      <w:spacing w:after="0" w:line="240" w:lineRule="auto"/>
    </w:pPr>
    <w:rPr>
      <w:rFonts w:ascii="Times New Roman" w:eastAsia="Times New Roman" w:hAnsi="Times New Roman" w:cs="Times New Roman"/>
      <w:b/>
      <w:bCs/>
    </w:rPr>
  </w:style>
  <w:style w:type="character" w:customStyle="1" w:styleId="TableRowChar">
    <w:name w:val="TableRow Char"/>
    <w:basedOn w:val="DefaultParagraphFont"/>
    <w:link w:val="TableRow"/>
    <w:rsid w:val="00137E6B"/>
    <w:rPr>
      <w:rFonts w:ascii="Times New Roman" w:hAnsi="Times New Roman"/>
      <w:sz w:val="20"/>
    </w:rPr>
  </w:style>
  <w:style w:type="character" w:customStyle="1" w:styleId="TableColHeadingChar">
    <w:name w:val="TableColHeading Char"/>
    <w:basedOn w:val="DefaultParagraphFont"/>
    <w:link w:val="TableColHeading"/>
    <w:rsid w:val="002A1B56"/>
    <w:rPr>
      <w:rFonts w:ascii="Times New Roman" w:eastAsia="Times New Roman" w:hAnsi="Times New Roman" w:cs="Times New Roman"/>
      <w:b/>
      <w:bCs/>
      <w:szCs w:val="18"/>
    </w:rPr>
  </w:style>
  <w:style w:type="paragraph" w:customStyle="1" w:styleId="SQLtext">
    <w:name w:val="SQLtext"/>
    <w:basedOn w:val="Normal"/>
    <w:link w:val="SQLtextChar"/>
    <w:qFormat/>
    <w:rsid w:val="00981055"/>
    <w:pPr>
      <w:spacing w:after="40" w:line="240" w:lineRule="auto"/>
    </w:pPr>
    <w:rPr>
      <w:rFonts w:ascii="Courier New" w:hAnsi="Courier New" w:cs="Courier New"/>
      <w:sz w:val="20"/>
      <w:szCs w:val="20"/>
    </w:rPr>
  </w:style>
  <w:style w:type="character" w:customStyle="1" w:styleId="SQLtextChar">
    <w:name w:val="SQLtext Char"/>
    <w:basedOn w:val="DefaultParagraphFont"/>
    <w:link w:val="SQLtext"/>
    <w:rsid w:val="00981055"/>
    <w:rPr>
      <w:rFonts w:ascii="Courier New" w:hAnsi="Courier New" w:cs="Courier New"/>
      <w:sz w:val="20"/>
      <w:szCs w:val="20"/>
    </w:rPr>
  </w:style>
  <w:style w:type="paragraph" w:styleId="NoSpacing">
    <w:name w:val="No Spacing"/>
    <w:uiPriority w:val="1"/>
    <w:qFormat/>
    <w:rsid w:val="006D7BBB"/>
    <w:pPr>
      <w:spacing w:after="0" w:line="240" w:lineRule="auto"/>
    </w:pPr>
    <w:rPr>
      <w:rFonts w:ascii="Century" w:hAnsi="Century"/>
      <w:sz w:val="18"/>
      <w:szCs w:val="18"/>
    </w:rPr>
  </w:style>
  <w:style w:type="paragraph" w:styleId="FootnoteText">
    <w:name w:val="footnote text"/>
    <w:basedOn w:val="Normal"/>
    <w:link w:val="FootnoteTextChar"/>
    <w:uiPriority w:val="99"/>
    <w:unhideWhenUsed/>
    <w:rsid w:val="00C85CA4"/>
    <w:pPr>
      <w:spacing w:after="0" w:line="240" w:lineRule="auto"/>
    </w:pPr>
    <w:rPr>
      <w:sz w:val="20"/>
      <w:szCs w:val="20"/>
    </w:rPr>
  </w:style>
  <w:style w:type="character" w:customStyle="1" w:styleId="FootnoteTextChar">
    <w:name w:val="Footnote Text Char"/>
    <w:basedOn w:val="DefaultParagraphFont"/>
    <w:link w:val="FootnoteText"/>
    <w:uiPriority w:val="99"/>
    <w:rsid w:val="00C85CA4"/>
    <w:rPr>
      <w:rFonts w:ascii="Century" w:hAnsi="Century"/>
      <w:sz w:val="20"/>
      <w:szCs w:val="20"/>
    </w:rPr>
  </w:style>
  <w:style w:type="character" w:styleId="FootnoteReference">
    <w:name w:val="footnote reference"/>
    <w:basedOn w:val="DefaultParagraphFont"/>
    <w:uiPriority w:val="99"/>
    <w:semiHidden/>
    <w:unhideWhenUsed/>
    <w:rsid w:val="00C85CA4"/>
    <w:rPr>
      <w:vertAlign w:val="superscript"/>
    </w:rPr>
  </w:style>
  <w:style w:type="character" w:styleId="Strong">
    <w:name w:val="Strong"/>
    <w:basedOn w:val="DefaultParagraphFont"/>
    <w:uiPriority w:val="22"/>
    <w:qFormat/>
    <w:rsid w:val="00325A56"/>
    <w:rPr>
      <w:b/>
      <w:bCs/>
    </w:rPr>
  </w:style>
  <w:style w:type="paragraph" w:customStyle="1" w:styleId="term">
    <w:name w:val="term"/>
    <w:basedOn w:val="Normal"/>
    <w:link w:val="termChar"/>
    <w:qFormat/>
    <w:rsid w:val="00325A56"/>
    <w:pPr>
      <w:keepNext/>
      <w:spacing w:after="0"/>
    </w:pPr>
    <w:rPr>
      <w:b/>
    </w:rPr>
  </w:style>
  <w:style w:type="character" w:customStyle="1" w:styleId="definitionChar">
    <w:name w:val="definition Char"/>
    <w:basedOn w:val="DefaultParagraphFont"/>
    <w:rsid w:val="006A0679"/>
    <w:rPr>
      <w:rFonts w:ascii="Century" w:hAnsi="Century"/>
      <w:szCs w:val="18"/>
    </w:rPr>
  </w:style>
  <w:style w:type="character" w:customStyle="1" w:styleId="termChar">
    <w:name w:val="term Char"/>
    <w:basedOn w:val="DefaultParagraphFont"/>
    <w:link w:val="term"/>
    <w:rsid w:val="00325A56"/>
    <w:rPr>
      <w:rFonts w:ascii="Century" w:hAnsi="Century"/>
      <w:b/>
      <w:szCs w:val="18"/>
    </w:rPr>
  </w:style>
  <w:style w:type="paragraph" w:customStyle="1" w:styleId="ANNEXZ">
    <w:name w:val="ANNEXZ"/>
    <w:basedOn w:val="Normal"/>
    <w:rsid w:val="006A0679"/>
    <w:pPr>
      <w:numPr>
        <w:numId w:val="48"/>
      </w:numPr>
    </w:pPr>
  </w:style>
  <w:style w:type="paragraph" w:customStyle="1" w:styleId="question">
    <w:name w:val="question"/>
    <w:basedOn w:val="Normal"/>
    <w:link w:val="questionChar"/>
    <w:qFormat/>
    <w:rsid w:val="006A0679"/>
    <w:pPr>
      <w:spacing w:after="80"/>
    </w:pPr>
  </w:style>
  <w:style w:type="character" w:customStyle="1" w:styleId="questionChar">
    <w:name w:val="question Char"/>
    <w:basedOn w:val="DefaultParagraphFont"/>
    <w:link w:val="question"/>
    <w:rsid w:val="006A0679"/>
    <w:rPr>
      <w:rFonts w:ascii="Century" w:hAnsi="Century"/>
      <w:szCs w:val="18"/>
    </w:rPr>
  </w:style>
  <w:style w:type="paragraph" w:styleId="TOC1">
    <w:name w:val="toc 1"/>
    <w:basedOn w:val="Normal"/>
    <w:next w:val="Normal"/>
    <w:autoRedefine/>
    <w:uiPriority w:val="39"/>
    <w:unhideWhenUsed/>
    <w:qFormat/>
    <w:rsid w:val="00DE5905"/>
    <w:pPr>
      <w:tabs>
        <w:tab w:val="left" w:pos="360"/>
        <w:tab w:val="right" w:leader="dot" w:pos="9720"/>
      </w:tabs>
      <w:spacing w:before="120" w:after="0" w:line="240" w:lineRule="auto"/>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7247F"/>
    <w:rPr>
      <w:rFonts w:ascii="Century" w:hAnsi="Century"/>
      <w:szCs w:val="18"/>
    </w:rPr>
  </w:style>
  <w:style w:type="paragraph" w:styleId="Heading1">
    <w:name w:val="heading 1"/>
    <w:basedOn w:val="Normal"/>
    <w:next w:val="Normal"/>
    <w:link w:val="Heading1Char"/>
    <w:uiPriority w:val="9"/>
    <w:qFormat/>
    <w:rsid w:val="006D7BBB"/>
    <w:pPr>
      <w:keepNext/>
      <w:keepLines/>
      <w:numPr>
        <w:numId w:val="38"/>
      </w:numPr>
      <w:spacing w:before="480" w:after="0"/>
      <w:outlineLvl w:val="0"/>
    </w:pPr>
    <w:rPr>
      <w:rFonts w:asciiTheme="majorHAnsi" w:eastAsiaTheme="majorEastAsia" w:hAnsiTheme="majorHAnsi" w:cstheme="majorBidi"/>
      <w:b/>
      <w:bCs/>
      <w:color w:val="365F91" w:themeColor="accent1" w:themeShade="BF"/>
      <w:sz w:val="32"/>
      <w:szCs w:val="28"/>
    </w:rPr>
  </w:style>
  <w:style w:type="paragraph" w:styleId="Heading2">
    <w:name w:val="heading 2"/>
    <w:basedOn w:val="Normal"/>
    <w:next w:val="Normal"/>
    <w:link w:val="Heading2Char"/>
    <w:uiPriority w:val="9"/>
    <w:unhideWhenUsed/>
    <w:qFormat/>
    <w:rsid w:val="00C74374"/>
    <w:pPr>
      <w:keepNext/>
      <w:keepLines/>
      <w:numPr>
        <w:ilvl w:val="1"/>
        <w:numId w:val="38"/>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6D7BBB"/>
    <w:pPr>
      <w:keepNext/>
      <w:keepLines/>
      <w:numPr>
        <w:ilvl w:val="2"/>
        <w:numId w:val="38"/>
      </w:numPr>
      <w:spacing w:before="200" w:after="0"/>
      <w:outlineLvl w:val="2"/>
    </w:pPr>
    <w:rPr>
      <w:rFonts w:asciiTheme="majorHAnsi" w:eastAsiaTheme="majorEastAsia" w:hAnsiTheme="majorHAnsi" w:cstheme="majorBidi"/>
      <w:bCs/>
      <w:color w:val="4F81BD" w:themeColor="accent1"/>
      <w:sz w:val="24"/>
    </w:rPr>
  </w:style>
  <w:style w:type="paragraph" w:styleId="Heading4">
    <w:name w:val="heading 4"/>
    <w:basedOn w:val="Normal"/>
    <w:next w:val="Normal"/>
    <w:link w:val="Heading4Char"/>
    <w:uiPriority w:val="9"/>
    <w:unhideWhenUsed/>
    <w:qFormat/>
    <w:rsid w:val="00DE572A"/>
    <w:pPr>
      <w:keepNext/>
      <w:keepLines/>
      <w:numPr>
        <w:ilvl w:val="3"/>
        <w:numId w:val="38"/>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231600"/>
    <w:pPr>
      <w:keepNext/>
      <w:keepLines/>
      <w:numPr>
        <w:ilvl w:val="4"/>
        <w:numId w:val="38"/>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231600"/>
    <w:pPr>
      <w:keepNext/>
      <w:keepLines/>
      <w:numPr>
        <w:ilvl w:val="5"/>
        <w:numId w:val="38"/>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231600"/>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231600"/>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231600"/>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C265A"/>
    <w:pPr>
      <w:ind w:left="720"/>
      <w:contextualSpacing/>
    </w:pPr>
  </w:style>
  <w:style w:type="character" w:styleId="Hyperlink">
    <w:name w:val="Hyperlink"/>
    <w:basedOn w:val="DefaultParagraphFont"/>
    <w:uiPriority w:val="99"/>
    <w:unhideWhenUsed/>
    <w:rsid w:val="005C265A"/>
    <w:rPr>
      <w:color w:val="0000FF" w:themeColor="hyperlink"/>
      <w:u w:val="single"/>
    </w:rPr>
  </w:style>
  <w:style w:type="paragraph" w:styleId="BalloonText">
    <w:name w:val="Balloon Text"/>
    <w:basedOn w:val="Normal"/>
    <w:link w:val="BalloonTextChar"/>
    <w:uiPriority w:val="99"/>
    <w:semiHidden/>
    <w:unhideWhenUsed/>
    <w:rsid w:val="00FF584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F5849"/>
    <w:rPr>
      <w:rFonts w:ascii="Tahoma" w:hAnsi="Tahoma" w:cs="Tahoma"/>
      <w:sz w:val="16"/>
      <w:szCs w:val="16"/>
    </w:rPr>
  </w:style>
  <w:style w:type="character" w:customStyle="1" w:styleId="Heading1Char">
    <w:name w:val="Heading 1 Char"/>
    <w:basedOn w:val="DefaultParagraphFont"/>
    <w:link w:val="Heading1"/>
    <w:uiPriority w:val="9"/>
    <w:rsid w:val="006D7BBB"/>
    <w:rPr>
      <w:rFonts w:asciiTheme="majorHAnsi" w:eastAsiaTheme="majorEastAsia" w:hAnsiTheme="majorHAnsi" w:cstheme="majorBidi"/>
      <w:b/>
      <w:bCs/>
      <w:color w:val="365F91" w:themeColor="accent1" w:themeShade="BF"/>
      <w:sz w:val="32"/>
      <w:szCs w:val="28"/>
    </w:rPr>
  </w:style>
  <w:style w:type="paragraph" w:styleId="TOCHeading">
    <w:name w:val="TOC Heading"/>
    <w:basedOn w:val="Heading1"/>
    <w:next w:val="Normal"/>
    <w:uiPriority w:val="39"/>
    <w:unhideWhenUsed/>
    <w:qFormat/>
    <w:rsid w:val="00A775F8"/>
    <w:pPr>
      <w:outlineLvl w:val="9"/>
    </w:pPr>
    <w:rPr>
      <w:lang w:eastAsia="ja-JP"/>
    </w:rPr>
  </w:style>
  <w:style w:type="paragraph" w:styleId="Subtitle">
    <w:name w:val="Subtitle"/>
    <w:basedOn w:val="Normal"/>
    <w:next w:val="Normal"/>
    <w:link w:val="SubtitleChar"/>
    <w:uiPriority w:val="11"/>
    <w:qFormat/>
    <w:rsid w:val="00A775F8"/>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A775F8"/>
    <w:rPr>
      <w:rFonts w:asciiTheme="majorHAnsi" w:eastAsiaTheme="majorEastAsia" w:hAnsiTheme="majorHAnsi" w:cstheme="majorBidi"/>
      <w:i/>
      <w:iCs/>
      <w:color w:val="4F81BD" w:themeColor="accent1"/>
      <w:spacing w:val="15"/>
      <w:sz w:val="24"/>
      <w:szCs w:val="24"/>
    </w:rPr>
  </w:style>
  <w:style w:type="character" w:customStyle="1" w:styleId="Heading2Char">
    <w:name w:val="Heading 2 Char"/>
    <w:basedOn w:val="DefaultParagraphFont"/>
    <w:link w:val="Heading2"/>
    <w:uiPriority w:val="9"/>
    <w:rsid w:val="00C74374"/>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6D7BBB"/>
    <w:rPr>
      <w:rFonts w:asciiTheme="majorHAnsi" w:eastAsiaTheme="majorEastAsia" w:hAnsiTheme="majorHAnsi" w:cstheme="majorBidi"/>
      <w:bCs/>
      <w:color w:val="4F81BD" w:themeColor="accent1"/>
      <w:sz w:val="24"/>
      <w:szCs w:val="18"/>
    </w:rPr>
  </w:style>
  <w:style w:type="paragraph" w:styleId="TOC3">
    <w:name w:val="toc 3"/>
    <w:basedOn w:val="TOC2"/>
    <w:next w:val="Normal"/>
    <w:autoRedefine/>
    <w:uiPriority w:val="39"/>
    <w:unhideWhenUsed/>
    <w:qFormat/>
    <w:rsid w:val="00DE5905"/>
    <w:pPr>
      <w:spacing w:before="0" w:after="0"/>
      <w:ind w:left="446"/>
    </w:pPr>
  </w:style>
  <w:style w:type="paragraph" w:styleId="TOC2">
    <w:name w:val="toc 2"/>
    <w:basedOn w:val="TOC1"/>
    <w:next w:val="Normal"/>
    <w:autoRedefine/>
    <w:uiPriority w:val="39"/>
    <w:unhideWhenUsed/>
    <w:qFormat/>
    <w:rsid w:val="00DE5905"/>
    <w:pPr>
      <w:spacing w:before="40" w:after="40"/>
      <w:ind w:left="216"/>
    </w:pPr>
  </w:style>
  <w:style w:type="paragraph" w:styleId="Caption">
    <w:name w:val="caption"/>
    <w:basedOn w:val="Normal"/>
    <w:next w:val="Normal"/>
    <w:uiPriority w:val="35"/>
    <w:unhideWhenUsed/>
    <w:qFormat/>
    <w:rsid w:val="005634EC"/>
    <w:pPr>
      <w:spacing w:line="240" w:lineRule="auto"/>
    </w:pPr>
    <w:rPr>
      <w:b/>
      <w:bCs/>
      <w:color w:val="4F81BD" w:themeColor="accent1"/>
    </w:rPr>
  </w:style>
  <w:style w:type="character" w:styleId="CommentReference">
    <w:name w:val="annotation reference"/>
    <w:basedOn w:val="DefaultParagraphFont"/>
    <w:uiPriority w:val="99"/>
    <w:semiHidden/>
    <w:unhideWhenUsed/>
    <w:rsid w:val="00A12912"/>
    <w:rPr>
      <w:sz w:val="16"/>
      <w:szCs w:val="16"/>
    </w:rPr>
  </w:style>
  <w:style w:type="paragraph" w:styleId="CommentText">
    <w:name w:val="annotation text"/>
    <w:basedOn w:val="Normal"/>
    <w:link w:val="CommentTextChar"/>
    <w:uiPriority w:val="99"/>
    <w:semiHidden/>
    <w:unhideWhenUsed/>
    <w:rsid w:val="00A12912"/>
    <w:pPr>
      <w:spacing w:line="240" w:lineRule="auto"/>
    </w:pPr>
    <w:rPr>
      <w:sz w:val="20"/>
      <w:szCs w:val="20"/>
    </w:rPr>
  </w:style>
  <w:style w:type="character" w:customStyle="1" w:styleId="CommentTextChar">
    <w:name w:val="Comment Text Char"/>
    <w:basedOn w:val="DefaultParagraphFont"/>
    <w:link w:val="CommentText"/>
    <w:uiPriority w:val="99"/>
    <w:semiHidden/>
    <w:rsid w:val="00A12912"/>
    <w:rPr>
      <w:sz w:val="20"/>
      <w:szCs w:val="20"/>
    </w:rPr>
  </w:style>
  <w:style w:type="paragraph" w:styleId="CommentSubject">
    <w:name w:val="annotation subject"/>
    <w:basedOn w:val="CommentText"/>
    <w:next w:val="CommentText"/>
    <w:link w:val="CommentSubjectChar"/>
    <w:uiPriority w:val="99"/>
    <w:semiHidden/>
    <w:unhideWhenUsed/>
    <w:rsid w:val="00A12912"/>
    <w:rPr>
      <w:b/>
      <w:bCs/>
    </w:rPr>
  </w:style>
  <w:style w:type="character" w:customStyle="1" w:styleId="CommentSubjectChar">
    <w:name w:val="Comment Subject Char"/>
    <w:basedOn w:val="CommentTextChar"/>
    <w:link w:val="CommentSubject"/>
    <w:uiPriority w:val="99"/>
    <w:semiHidden/>
    <w:rsid w:val="00A12912"/>
    <w:rPr>
      <w:b/>
      <w:bCs/>
      <w:sz w:val="20"/>
      <w:szCs w:val="20"/>
    </w:rPr>
  </w:style>
  <w:style w:type="paragraph" w:styleId="Revision">
    <w:name w:val="Revision"/>
    <w:hidden/>
    <w:uiPriority w:val="99"/>
    <w:semiHidden/>
    <w:rsid w:val="00A12912"/>
    <w:pPr>
      <w:spacing w:after="0" w:line="240" w:lineRule="auto"/>
    </w:pPr>
  </w:style>
  <w:style w:type="paragraph" w:styleId="Title">
    <w:name w:val="Title"/>
    <w:basedOn w:val="Normal"/>
    <w:next w:val="Normal"/>
    <w:link w:val="TitleChar"/>
    <w:uiPriority w:val="10"/>
    <w:qFormat/>
    <w:rsid w:val="004C2B3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lang w:eastAsia="ja-JP"/>
    </w:rPr>
  </w:style>
  <w:style w:type="character" w:customStyle="1" w:styleId="TitleChar">
    <w:name w:val="Title Char"/>
    <w:basedOn w:val="DefaultParagraphFont"/>
    <w:link w:val="Title"/>
    <w:uiPriority w:val="10"/>
    <w:rsid w:val="004C2B33"/>
    <w:rPr>
      <w:rFonts w:asciiTheme="majorHAnsi" w:eastAsiaTheme="majorEastAsia" w:hAnsiTheme="majorHAnsi" w:cstheme="majorBidi"/>
      <w:color w:val="17365D" w:themeColor="text2" w:themeShade="BF"/>
      <w:spacing w:val="5"/>
      <w:kern w:val="28"/>
      <w:sz w:val="52"/>
      <w:szCs w:val="52"/>
      <w:lang w:eastAsia="ja-JP"/>
    </w:rPr>
  </w:style>
  <w:style w:type="paragraph" w:styleId="Header">
    <w:name w:val="header"/>
    <w:basedOn w:val="Normal"/>
    <w:link w:val="HeaderChar"/>
    <w:uiPriority w:val="99"/>
    <w:unhideWhenUsed/>
    <w:rsid w:val="00273913"/>
    <w:pPr>
      <w:tabs>
        <w:tab w:val="center" w:pos="4680"/>
        <w:tab w:val="right" w:pos="9360"/>
      </w:tabs>
      <w:spacing w:after="0" w:line="240" w:lineRule="auto"/>
    </w:pPr>
  </w:style>
  <w:style w:type="character" w:customStyle="1" w:styleId="HeaderChar">
    <w:name w:val="Header Char"/>
    <w:basedOn w:val="DefaultParagraphFont"/>
    <w:link w:val="Header"/>
    <w:uiPriority w:val="99"/>
    <w:rsid w:val="00273913"/>
  </w:style>
  <w:style w:type="paragraph" w:styleId="Footer">
    <w:name w:val="footer"/>
    <w:basedOn w:val="Normal"/>
    <w:link w:val="FooterChar"/>
    <w:uiPriority w:val="99"/>
    <w:unhideWhenUsed/>
    <w:rsid w:val="00273913"/>
    <w:pPr>
      <w:tabs>
        <w:tab w:val="center" w:pos="4680"/>
        <w:tab w:val="right" w:pos="9360"/>
      </w:tabs>
      <w:spacing w:after="0" w:line="240" w:lineRule="auto"/>
    </w:pPr>
  </w:style>
  <w:style w:type="character" w:customStyle="1" w:styleId="FooterChar">
    <w:name w:val="Footer Char"/>
    <w:basedOn w:val="DefaultParagraphFont"/>
    <w:link w:val="Footer"/>
    <w:uiPriority w:val="99"/>
    <w:rsid w:val="00273913"/>
  </w:style>
  <w:style w:type="character" w:customStyle="1" w:styleId="Heading4Char">
    <w:name w:val="Heading 4 Char"/>
    <w:basedOn w:val="DefaultParagraphFont"/>
    <w:link w:val="Heading4"/>
    <w:uiPriority w:val="9"/>
    <w:rsid w:val="00DE572A"/>
    <w:rPr>
      <w:rFonts w:asciiTheme="majorHAnsi" w:eastAsiaTheme="majorEastAsia" w:hAnsiTheme="majorHAnsi" w:cstheme="majorBidi"/>
      <w:b/>
      <w:bCs/>
      <w:i/>
      <w:iCs/>
      <w:color w:val="4F81BD" w:themeColor="accent1"/>
      <w:szCs w:val="18"/>
    </w:rPr>
  </w:style>
  <w:style w:type="character" w:customStyle="1" w:styleId="Heading5Char">
    <w:name w:val="Heading 5 Char"/>
    <w:basedOn w:val="DefaultParagraphFont"/>
    <w:link w:val="Heading5"/>
    <w:uiPriority w:val="9"/>
    <w:semiHidden/>
    <w:rsid w:val="00231600"/>
    <w:rPr>
      <w:rFonts w:asciiTheme="majorHAnsi" w:eastAsiaTheme="majorEastAsia" w:hAnsiTheme="majorHAnsi" w:cstheme="majorBidi"/>
      <w:color w:val="243F60" w:themeColor="accent1" w:themeShade="7F"/>
      <w:szCs w:val="18"/>
    </w:rPr>
  </w:style>
  <w:style w:type="character" w:customStyle="1" w:styleId="Heading6Char">
    <w:name w:val="Heading 6 Char"/>
    <w:basedOn w:val="DefaultParagraphFont"/>
    <w:link w:val="Heading6"/>
    <w:uiPriority w:val="9"/>
    <w:semiHidden/>
    <w:rsid w:val="00231600"/>
    <w:rPr>
      <w:rFonts w:asciiTheme="majorHAnsi" w:eastAsiaTheme="majorEastAsia" w:hAnsiTheme="majorHAnsi" w:cstheme="majorBidi"/>
      <w:i/>
      <w:iCs/>
      <w:color w:val="243F60" w:themeColor="accent1" w:themeShade="7F"/>
      <w:szCs w:val="18"/>
    </w:rPr>
  </w:style>
  <w:style w:type="character" w:customStyle="1" w:styleId="Heading7Char">
    <w:name w:val="Heading 7 Char"/>
    <w:basedOn w:val="DefaultParagraphFont"/>
    <w:link w:val="Heading7"/>
    <w:uiPriority w:val="9"/>
    <w:semiHidden/>
    <w:rsid w:val="00231600"/>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231600"/>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231600"/>
    <w:rPr>
      <w:rFonts w:asciiTheme="majorHAnsi" w:eastAsiaTheme="majorEastAsia" w:hAnsiTheme="majorHAnsi" w:cstheme="majorBidi"/>
      <w:i/>
      <w:iCs/>
      <w:color w:val="404040" w:themeColor="text1" w:themeTint="BF"/>
      <w:sz w:val="20"/>
      <w:szCs w:val="20"/>
    </w:rPr>
  </w:style>
  <w:style w:type="character" w:styleId="FollowedHyperlink">
    <w:name w:val="FollowedHyperlink"/>
    <w:basedOn w:val="DefaultParagraphFont"/>
    <w:uiPriority w:val="99"/>
    <w:semiHidden/>
    <w:unhideWhenUsed/>
    <w:rsid w:val="009220C7"/>
    <w:rPr>
      <w:color w:val="800080" w:themeColor="followedHyperlink"/>
      <w:u w:val="single"/>
    </w:rPr>
  </w:style>
  <w:style w:type="paragraph" w:customStyle="1" w:styleId="TableRow">
    <w:name w:val="TableRow"/>
    <w:basedOn w:val="Normal"/>
    <w:link w:val="TableRowChar"/>
    <w:qFormat/>
    <w:rsid w:val="00137E6B"/>
    <w:pPr>
      <w:spacing w:after="40" w:line="240" w:lineRule="auto"/>
    </w:pPr>
    <w:rPr>
      <w:rFonts w:ascii="Times New Roman" w:hAnsi="Times New Roman"/>
      <w:sz w:val="20"/>
    </w:rPr>
  </w:style>
  <w:style w:type="paragraph" w:customStyle="1" w:styleId="TableColHeading">
    <w:name w:val="TableColHeading"/>
    <w:basedOn w:val="Normal"/>
    <w:link w:val="TableColHeadingChar"/>
    <w:qFormat/>
    <w:rsid w:val="002A1B56"/>
    <w:pPr>
      <w:spacing w:after="0" w:line="240" w:lineRule="auto"/>
    </w:pPr>
    <w:rPr>
      <w:rFonts w:ascii="Times New Roman" w:eastAsia="Times New Roman" w:hAnsi="Times New Roman" w:cs="Times New Roman"/>
      <w:b/>
      <w:bCs/>
    </w:rPr>
  </w:style>
  <w:style w:type="character" w:customStyle="1" w:styleId="TableRowChar">
    <w:name w:val="TableRow Char"/>
    <w:basedOn w:val="DefaultParagraphFont"/>
    <w:link w:val="TableRow"/>
    <w:rsid w:val="00137E6B"/>
    <w:rPr>
      <w:rFonts w:ascii="Times New Roman" w:hAnsi="Times New Roman"/>
      <w:sz w:val="20"/>
    </w:rPr>
  </w:style>
  <w:style w:type="character" w:customStyle="1" w:styleId="TableColHeadingChar">
    <w:name w:val="TableColHeading Char"/>
    <w:basedOn w:val="DefaultParagraphFont"/>
    <w:link w:val="TableColHeading"/>
    <w:rsid w:val="002A1B56"/>
    <w:rPr>
      <w:rFonts w:ascii="Times New Roman" w:eastAsia="Times New Roman" w:hAnsi="Times New Roman" w:cs="Times New Roman"/>
      <w:b/>
      <w:bCs/>
      <w:szCs w:val="18"/>
    </w:rPr>
  </w:style>
  <w:style w:type="paragraph" w:customStyle="1" w:styleId="SQLtext">
    <w:name w:val="SQLtext"/>
    <w:basedOn w:val="Normal"/>
    <w:link w:val="SQLtextChar"/>
    <w:qFormat/>
    <w:rsid w:val="00981055"/>
    <w:pPr>
      <w:spacing w:after="40" w:line="240" w:lineRule="auto"/>
    </w:pPr>
    <w:rPr>
      <w:rFonts w:ascii="Courier New" w:hAnsi="Courier New" w:cs="Courier New"/>
      <w:sz w:val="20"/>
      <w:szCs w:val="20"/>
    </w:rPr>
  </w:style>
  <w:style w:type="character" w:customStyle="1" w:styleId="SQLtextChar">
    <w:name w:val="SQLtext Char"/>
    <w:basedOn w:val="DefaultParagraphFont"/>
    <w:link w:val="SQLtext"/>
    <w:rsid w:val="00981055"/>
    <w:rPr>
      <w:rFonts w:ascii="Courier New" w:hAnsi="Courier New" w:cs="Courier New"/>
      <w:sz w:val="20"/>
      <w:szCs w:val="20"/>
    </w:rPr>
  </w:style>
  <w:style w:type="paragraph" w:styleId="NoSpacing">
    <w:name w:val="No Spacing"/>
    <w:uiPriority w:val="1"/>
    <w:qFormat/>
    <w:rsid w:val="006D7BBB"/>
    <w:pPr>
      <w:spacing w:after="0" w:line="240" w:lineRule="auto"/>
    </w:pPr>
    <w:rPr>
      <w:rFonts w:ascii="Century" w:hAnsi="Century"/>
      <w:sz w:val="18"/>
      <w:szCs w:val="18"/>
    </w:rPr>
  </w:style>
  <w:style w:type="paragraph" w:styleId="FootnoteText">
    <w:name w:val="footnote text"/>
    <w:basedOn w:val="Normal"/>
    <w:link w:val="FootnoteTextChar"/>
    <w:uiPriority w:val="99"/>
    <w:unhideWhenUsed/>
    <w:rsid w:val="00C85CA4"/>
    <w:pPr>
      <w:spacing w:after="0" w:line="240" w:lineRule="auto"/>
    </w:pPr>
    <w:rPr>
      <w:sz w:val="20"/>
      <w:szCs w:val="20"/>
    </w:rPr>
  </w:style>
  <w:style w:type="character" w:customStyle="1" w:styleId="FootnoteTextChar">
    <w:name w:val="Footnote Text Char"/>
    <w:basedOn w:val="DefaultParagraphFont"/>
    <w:link w:val="FootnoteText"/>
    <w:uiPriority w:val="99"/>
    <w:rsid w:val="00C85CA4"/>
    <w:rPr>
      <w:rFonts w:ascii="Century" w:hAnsi="Century"/>
      <w:sz w:val="20"/>
      <w:szCs w:val="20"/>
    </w:rPr>
  </w:style>
  <w:style w:type="character" w:styleId="FootnoteReference">
    <w:name w:val="footnote reference"/>
    <w:basedOn w:val="DefaultParagraphFont"/>
    <w:uiPriority w:val="99"/>
    <w:semiHidden/>
    <w:unhideWhenUsed/>
    <w:rsid w:val="00C85CA4"/>
    <w:rPr>
      <w:vertAlign w:val="superscript"/>
    </w:rPr>
  </w:style>
  <w:style w:type="character" w:styleId="Strong">
    <w:name w:val="Strong"/>
    <w:basedOn w:val="DefaultParagraphFont"/>
    <w:uiPriority w:val="22"/>
    <w:qFormat/>
    <w:rsid w:val="00325A56"/>
    <w:rPr>
      <w:b/>
      <w:bCs/>
    </w:rPr>
  </w:style>
  <w:style w:type="paragraph" w:customStyle="1" w:styleId="term">
    <w:name w:val="term"/>
    <w:basedOn w:val="Normal"/>
    <w:link w:val="termChar"/>
    <w:qFormat/>
    <w:rsid w:val="00325A56"/>
    <w:pPr>
      <w:keepNext/>
      <w:spacing w:after="0"/>
    </w:pPr>
    <w:rPr>
      <w:b/>
    </w:rPr>
  </w:style>
  <w:style w:type="character" w:customStyle="1" w:styleId="definitionChar">
    <w:name w:val="definition Char"/>
    <w:basedOn w:val="DefaultParagraphFont"/>
    <w:rsid w:val="006A0679"/>
    <w:rPr>
      <w:rFonts w:ascii="Century" w:hAnsi="Century"/>
      <w:szCs w:val="18"/>
    </w:rPr>
  </w:style>
  <w:style w:type="character" w:customStyle="1" w:styleId="termChar">
    <w:name w:val="term Char"/>
    <w:basedOn w:val="DefaultParagraphFont"/>
    <w:link w:val="term"/>
    <w:rsid w:val="00325A56"/>
    <w:rPr>
      <w:rFonts w:ascii="Century" w:hAnsi="Century"/>
      <w:b/>
      <w:szCs w:val="18"/>
    </w:rPr>
  </w:style>
  <w:style w:type="paragraph" w:customStyle="1" w:styleId="ANNEXZ">
    <w:name w:val="ANNEXZ"/>
    <w:basedOn w:val="Normal"/>
    <w:rsid w:val="006A0679"/>
    <w:pPr>
      <w:numPr>
        <w:numId w:val="48"/>
      </w:numPr>
    </w:pPr>
  </w:style>
  <w:style w:type="paragraph" w:customStyle="1" w:styleId="question">
    <w:name w:val="question"/>
    <w:basedOn w:val="Normal"/>
    <w:link w:val="questionChar"/>
    <w:qFormat/>
    <w:rsid w:val="006A0679"/>
    <w:pPr>
      <w:spacing w:after="80"/>
    </w:pPr>
  </w:style>
  <w:style w:type="character" w:customStyle="1" w:styleId="questionChar">
    <w:name w:val="question Char"/>
    <w:basedOn w:val="DefaultParagraphFont"/>
    <w:link w:val="question"/>
    <w:rsid w:val="006A0679"/>
    <w:rPr>
      <w:rFonts w:ascii="Century" w:hAnsi="Century"/>
      <w:szCs w:val="18"/>
    </w:rPr>
  </w:style>
  <w:style w:type="paragraph" w:styleId="TOC1">
    <w:name w:val="toc 1"/>
    <w:basedOn w:val="Normal"/>
    <w:next w:val="Normal"/>
    <w:autoRedefine/>
    <w:uiPriority w:val="39"/>
    <w:unhideWhenUsed/>
    <w:qFormat/>
    <w:rsid w:val="00DE5905"/>
    <w:pPr>
      <w:tabs>
        <w:tab w:val="left" w:pos="360"/>
        <w:tab w:val="right" w:leader="dot" w:pos="9720"/>
      </w:tabs>
      <w:spacing w:before="120"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0690074">
      <w:bodyDiv w:val="1"/>
      <w:marLeft w:val="0"/>
      <w:marRight w:val="0"/>
      <w:marTop w:val="0"/>
      <w:marBottom w:val="0"/>
      <w:divBdr>
        <w:top w:val="none" w:sz="0" w:space="0" w:color="auto"/>
        <w:left w:val="none" w:sz="0" w:space="0" w:color="auto"/>
        <w:bottom w:val="none" w:sz="0" w:space="0" w:color="auto"/>
        <w:right w:val="none" w:sz="0" w:space="0" w:color="auto"/>
      </w:divBdr>
    </w:div>
    <w:div w:id="137496291">
      <w:bodyDiv w:val="1"/>
      <w:marLeft w:val="0"/>
      <w:marRight w:val="0"/>
      <w:marTop w:val="0"/>
      <w:marBottom w:val="0"/>
      <w:divBdr>
        <w:top w:val="none" w:sz="0" w:space="0" w:color="auto"/>
        <w:left w:val="none" w:sz="0" w:space="0" w:color="auto"/>
        <w:bottom w:val="none" w:sz="0" w:space="0" w:color="auto"/>
        <w:right w:val="none" w:sz="0" w:space="0" w:color="auto"/>
      </w:divBdr>
    </w:div>
    <w:div w:id="247888573">
      <w:bodyDiv w:val="1"/>
      <w:marLeft w:val="0"/>
      <w:marRight w:val="0"/>
      <w:marTop w:val="0"/>
      <w:marBottom w:val="0"/>
      <w:divBdr>
        <w:top w:val="none" w:sz="0" w:space="0" w:color="auto"/>
        <w:left w:val="none" w:sz="0" w:space="0" w:color="auto"/>
        <w:bottom w:val="none" w:sz="0" w:space="0" w:color="auto"/>
        <w:right w:val="none" w:sz="0" w:space="0" w:color="auto"/>
      </w:divBdr>
    </w:div>
    <w:div w:id="791676524">
      <w:bodyDiv w:val="1"/>
      <w:marLeft w:val="0"/>
      <w:marRight w:val="0"/>
      <w:marTop w:val="0"/>
      <w:marBottom w:val="0"/>
      <w:divBdr>
        <w:top w:val="none" w:sz="0" w:space="0" w:color="auto"/>
        <w:left w:val="none" w:sz="0" w:space="0" w:color="auto"/>
        <w:bottom w:val="none" w:sz="0" w:space="0" w:color="auto"/>
        <w:right w:val="none" w:sz="0" w:space="0" w:color="auto"/>
      </w:divBdr>
    </w:div>
    <w:div w:id="829831030">
      <w:bodyDiv w:val="1"/>
      <w:marLeft w:val="0"/>
      <w:marRight w:val="0"/>
      <w:marTop w:val="0"/>
      <w:marBottom w:val="0"/>
      <w:divBdr>
        <w:top w:val="none" w:sz="0" w:space="0" w:color="auto"/>
        <w:left w:val="none" w:sz="0" w:space="0" w:color="auto"/>
        <w:bottom w:val="none" w:sz="0" w:space="0" w:color="auto"/>
        <w:right w:val="none" w:sz="0" w:space="0" w:color="auto"/>
      </w:divBdr>
      <w:divsChild>
        <w:div w:id="956445444">
          <w:marLeft w:val="0"/>
          <w:marRight w:val="0"/>
          <w:marTop w:val="0"/>
          <w:marBottom w:val="0"/>
          <w:divBdr>
            <w:top w:val="none" w:sz="0" w:space="0" w:color="auto"/>
            <w:left w:val="none" w:sz="0" w:space="0" w:color="auto"/>
            <w:bottom w:val="none" w:sz="0" w:space="0" w:color="auto"/>
            <w:right w:val="none" w:sz="0" w:space="0" w:color="auto"/>
          </w:divBdr>
          <w:divsChild>
            <w:div w:id="1076974382">
              <w:marLeft w:val="0"/>
              <w:marRight w:val="0"/>
              <w:marTop w:val="0"/>
              <w:marBottom w:val="0"/>
              <w:divBdr>
                <w:top w:val="none" w:sz="0" w:space="0" w:color="auto"/>
                <w:left w:val="none" w:sz="0" w:space="0" w:color="auto"/>
                <w:bottom w:val="none" w:sz="0" w:space="0" w:color="auto"/>
                <w:right w:val="none" w:sz="0" w:space="0" w:color="auto"/>
              </w:divBdr>
              <w:divsChild>
                <w:div w:id="1573083270">
                  <w:marLeft w:val="0"/>
                  <w:marRight w:val="0"/>
                  <w:marTop w:val="0"/>
                  <w:marBottom w:val="0"/>
                  <w:divBdr>
                    <w:top w:val="none" w:sz="0" w:space="0" w:color="auto"/>
                    <w:left w:val="none" w:sz="0" w:space="0" w:color="auto"/>
                    <w:bottom w:val="none" w:sz="0" w:space="0" w:color="auto"/>
                    <w:right w:val="none" w:sz="0" w:space="0" w:color="auto"/>
                  </w:divBdr>
                  <w:divsChild>
                    <w:div w:id="613561383">
                      <w:marLeft w:val="0"/>
                      <w:marRight w:val="0"/>
                      <w:marTop w:val="300"/>
                      <w:marBottom w:val="600"/>
                      <w:divBdr>
                        <w:top w:val="none" w:sz="0" w:space="0" w:color="auto"/>
                        <w:left w:val="none" w:sz="0" w:space="0" w:color="auto"/>
                        <w:bottom w:val="none" w:sz="0" w:space="0" w:color="auto"/>
                        <w:right w:val="none" w:sz="0" w:space="0" w:color="auto"/>
                      </w:divBdr>
                      <w:divsChild>
                        <w:div w:id="1755197738">
                          <w:marLeft w:val="0"/>
                          <w:marRight w:val="0"/>
                          <w:marTop w:val="0"/>
                          <w:marBottom w:val="0"/>
                          <w:divBdr>
                            <w:top w:val="none" w:sz="0" w:space="0" w:color="auto"/>
                            <w:left w:val="none" w:sz="0" w:space="0" w:color="auto"/>
                            <w:bottom w:val="none" w:sz="0" w:space="0" w:color="auto"/>
                            <w:right w:val="none" w:sz="0" w:space="0" w:color="auto"/>
                          </w:divBdr>
                          <w:divsChild>
                            <w:div w:id="1043092966">
                              <w:marLeft w:val="0"/>
                              <w:marRight w:val="0"/>
                              <w:marTop w:val="0"/>
                              <w:marBottom w:val="0"/>
                              <w:divBdr>
                                <w:top w:val="none" w:sz="0" w:space="0" w:color="auto"/>
                                <w:left w:val="none" w:sz="0" w:space="0" w:color="auto"/>
                                <w:bottom w:val="none" w:sz="0" w:space="0" w:color="auto"/>
                                <w:right w:val="none" w:sz="0" w:space="0" w:color="auto"/>
                              </w:divBdr>
                              <w:divsChild>
                                <w:div w:id="1873150844">
                                  <w:marLeft w:val="0"/>
                                  <w:marRight w:val="0"/>
                                  <w:marTop w:val="0"/>
                                  <w:marBottom w:val="0"/>
                                  <w:divBdr>
                                    <w:top w:val="none" w:sz="0" w:space="0" w:color="auto"/>
                                    <w:left w:val="none" w:sz="0" w:space="0" w:color="auto"/>
                                    <w:bottom w:val="none" w:sz="0" w:space="0" w:color="auto"/>
                                    <w:right w:val="none" w:sz="0" w:space="0" w:color="auto"/>
                                  </w:divBdr>
                                  <w:divsChild>
                                    <w:div w:id="829716341">
                                      <w:marLeft w:val="0"/>
                                      <w:marRight w:val="0"/>
                                      <w:marTop w:val="0"/>
                                      <w:marBottom w:val="0"/>
                                      <w:divBdr>
                                        <w:top w:val="none" w:sz="0" w:space="0" w:color="auto"/>
                                        <w:left w:val="none" w:sz="0" w:space="0" w:color="auto"/>
                                        <w:bottom w:val="none" w:sz="0" w:space="0" w:color="auto"/>
                                        <w:right w:val="none" w:sz="0" w:space="0" w:color="auto"/>
                                      </w:divBdr>
                                      <w:divsChild>
                                        <w:div w:id="345449379">
                                          <w:marLeft w:val="0"/>
                                          <w:marRight w:val="0"/>
                                          <w:marTop w:val="150"/>
                                          <w:marBottom w:val="0"/>
                                          <w:divBdr>
                                            <w:top w:val="none" w:sz="0" w:space="0" w:color="auto"/>
                                            <w:left w:val="none" w:sz="0" w:space="0" w:color="auto"/>
                                            <w:bottom w:val="none" w:sz="0" w:space="0" w:color="auto"/>
                                            <w:right w:val="none" w:sz="0" w:space="0" w:color="auto"/>
                                          </w:divBdr>
                                          <w:divsChild>
                                            <w:div w:id="263533345">
                                              <w:marLeft w:val="0"/>
                                              <w:marRight w:val="0"/>
                                              <w:marTop w:val="0"/>
                                              <w:marBottom w:val="0"/>
                                              <w:divBdr>
                                                <w:top w:val="none" w:sz="0" w:space="0" w:color="auto"/>
                                                <w:left w:val="none" w:sz="0" w:space="0" w:color="auto"/>
                                                <w:bottom w:val="none" w:sz="0" w:space="0" w:color="auto"/>
                                                <w:right w:val="none" w:sz="0" w:space="0" w:color="auto"/>
                                              </w:divBdr>
                                              <w:divsChild>
                                                <w:div w:id="43606777">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283226732">
      <w:bodyDiv w:val="1"/>
      <w:marLeft w:val="0"/>
      <w:marRight w:val="0"/>
      <w:marTop w:val="0"/>
      <w:marBottom w:val="0"/>
      <w:divBdr>
        <w:top w:val="none" w:sz="0" w:space="0" w:color="auto"/>
        <w:left w:val="none" w:sz="0" w:space="0" w:color="auto"/>
        <w:bottom w:val="none" w:sz="0" w:space="0" w:color="auto"/>
        <w:right w:val="none" w:sz="0" w:space="0" w:color="auto"/>
      </w:divBdr>
    </w:div>
    <w:div w:id="1304193598">
      <w:bodyDiv w:val="1"/>
      <w:marLeft w:val="0"/>
      <w:marRight w:val="0"/>
      <w:marTop w:val="0"/>
      <w:marBottom w:val="0"/>
      <w:divBdr>
        <w:top w:val="none" w:sz="0" w:space="0" w:color="auto"/>
        <w:left w:val="none" w:sz="0" w:space="0" w:color="auto"/>
        <w:bottom w:val="none" w:sz="0" w:space="0" w:color="auto"/>
        <w:right w:val="none" w:sz="0" w:space="0" w:color="auto"/>
      </w:divBdr>
    </w:div>
    <w:div w:id="1549294905">
      <w:bodyDiv w:val="1"/>
      <w:marLeft w:val="0"/>
      <w:marRight w:val="0"/>
      <w:marTop w:val="0"/>
      <w:marBottom w:val="0"/>
      <w:divBdr>
        <w:top w:val="none" w:sz="0" w:space="0" w:color="auto"/>
        <w:left w:val="none" w:sz="0" w:space="0" w:color="auto"/>
        <w:bottom w:val="none" w:sz="0" w:space="0" w:color="auto"/>
        <w:right w:val="none" w:sz="0" w:space="0" w:color="auto"/>
      </w:divBdr>
    </w:div>
    <w:div w:id="1600483093">
      <w:bodyDiv w:val="1"/>
      <w:marLeft w:val="0"/>
      <w:marRight w:val="0"/>
      <w:marTop w:val="0"/>
      <w:marBottom w:val="0"/>
      <w:divBdr>
        <w:top w:val="none" w:sz="0" w:space="0" w:color="auto"/>
        <w:left w:val="none" w:sz="0" w:space="0" w:color="auto"/>
        <w:bottom w:val="none" w:sz="0" w:space="0" w:color="auto"/>
        <w:right w:val="none" w:sz="0" w:space="0" w:color="auto"/>
      </w:divBdr>
    </w:div>
    <w:div w:id="1695809879">
      <w:bodyDiv w:val="1"/>
      <w:marLeft w:val="0"/>
      <w:marRight w:val="0"/>
      <w:marTop w:val="0"/>
      <w:marBottom w:val="0"/>
      <w:divBdr>
        <w:top w:val="none" w:sz="0" w:space="0" w:color="auto"/>
        <w:left w:val="none" w:sz="0" w:space="0" w:color="auto"/>
        <w:bottom w:val="none" w:sz="0" w:space="0" w:color="auto"/>
        <w:right w:val="none" w:sz="0" w:space="0" w:color="auto"/>
      </w:divBdr>
    </w:div>
    <w:div w:id="1822501649">
      <w:bodyDiv w:val="1"/>
      <w:marLeft w:val="0"/>
      <w:marRight w:val="0"/>
      <w:marTop w:val="0"/>
      <w:marBottom w:val="0"/>
      <w:divBdr>
        <w:top w:val="none" w:sz="0" w:space="0" w:color="auto"/>
        <w:left w:val="none" w:sz="0" w:space="0" w:color="auto"/>
        <w:bottom w:val="none" w:sz="0" w:space="0" w:color="auto"/>
        <w:right w:val="none" w:sz="0" w:space="0" w:color="auto"/>
      </w:divBdr>
    </w:div>
    <w:div w:id="1985356567">
      <w:bodyDiv w:val="1"/>
      <w:marLeft w:val="0"/>
      <w:marRight w:val="0"/>
      <w:marTop w:val="0"/>
      <w:marBottom w:val="0"/>
      <w:divBdr>
        <w:top w:val="none" w:sz="0" w:space="0" w:color="auto"/>
        <w:left w:val="none" w:sz="0" w:space="0" w:color="auto"/>
        <w:bottom w:val="none" w:sz="0" w:space="0" w:color="auto"/>
        <w:right w:val="none" w:sz="0" w:space="0" w:color="auto"/>
      </w:divBdr>
      <w:divsChild>
        <w:div w:id="1423574503">
          <w:marLeft w:val="0"/>
          <w:marRight w:val="0"/>
          <w:marTop w:val="0"/>
          <w:marBottom w:val="0"/>
          <w:divBdr>
            <w:top w:val="none" w:sz="0" w:space="0" w:color="auto"/>
            <w:left w:val="none" w:sz="0" w:space="0" w:color="auto"/>
            <w:bottom w:val="none" w:sz="0" w:space="0" w:color="auto"/>
            <w:right w:val="none" w:sz="0" w:space="0" w:color="auto"/>
          </w:divBdr>
          <w:divsChild>
            <w:div w:id="122583644">
              <w:marLeft w:val="0"/>
              <w:marRight w:val="0"/>
              <w:marTop w:val="0"/>
              <w:marBottom w:val="0"/>
              <w:divBdr>
                <w:top w:val="none" w:sz="0" w:space="0" w:color="auto"/>
                <w:left w:val="none" w:sz="0" w:space="0" w:color="auto"/>
                <w:bottom w:val="none" w:sz="0" w:space="0" w:color="auto"/>
                <w:right w:val="none" w:sz="0" w:space="0" w:color="auto"/>
              </w:divBdr>
              <w:divsChild>
                <w:div w:id="911158172">
                  <w:marLeft w:val="0"/>
                  <w:marRight w:val="0"/>
                  <w:marTop w:val="0"/>
                  <w:marBottom w:val="0"/>
                  <w:divBdr>
                    <w:top w:val="none" w:sz="0" w:space="0" w:color="auto"/>
                    <w:left w:val="none" w:sz="0" w:space="0" w:color="auto"/>
                    <w:bottom w:val="none" w:sz="0" w:space="0" w:color="auto"/>
                    <w:right w:val="none" w:sz="0" w:space="0" w:color="auto"/>
                  </w:divBdr>
                  <w:divsChild>
                    <w:div w:id="258147867">
                      <w:marLeft w:val="0"/>
                      <w:marRight w:val="0"/>
                      <w:marTop w:val="300"/>
                      <w:marBottom w:val="600"/>
                      <w:divBdr>
                        <w:top w:val="none" w:sz="0" w:space="0" w:color="auto"/>
                        <w:left w:val="none" w:sz="0" w:space="0" w:color="auto"/>
                        <w:bottom w:val="none" w:sz="0" w:space="0" w:color="auto"/>
                        <w:right w:val="none" w:sz="0" w:space="0" w:color="auto"/>
                      </w:divBdr>
                      <w:divsChild>
                        <w:div w:id="1992128697">
                          <w:marLeft w:val="0"/>
                          <w:marRight w:val="0"/>
                          <w:marTop w:val="0"/>
                          <w:marBottom w:val="0"/>
                          <w:divBdr>
                            <w:top w:val="none" w:sz="0" w:space="0" w:color="auto"/>
                            <w:left w:val="none" w:sz="0" w:space="0" w:color="auto"/>
                            <w:bottom w:val="none" w:sz="0" w:space="0" w:color="auto"/>
                            <w:right w:val="none" w:sz="0" w:space="0" w:color="auto"/>
                          </w:divBdr>
                          <w:divsChild>
                            <w:div w:id="1187213483">
                              <w:marLeft w:val="0"/>
                              <w:marRight w:val="0"/>
                              <w:marTop w:val="0"/>
                              <w:marBottom w:val="0"/>
                              <w:divBdr>
                                <w:top w:val="none" w:sz="0" w:space="0" w:color="auto"/>
                                <w:left w:val="none" w:sz="0" w:space="0" w:color="auto"/>
                                <w:bottom w:val="none" w:sz="0" w:space="0" w:color="auto"/>
                                <w:right w:val="none" w:sz="0" w:space="0" w:color="auto"/>
                              </w:divBdr>
                              <w:divsChild>
                                <w:div w:id="578561545">
                                  <w:marLeft w:val="0"/>
                                  <w:marRight w:val="0"/>
                                  <w:marTop w:val="0"/>
                                  <w:marBottom w:val="0"/>
                                  <w:divBdr>
                                    <w:top w:val="none" w:sz="0" w:space="0" w:color="auto"/>
                                    <w:left w:val="none" w:sz="0" w:space="0" w:color="auto"/>
                                    <w:bottom w:val="none" w:sz="0" w:space="0" w:color="auto"/>
                                    <w:right w:val="none" w:sz="0" w:space="0" w:color="auto"/>
                                  </w:divBdr>
                                  <w:divsChild>
                                    <w:div w:id="197740626">
                                      <w:marLeft w:val="0"/>
                                      <w:marRight w:val="0"/>
                                      <w:marTop w:val="0"/>
                                      <w:marBottom w:val="0"/>
                                      <w:divBdr>
                                        <w:top w:val="none" w:sz="0" w:space="0" w:color="auto"/>
                                        <w:left w:val="none" w:sz="0" w:space="0" w:color="auto"/>
                                        <w:bottom w:val="none" w:sz="0" w:space="0" w:color="auto"/>
                                        <w:right w:val="none" w:sz="0" w:space="0" w:color="auto"/>
                                      </w:divBdr>
                                      <w:divsChild>
                                        <w:div w:id="1472988998">
                                          <w:marLeft w:val="0"/>
                                          <w:marRight w:val="0"/>
                                          <w:marTop w:val="150"/>
                                          <w:marBottom w:val="0"/>
                                          <w:divBdr>
                                            <w:top w:val="none" w:sz="0" w:space="0" w:color="auto"/>
                                            <w:left w:val="none" w:sz="0" w:space="0" w:color="auto"/>
                                            <w:bottom w:val="none" w:sz="0" w:space="0" w:color="auto"/>
                                            <w:right w:val="none" w:sz="0" w:space="0" w:color="auto"/>
                                          </w:divBdr>
                                          <w:divsChild>
                                            <w:div w:id="866799827">
                                              <w:marLeft w:val="0"/>
                                              <w:marRight w:val="0"/>
                                              <w:marTop w:val="0"/>
                                              <w:marBottom w:val="0"/>
                                              <w:divBdr>
                                                <w:top w:val="none" w:sz="0" w:space="0" w:color="auto"/>
                                                <w:left w:val="none" w:sz="0" w:space="0" w:color="auto"/>
                                                <w:bottom w:val="none" w:sz="0" w:space="0" w:color="auto"/>
                                                <w:right w:val="none" w:sz="0" w:space="0" w:color="auto"/>
                                              </w:divBdr>
                                              <w:divsChild>
                                                <w:div w:id="311761052">
                                                  <w:marLeft w:val="0"/>
                                                  <w:marRight w:val="0"/>
                                                  <w:marTop w:val="150"/>
                                                  <w:marBottom w:val="0"/>
                                                  <w:divBdr>
                                                    <w:top w:val="none" w:sz="0" w:space="0" w:color="auto"/>
                                                    <w:left w:val="none" w:sz="0" w:space="0" w:color="auto"/>
                                                    <w:bottom w:val="none" w:sz="0" w:space="0" w:color="auto"/>
                                                    <w:right w:val="none" w:sz="0" w:space="0" w:color="auto"/>
                                                  </w:divBdr>
                                                  <w:divsChild>
                                                    <w:div w:id="1866017939">
                                                      <w:marLeft w:val="0"/>
                                                      <w:marRight w:val="0"/>
                                                      <w:marTop w:val="0"/>
                                                      <w:marBottom w:val="0"/>
                                                      <w:divBdr>
                                                        <w:top w:val="none" w:sz="0" w:space="0" w:color="auto"/>
                                                        <w:left w:val="none" w:sz="0" w:space="0" w:color="auto"/>
                                                        <w:bottom w:val="none" w:sz="0" w:space="0" w:color="auto"/>
                                                        <w:right w:val="none" w:sz="0" w:space="0" w:color="auto"/>
                                                      </w:divBdr>
                                                      <w:divsChild>
                                                        <w:div w:id="1574851112">
                                                          <w:marLeft w:val="0"/>
                                                          <w:marRight w:val="0"/>
                                                          <w:marTop w:val="0"/>
                                                          <w:marBottom w:val="0"/>
                                                          <w:divBdr>
                                                            <w:top w:val="none" w:sz="0" w:space="0" w:color="auto"/>
                                                            <w:left w:val="none" w:sz="0" w:space="0" w:color="auto"/>
                                                            <w:bottom w:val="none" w:sz="0" w:space="0" w:color="auto"/>
                                                            <w:right w:val="none" w:sz="0" w:space="0" w:color="auto"/>
                                                          </w:divBdr>
                                                          <w:divsChild>
                                                            <w:div w:id="253784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
  <w:optimizeForBrowser/>
  <w:relyOnVML/>
  <w:allowPNG/>
</w:webSettings>
</file>

<file path=word/_rels/comments.xml.rels><?xml version="1.0" encoding="UTF-8" standalone="yes"?>
<Relationships xmlns="http://schemas.openxmlformats.org/package/2006/relationships"><Relationship Id="rId2" Type="http://schemas.openxmlformats.org/officeDocument/2006/relationships/hyperlink" Target="http://www.onegeology.org/wmscookbook/2_5.html" TargetMode="External"/><Relationship Id="rId1" Type="http://schemas.openxmlformats.org/officeDocument/2006/relationships/hyperlink" Target="http://www.onegeology.org/wmscookbook/2_2.html" TargetMode="External"/></Relationships>
</file>

<file path=word/_rels/document.xml.rels><?xml version="1.0" encoding="UTF-8" standalone="yes"?>
<Relationships xmlns="http://schemas.openxmlformats.org/package/2006/relationships"><Relationship Id="rId26" Type="http://schemas.openxmlformats.org/officeDocument/2006/relationships/hyperlink" Target="http://resource.geosciml.org/Vocab2011html/SimpleLithology201012.html" TargetMode="External"/><Relationship Id="rId21" Type="http://schemas.openxmlformats.org/officeDocument/2006/relationships/hyperlink" Target="http://en.wikipedia.org/wiki/GML_Application_Schemas" TargetMode="External"/><Relationship Id="rId34" Type="http://schemas.openxmlformats.org/officeDocument/2006/relationships/hyperlink" Target="http://www.w3.org/XML/Schema/" TargetMode="External"/><Relationship Id="rId42" Type="http://schemas.openxmlformats.org/officeDocument/2006/relationships/hyperlink" Target="http://www.w3.org/XML/Schema/" TargetMode="External"/><Relationship Id="rId47" Type="http://schemas.openxmlformats.org/officeDocument/2006/relationships/image" Target="media/image15.png"/><Relationship Id="rId50" Type="http://schemas.openxmlformats.org/officeDocument/2006/relationships/hyperlink" Target="http://pubs.usgs.gov/of/2010/1335/pdf/usgs_of2010-1335_NCGMP09.pdf" TargetMode="External"/><Relationship Id="rId55" Type="http://schemas.openxmlformats.org/officeDocument/2006/relationships/hyperlink" Target="http://www.opengeospatial.org/standards/wms/" TargetMode="External"/><Relationship Id="rId63" Type="http://schemas.openxmlformats.org/officeDocument/2006/relationships/hyperlink" Target="http://udig.refractions.net/" TargetMode="External"/><Relationship Id="rId68" Type="http://schemas.openxmlformats.org/officeDocument/2006/relationships/hyperlink" Target="http://www.gvsig.org/web/home/projects/gvsig-desktop" TargetMode="External"/><Relationship Id="rId76" Type="http://schemas.openxmlformats.org/officeDocument/2006/relationships/image" Target="media/image22.png"/><Relationship Id="rId84" Type="http://schemas.openxmlformats.org/officeDocument/2006/relationships/hyperlink" Target="http://www.esri.com/software/arcgis/extensions/datainteroperability/common-questions.html" TargetMode="External"/><Relationship Id="rId89" Type="http://schemas.openxmlformats.org/officeDocument/2006/relationships/hyperlink" Target="http://en.wikipedia.org/wiki/List_of_ISO_639-1_codes" TargetMode="External"/><Relationship Id="rId97" Type="http://schemas.openxmlformats.org/officeDocument/2006/relationships/hyperlink" Target="http://usgin.org/content/usgin-metadata-tutorial/" TargetMode="External"/><Relationship Id="rId7" Type="http://schemas.openxmlformats.org/officeDocument/2006/relationships/webSettings" Target="webSettings.xml"/><Relationship Id="rId71" Type="http://schemas.openxmlformats.org/officeDocument/2006/relationships/hyperlink" Target="http://udig.refractions.net/" TargetMode="External"/><Relationship Id="rId92" Type="http://schemas.openxmlformats.org/officeDocument/2006/relationships/hyperlink" Target="http://en.wikipedia.org/wiki/List_of_ISO_639-1_codes" TargetMode="External"/><Relationship Id="rId2" Type="http://schemas.openxmlformats.org/officeDocument/2006/relationships/customXml" Target="../customXml/item2.xml"/><Relationship Id="rId16" Type="http://schemas.openxmlformats.org/officeDocument/2006/relationships/hyperlink" Target="http://pubs.usgs.gov/of/2007/1285/pdf/Richard.pdf" TargetMode="External"/><Relationship Id="rId29" Type="http://schemas.openxmlformats.org/officeDocument/2006/relationships/hyperlink" Target="http://www.pgadmin.org/" TargetMode="External"/><Relationship Id="rId11" Type="http://schemas.openxmlformats.org/officeDocument/2006/relationships/image" Target="media/image2.jpeg"/><Relationship Id="rId24" Type="http://schemas.openxmlformats.org/officeDocument/2006/relationships/hyperlink" Target="http://docs.geoserver.org/stable/en/user/data/app-schema/complex-features.html?highlight=simple%20feature" TargetMode="External"/><Relationship Id="rId32" Type="http://schemas.openxmlformats.org/officeDocument/2006/relationships/image" Target="media/image6.png"/><Relationship Id="rId37" Type="http://schemas.openxmlformats.org/officeDocument/2006/relationships/hyperlink" Target="http://www.geosciml.org/geosciml/3.0/doc/GeoSciML/GeologicStructure/ShearDisplacementStructure.html" TargetMode="External"/><Relationship Id="rId40" Type="http://schemas.openxmlformats.org/officeDocument/2006/relationships/image" Target="media/image10.png"/><Relationship Id="rId45" Type="http://schemas.openxmlformats.org/officeDocument/2006/relationships/image" Target="media/image13.png"/><Relationship Id="rId53" Type="http://schemas.openxmlformats.org/officeDocument/2006/relationships/hyperlink" Target="http://resource.geosciml.org/Vocab2011html/StratigraphicRank201012.html" TargetMode="External"/><Relationship Id="rId58" Type="http://schemas.openxmlformats.org/officeDocument/2006/relationships/hyperlink" Target="http://www.arc2earth.com/" TargetMode="External"/><Relationship Id="rId66" Type="http://schemas.openxmlformats.org/officeDocument/2006/relationships/hyperlink" Target="http://www.arcgis.com/home/" TargetMode="External"/><Relationship Id="rId74" Type="http://schemas.openxmlformats.org/officeDocument/2006/relationships/image" Target="media/image20.png"/><Relationship Id="rId79" Type="http://schemas.openxmlformats.org/officeDocument/2006/relationships/image" Target="media/image25.png"/><Relationship Id="rId87" Type="http://schemas.openxmlformats.org/officeDocument/2006/relationships/hyperlink" Target="http://www.onegeology.org/wmscookbook/2_4_1.html" TargetMode="External"/><Relationship Id="rId102" Type="http://schemas.openxmlformats.org/officeDocument/2006/relationships/theme" Target="theme/theme1.xml"/><Relationship Id="rId5" Type="http://schemas.microsoft.com/office/2007/relationships/stylesWithEffects" Target="stylesWithEffects.xml"/><Relationship Id="rId61" Type="http://schemas.openxmlformats.org/officeDocument/2006/relationships/image" Target="media/image18.png"/><Relationship Id="rId82" Type="http://schemas.openxmlformats.org/officeDocument/2006/relationships/hyperlink" Target="http://www.geosciml.org/" TargetMode="External"/><Relationship Id="rId90" Type="http://schemas.openxmlformats.org/officeDocument/2006/relationships/comments" Target="comments.xml"/><Relationship Id="rId95" Type="http://schemas.openxmlformats.org/officeDocument/2006/relationships/hyperlink" Target="http://mw.usgin.org/" TargetMode="External"/><Relationship Id="rId19" Type="http://schemas.openxmlformats.org/officeDocument/2006/relationships/image" Target="media/image4.png"/><Relationship Id="rId14" Type="http://schemas.openxmlformats.org/officeDocument/2006/relationships/hyperlink" Target="http://onegeology-europe.brgm.fr/geoportal/viewer.jsp" TargetMode="External"/><Relationship Id="rId22" Type="http://schemas.openxmlformats.org/officeDocument/2006/relationships/hyperlink" Target="http://pubs.usgs.gov/of/2007/1285/pdf/Richard.pdf" TargetMode="External"/><Relationship Id="rId27" Type="http://schemas.openxmlformats.org/officeDocument/2006/relationships/hyperlink" Target="http://geoserver.org/" TargetMode="External"/><Relationship Id="rId30" Type="http://schemas.openxmlformats.org/officeDocument/2006/relationships/hyperlink" Target="http://www.onegeology.org/" TargetMode="External"/><Relationship Id="rId35" Type="http://schemas.openxmlformats.org/officeDocument/2006/relationships/image" Target="media/image7.png"/><Relationship Id="rId43" Type="http://schemas.openxmlformats.org/officeDocument/2006/relationships/image" Target="media/image11.png"/><Relationship Id="rId48" Type="http://schemas.openxmlformats.org/officeDocument/2006/relationships/image" Target="media/image16.png"/><Relationship Id="rId56" Type="http://schemas.openxmlformats.org/officeDocument/2006/relationships/hyperlink" Target="http://schemas.usgin.org/schemas/slds/" TargetMode="External"/><Relationship Id="rId64" Type="http://schemas.openxmlformats.org/officeDocument/2006/relationships/hyperlink" Target="http://www.esri.com/software/arcgis/arcgis-for-desktop/index.html" TargetMode="External"/><Relationship Id="rId69" Type="http://schemas.openxmlformats.org/officeDocument/2006/relationships/hyperlink" Target="http://www.openlayers.org/" TargetMode="External"/><Relationship Id="rId77" Type="http://schemas.openxmlformats.org/officeDocument/2006/relationships/image" Target="media/image23.png"/><Relationship Id="rId100" Type="http://schemas.openxmlformats.org/officeDocument/2006/relationships/footer" Target="footer1.xml"/><Relationship Id="rId8" Type="http://schemas.openxmlformats.org/officeDocument/2006/relationships/footnotes" Target="footnotes.xml"/><Relationship Id="rId51" Type="http://schemas.openxmlformats.org/officeDocument/2006/relationships/hyperlink" Target="http://ngmdb.usgs.gov/Info/standards/NCGMP09/" TargetMode="External"/><Relationship Id="rId72" Type="http://schemas.openxmlformats.org/officeDocument/2006/relationships/hyperlink" Target="http://www.onegeology.org/technical_progress/data_coordination.cfm" TargetMode="External"/><Relationship Id="rId80" Type="http://schemas.openxmlformats.org/officeDocument/2006/relationships/hyperlink" Target="http://services.azgs.az.gov/geoserver/web/" TargetMode="External"/><Relationship Id="rId85" Type="http://schemas.openxmlformats.org/officeDocument/2006/relationships/hyperlink" Target="http://www.geosciml.org/" TargetMode="External"/><Relationship Id="rId93" Type="http://schemas.openxmlformats.org/officeDocument/2006/relationships/hyperlink" Target="http://www.onegeology.org/wmscookbook/2_6.html" TargetMode="External"/><Relationship Id="rId98" Type="http://schemas.openxmlformats.org/officeDocument/2006/relationships/hyperlink" Target="http://usgin.org/content/usgin-uri-tutorial" TargetMode="External"/><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hyperlink" Target="http://www.geosciml.org/geosciml/3.0/doc/" TargetMode="External"/><Relationship Id="rId25" Type="http://schemas.openxmlformats.org/officeDocument/2006/relationships/hyperlink" Target="http://www.geosciml.org/geosciml/3.0/doc/GeoSciML/GeoSciML-Core/GeologicFeature/MappedFeature.html" TargetMode="External"/><Relationship Id="rId33" Type="http://schemas.openxmlformats.org/officeDocument/2006/relationships/hyperlink" Target="http://www.geosciml.org/geosciml/3.0/doc/GeoSciML/GeologicStructure/Contact.html" TargetMode="External"/><Relationship Id="rId38" Type="http://schemas.openxmlformats.org/officeDocument/2006/relationships/hyperlink" Target="http://www.w3.org/XML/Schema/" TargetMode="External"/><Relationship Id="rId46" Type="http://schemas.openxmlformats.org/officeDocument/2006/relationships/image" Target="media/image14.png"/><Relationship Id="rId59" Type="http://schemas.openxmlformats.org/officeDocument/2006/relationships/hyperlink" Target="http://notepad-plus-plus.org/" TargetMode="External"/><Relationship Id="rId67" Type="http://schemas.openxmlformats.org/officeDocument/2006/relationships/hyperlink" Target="http://grass.fbk.eu/" TargetMode="External"/><Relationship Id="rId20" Type="http://schemas.openxmlformats.org/officeDocument/2006/relationships/hyperlink" Target="http://www.w3.org/Mobile/posdep/GMLIntroduction.html" TargetMode="External"/><Relationship Id="rId41" Type="http://schemas.openxmlformats.org/officeDocument/2006/relationships/hyperlink" Target="http://www.geosciml.org/geosciml/3.0/doc/GeoSciML/GeologicStructure/GeologicStructure.html" TargetMode="External"/><Relationship Id="rId54" Type="http://schemas.openxmlformats.org/officeDocument/2006/relationships/hyperlink" Target="http://resource.geosciml.org/Vocab2011html/GeologicUnitType201107.html" TargetMode="External"/><Relationship Id="rId62" Type="http://schemas.openxmlformats.org/officeDocument/2006/relationships/image" Target="media/image19.png"/><Relationship Id="rId70" Type="http://schemas.openxmlformats.org/officeDocument/2006/relationships/hyperlink" Target="http://www.qgis.org/" TargetMode="External"/><Relationship Id="rId75" Type="http://schemas.openxmlformats.org/officeDocument/2006/relationships/image" Target="media/image21.png"/><Relationship Id="rId83" Type="http://schemas.openxmlformats.org/officeDocument/2006/relationships/hyperlink" Target="http://www.esri.com/software/arcgis/extensions/datainteroperability/common-questions.html" TargetMode="External"/><Relationship Id="rId88" Type="http://schemas.openxmlformats.org/officeDocument/2006/relationships/hyperlink" Target="http://en.wikipedia.org/wiki/ISO_3166-1_alpha-3" TargetMode="External"/><Relationship Id="rId91" Type="http://schemas.openxmlformats.org/officeDocument/2006/relationships/hyperlink" Target="http://en.wikipedia.org/wiki/ISO_3166-1_alpha-3" TargetMode="External"/><Relationship Id="rId96" Type="http://schemas.openxmlformats.org/officeDocument/2006/relationships/hyperlink" Target="http://usgin.org/content/xml-tutorial/" TargetMode="Externa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hyperlink" Target="http://usgin.org/" TargetMode="External"/><Relationship Id="rId23" Type="http://schemas.openxmlformats.org/officeDocument/2006/relationships/hyperlink" Target="https://portal.opengeospatial.org/files/?artifact_id=42729" TargetMode="External"/><Relationship Id="rId28" Type="http://schemas.openxmlformats.org/officeDocument/2006/relationships/hyperlink" Target="http://opengeo.org/technology/GeoServer/" TargetMode="External"/><Relationship Id="rId36" Type="http://schemas.openxmlformats.org/officeDocument/2006/relationships/image" Target="media/image8.png"/><Relationship Id="rId49" Type="http://schemas.openxmlformats.org/officeDocument/2006/relationships/image" Target="media/image17.png"/><Relationship Id="rId57" Type="http://schemas.openxmlformats.org/officeDocument/2006/relationships/hyperlink" Target="http://docs.geoserver.org/stable/en/user/styling/sld-introduction.html" TargetMode="External"/><Relationship Id="rId10" Type="http://schemas.openxmlformats.org/officeDocument/2006/relationships/image" Target="media/image1.jpeg"/><Relationship Id="rId31" Type="http://schemas.openxmlformats.org/officeDocument/2006/relationships/image" Target="media/image5.png"/><Relationship Id="rId44" Type="http://schemas.openxmlformats.org/officeDocument/2006/relationships/image" Target="media/image12.png"/><Relationship Id="rId52" Type="http://schemas.openxmlformats.org/officeDocument/2006/relationships/hyperlink" Target="http://resource.geosciml.org/Vocab2011html/GeologicUnitType201107.html" TargetMode="External"/><Relationship Id="rId60" Type="http://schemas.openxmlformats.org/officeDocument/2006/relationships/hyperlink" Target="http://sourceforge.net/projects/notepad-plus/forums/forum/482781/topic/3717096" TargetMode="External"/><Relationship Id="rId65" Type="http://schemas.openxmlformats.org/officeDocument/2006/relationships/hyperlink" Target="http://www.esri.com/software/arcgis/explorer/index.html" TargetMode="External"/><Relationship Id="rId73" Type="http://schemas.openxmlformats.org/officeDocument/2006/relationships/hyperlink" Target="http://www.onegeology.org/technical_progress/buddy_coordination.cfm" TargetMode="External"/><Relationship Id="rId78" Type="http://schemas.openxmlformats.org/officeDocument/2006/relationships/image" Target="media/image24.png"/><Relationship Id="rId81" Type="http://schemas.openxmlformats.org/officeDocument/2006/relationships/hyperlink" Target="http://services.azgs.az.gov/geoserver/GeologicUnitView/ows?service=wms&amp;version=1.3.0&amp;request=GetCapabilities" TargetMode="External"/><Relationship Id="rId86" Type="http://schemas.openxmlformats.org/officeDocument/2006/relationships/hyperlink" Target="http://www.onegeology.org/" TargetMode="External"/><Relationship Id="rId94" Type="http://schemas.openxmlformats.org/officeDocument/2006/relationships/hyperlink" Target="http://www.onegeology.org/wmscookbook/2_6.html" TargetMode="External"/><Relationship Id="rId99" Type="http://schemas.openxmlformats.org/officeDocument/2006/relationships/hyperlink" Target="http://usgin.org/content/xml-tutorial/" TargetMode="External"/><Relationship Id="rId101"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endnotes" Target="endnotes.xml"/><Relationship Id="rId13" Type="http://schemas.openxmlformats.org/officeDocument/2006/relationships/image" Target="media/image26.png"/><Relationship Id="rId18" Type="http://schemas.openxmlformats.org/officeDocument/2006/relationships/image" Target="media/image3.png"/><Relationship Id="rId39"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A product of the Arizona Geological Survey</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1137865-C204-4C59-9D3B-3415AC1611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TotalTime>
  <Pages>49</Pages>
  <Words>17276</Words>
  <Characters>98477</Characters>
  <Application>Microsoft Office Word</Application>
  <DocSecurity>0</DocSecurity>
  <Lines>820</Lines>
  <Paragraphs>231</Paragraphs>
  <ScaleCrop>false</ScaleCrop>
  <HeadingPairs>
    <vt:vector size="2" baseType="variant">
      <vt:variant>
        <vt:lpstr>Title</vt:lpstr>
      </vt:variant>
      <vt:variant>
        <vt:i4>1</vt:i4>
      </vt:variant>
    </vt:vector>
  </HeadingPairs>
  <TitlesOfParts>
    <vt:vector size="1" baseType="lpstr">
      <vt:lpstr>Deployment of geologic map services using GeoSciML-Portrayal</vt:lpstr>
    </vt:vector>
  </TitlesOfParts>
  <Company>Arizona Geological Survey</Company>
  <LinksUpToDate>false</LinksUpToDate>
  <CharactersWithSpaces>115522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Deployment of geologic map services using GeoSciML-Portrayal</dc:title>
  <dc:subject>An introduction to a simple feature schema for supporting map services and guidelines for service deployment</dc:subject>
  <dc:creator>Celia Coleman;steve.richard@azgs.az.gov;jordan.matti@azgs.az.gov</dc:creator>
  <cp:lastModifiedBy>Christy Caudill</cp:lastModifiedBy>
  <cp:revision>8</cp:revision>
  <cp:lastPrinted>2012-04-10T03:04:00Z</cp:lastPrinted>
  <dcterms:created xsi:type="dcterms:W3CDTF">2013-08-16T18:03:00Z</dcterms:created>
  <dcterms:modified xsi:type="dcterms:W3CDTF">2013-08-16T19:14:00Z</dcterms:modified>
</cp:coreProperties>
</file>