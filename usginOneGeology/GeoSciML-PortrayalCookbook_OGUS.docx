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16499142" w:displacedByCustomXml="next"/>
    <w:sdt>
      <w:sdtPr>
        <w:rPr>
          <w:rFonts w:asciiTheme="majorHAnsi" w:eastAsiaTheme="majorEastAsia" w:hAnsiTheme="majorHAnsi" w:cstheme="majorBidi"/>
          <w:b/>
          <w:bCs/>
          <w:color w:val="365F91" w:themeColor="accent1" w:themeShade="BF"/>
          <w:sz w:val="28"/>
          <w:szCs w:val="28"/>
        </w:rPr>
        <w:id w:val="473489727"/>
        <w:docPartObj>
          <w:docPartGallery w:val="Cover Pages"/>
          <w:docPartUnique/>
        </w:docPartObj>
      </w:sdtPr>
      <w:sdtEndPr>
        <w:rPr>
          <w:rFonts w:ascii="Century" w:eastAsiaTheme="minorHAnsi" w:hAnsi="Century" w:cstheme="minorBidi"/>
          <w:b w:val="0"/>
          <w:bCs w:val="0"/>
          <w:color w:val="auto"/>
          <w:sz w:val="22"/>
          <w:szCs w:val="18"/>
        </w:rPr>
      </w:sdtEndPr>
      <w:sdtContent>
        <w:p w:rsidR="002A5DE2" w:rsidRPr="002A5DE2" w:rsidRDefault="007B2D23" w:rsidP="002A5DE2">
          <w:pPr>
            <w:rPr>
              <w:rFonts w:asciiTheme="majorHAnsi" w:eastAsiaTheme="majorEastAsia" w:hAnsiTheme="majorHAnsi" w:cstheme="majorBidi"/>
              <w:b/>
              <w:bCs/>
              <w:color w:val="365F91" w:themeColor="accent1" w:themeShade="BF"/>
              <w:sz w:val="28"/>
              <w:szCs w:val="28"/>
            </w:rPr>
          </w:pPr>
          <w:r>
            <w:rPr>
              <w:noProof/>
            </w:rPr>
            <mc:AlternateContent>
              <mc:Choice Requires="wps">
                <w:drawing>
                  <wp:anchor distT="0" distB="0" distL="114300" distR="114300" simplePos="0" relativeHeight="251656190" behindDoc="0" locked="0" layoutInCell="1" allowOverlap="1" wp14:anchorId="34E50D4F" wp14:editId="523C6EC8">
                    <wp:simplePos x="0" y="0"/>
                    <wp:positionH relativeFrom="page">
                      <wp:posOffset>690113</wp:posOffset>
                    </wp:positionH>
                    <wp:positionV relativeFrom="page">
                      <wp:posOffset>595223</wp:posOffset>
                    </wp:positionV>
                    <wp:extent cx="6676845" cy="2178169"/>
                    <wp:effectExtent l="0" t="0" r="0" b="0"/>
                    <wp:wrapNone/>
                    <wp:docPr id="54" name="Rectangle 54"/>
                    <wp:cNvGraphicFramePr/>
                    <a:graphic xmlns:a="http://schemas.openxmlformats.org/drawingml/2006/main">
                      <a:graphicData uri="http://schemas.microsoft.com/office/word/2010/wordprocessingShape">
                        <wps:wsp>
                          <wps:cNvSpPr/>
                          <wps:spPr>
                            <a:xfrm>
                              <a:off x="0" y="0"/>
                              <a:ext cx="6676845" cy="2178169"/>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id="Rectangle 54" o:spid="_x0000_s1026" style="position:absolute;margin-left:54.35pt;margin-top:46.85pt;width:525.75pt;height:171.5pt;z-index:25165619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" fillcolor="#4f81bd [3204]" stroked="f" strokeweight="2pt">
                    <w10:wrap anchorx="page" anchory="page"/>
                  </v:rect>
                </w:pict>
              </mc:Fallback>
            </mc:AlternateContent>
          </w:r>
          <w:r w:rsidR="004C2B33">
            <w:rPr>
              <w:noProof/>
            </w:rPr>
            <mc:AlternateContent>
              <mc:Choice Requires="wps">
                <w:drawing>
                  <wp:anchor distT="0" distB="0" distL="114300" distR="114300" simplePos="0" relativeHeight="251657215" behindDoc="1" locked="0" layoutInCell="1" allowOverlap="1" wp14:anchorId="7372DBC0" wp14:editId="18654093">
                    <wp:simplePos x="0" y="0"/>
                    <wp:positionH relativeFrom="page">
                      <wp:posOffset>678180</wp:posOffset>
                    </wp:positionH>
                    <wp:positionV relativeFrom="page">
                      <wp:align>center</wp:align>
                    </wp:positionV>
                    <wp:extent cx="7772400" cy="10075653"/>
                    <wp:effectExtent l="0" t="0" r="0" b="1905"/>
                    <wp:wrapNone/>
                    <wp:docPr id="52" name="Rectangle 52"/>
                    <wp:cNvGraphicFramePr/>
                    <a:graphic xmlns:a="http://schemas.openxmlformats.org/drawingml/2006/main">
                      <a:graphicData uri="http://schemas.microsoft.com/office/word/2010/wordprocessingShape">
                        <wps:wsp>
                          <wps:cNvSpPr/>
                          <wps:spPr>
                            <a:xfrm>
                              <a:off x="0" y="0"/>
                              <a:ext cx="7772400" cy="10075653"/>
                            </a:xfrm>
                            <a:prstGeom prst="rect">
                              <a:avLst/>
                            </a:prstGeom>
                            <a:blipFill dpi="0" rotWithShape="1">
                              <a:blip r:embed="rId10">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0</wp14:pctHeight>
                    </wp14:sizeRelV>
                  </wp:anchor>
                </w:drawing>
              </mc:Choice>
              <mc:Fallback>
                <w:pict>
                  <v:rect id="Rectangle 52" o:spid="_x0000_s1026" style="position:absolute;margin-left:53.4pt;margin-top:0;width:612pt;height:793.35pt;z-index:-251659265;visibility:visible;mso-wrap-style:square;mso-width-percent:1000;mso-height-percent:0;mso-wrap-distance-left:9pt;mso-wrap-distance-top:0;mso-wrap-distance-right:9pt;mso-wrap-distance-bottom:0;mso-position-horizontal:absolute;mso-position-horizontal-relative:page;mso-position-vertical:center;mso-position-vertical-relative:page;mso-width-percent:1000;mso-height-percent: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" stroked="f" strokeweight="2pt">
                    <v:fill r:id="rId11" o:title="" recolor="t" rotate="t" type="frame"/>
                    <v:imagedata recolortarget="#3f3f3f [801]"/>
                    <w10:wrap anchorx="page" anchory="page"/>
                  </v:rect>
                </w:pict>
              </mc:Fallback>
            </mc:AlternateContent>
          </w:r>
          <w:r w:rsidR="004C2B33">
            <w:rPr>
              <w:noProof/>
            </w:rPr>
            <mc:AlternateContent>
              <mc:Choice Requires="wps">
                <w:drawing>
                  <wp:anchor distT="0" distB="0" distL="114300" distR="114300" simplePos="0" relativeHeight="251658240" behindDoc="0" locked="0" layoutInCell="1" allowOverlap="1" wp14:anchorId="7F6B098F" wp14:editId="485AC210">
                    <wp:simplePos x="0" y="0"/>
                    <mc:AlternateContent>
                      <mc:Choice Requires="wp14">
                        <wp:positionH relativeFrom="margin">
                          <wp14:pctPosHOffset>0</wp14:pctPosHOffset>
                        </wp:positionH>
                      </mc:Choice>
                      <mc:Fallback>
                        <wp:positionH relativeFrom="page">
                          <wp:posOffset>685800</wp:posOffset>
                        </wp:positionH>
                      </mc:Fallback>
                    </mc:AlternateContent>
                    <wp:positionV relativeFrom="margin">
                      <wp:align>bottom</wp:align>
                    </wp:positionV>
                    <wp:extent cx="5943600" cy="38989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sdt>
                                <w:sdtPr>
                                  <w:id w:val="-1305463256"/>
                                  <w:date w:fullDate="2012-03-27T00:00:00Z">
                                    <w:dateFormat w:val="M/d/yyyy"/>
                                    <w:lid w:val="en-US"/>
                                    <w:storeMappedDataAs w:val="dateTime"/>
                                    <w:calendar w:val="gregorian"/>
                                  </w:date>
                                </w:sdtPr>
                                <w:sdtEndPr/>
                                <w:sdtContent>
                                  <w:p w:rsidR="00340195" w:rsidRDefault="00340195" w:rsidP="002A5DE2">
                                    <w:pPr>
                                      <w:pStyle w:val="Subtitle"/>
                                    </w:pPr>
                                    <w:r>
                                      <w:t>3/27/2012</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type id="_x0000_t202" coordsize="21600,21600" o:spt="202" path="m,l,21600r21600,l21600,xe">
                    <v:stroke joinstyle="miter"/>
                    <v:path gradientshapeok="t" o:connecttype="rect"/>
                  </v:shapetype>
                  <v:shape id="Text Box 53" o:spid="_x0000_s1026" type="#_x0000_t202" style="position:absolute;margin-left:0;margin-top:0;width:468pt;height:30.7pt;z-index:251658240;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" filled="f" stroked="f" strokeweight=".5pt">
                    <v:textbox style="mso-fit-shape-to-text:t">
                      <w:txbxContent>
                        <w:sdt>
                          <w:sdtPr>
                            <w:id w:val="-1305463256"/>
                            <w:date w:fullDate="2012-03-27T00:00:00Z">
                              <w:dateFormat w:val="M/d/yyyy"/>
                              <w:lid w:val="en-US"/>
                              <w:storeMappedDataAs w:val="dateTime"/>
                              <w:calendar w:val="gregorian"/>
                            </w:date>
                          </w:sdtPr>
                          <w:sdtEndPr/>
                          <w:sdtContent>
                            <w:p w:rsidR="00340195" w:rsidRDefault="00340195" w:rsidP="002A5DE2">
                              <w:pPr>
                                <w:pStyle w:val="Subtitle"/>
                              </w:pPr>
                              <w:r>
                                <w:t>3/27/2012</w:t>
                              </w:r>
                            </w:p>
                          </w:sdtContent>
                        </w:sdt>
                      </w:txbxContent>
                    </v:textbox>
                    <w10:wrap anchorx="margin" anchory="margin"/>
                  </v:shape>
                </w:pict>
              </mc:Fallback>
            </mc:AlternateContent>
          </w:r>
          <w:r w:rsidR="004C2B33">
            <w:rPr>
              <w:noProof/>
            </w:rPr>
            <mc:AlternateContent>
              <mc:Choice Requires="wps">
                <w:drawing>
                  <wp:anchor distT="0" distB="0" distL="114300" distR="114300" simplePos="0" relativeHeight="251661312" behindDoc="0" locked="0" layoutInCell="1" allowOverlap="1" wp14:anchorId="5CD3B741" wp14:editId="412A117A">
                    <wp:simplePos x="0" y="0"/>
                    <wp:positionH relativeFrom="margin">
                      <wp:align>center</wp:align>
                    </wp:positionH>
                    <wp:positionV relativeFrom="margin">
                      <wp:align>bottom</wp:align>
                    </wp:positionV>
                    <wp:extent cx="5943600" cy="36195"/>
                    <wp:effectExtent l="0" t="0" r="0" b="0"/>
                    <wp:wrapNone/>
                    <wp:docPr id="55" name="Rectangle 55"/>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angle 55" o:spid="_x0000_s1026" style="position:absolute;margin-left:0;margin-top:0;width:468pt;height:2.85pt;z-index:251661312;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" fillcolor="#4f81bd [3204]" stroked="f" strokeweight="2pt">
                    <w10:wrap anchorx="margin" anchory="margin"/>
                  </v:rect>
                </w:pict>
              </mc:Fallback>
            </mc:AlternateContent>
          </w:r>
        </w:p>
      </w:sdtContent>
    </w:sdt>
    <w:tbl>
      <w:tblPr>
        <w:tblpPr w:leftFromText="187" w:rightFromText="187" w:bottomFromText="720" w:vertAnchor="page" w:horzAnchor="margin" w:tblpXSpec="center" w:tblpY="4524"/>
        <w:tblW w:w="4554" w:type="pct"/>
        <w:tblLook w:val="04A0" w:firstRow="1" w:lastRow="0" w:firstColumn="1" w:lastColumn="0" w:noHBand="0" w:noVBand="1"/>
      </w:tblPr>
      <w:tblGrid>
        <w:gridCol w:w="9378"/>
      </w:tblGrid>
      <w:tr w:rsidR="007B2D23" w:rsidTr="007B2D23">
        <w:tc>
          <w:tcPr>
            <w:tcW w:w="9378" w:type="dxa"/>
          </w:tcPr>
          <w:p w:rsidR="007B2D23" w:rsidRDefault="005C37E8" w:rsidP="007B2D23">
            <w:pPr>
              <w:pStyle w:val="Title"/>
              <w:rPr>
                <w:sz w:val="140"/>
                <w:szCs w:val="140"/>
              </w:rPr>
            </w:pPr>
            <w:sdt>
              <w:sdtPr>
                <w:alias w:val="Title"/>
                <w:id w:val="1934172987"/>
                <w:dataBinding w:prefixMappings="xmlns:ns0='http://schemas.openxmlformats.org/package/2006/metadata/core-properties' xmlns:ns1='http://purl.org/dc/elements/1.1/'" w:xpath="/ns0:coreProperties[1]/ns1:title[1]" w:storeItemID="{6C3C8BC8-F283-45AE-878A-BAB7291924A1}"/>
                <w:text/>
              </w:sdtPr>
              <w:sdtEndPr/>
              <w:sdtContent>
                <w:r w:rsidR="007B2D23">
                  <w:t>Deployment of geologic map services using GeoSciML-Portrayal</w:t>
                </w:r>
              </w:sdtContent>
            </w:sdt>
          </w:p>
        </w:tc>
      </w:tr>
      <w:tr w:rsidR="007B2D23" w:rsidTr="007B2D23">
        <w:tc>
          <w:tcPr>
            <w:tcW w:w="9378" w:type="dxa"/>
            <w:vAlign w:val="bottom"/>
          </w:tcPr>
          <w:p w:rsidR="007B2D23" w:rsidRDefault="005C37E8" w:rsidP="007B2D23">
            <w:pPr>
              <w:pStyle w:val="Subtitle"/>
            </w:pPr>
            <w:sdt>
              <w:sdtPr>
                <w:alias w:val="Subtitle"/>
                <w:id w:val="-899293849"/>
                <w:dataBinding w:prefixMappings="xmlns:ns0='http://schemas.openxmlformats.org/package/2006/metadata/core-properties' xmlns:ns1='http://purl.org/dc/elements/1.1/'" w:xpath="/ns0:coreProperties[1]/ns1:subject[1]" w:storeItemID="{6C3C8BC8-F283-45AE-878A-BAB7291924A1}"/>
                <w:text/>
              </w:sdtPr>
              <w:sdtEndPr/>
              <w:sdtContent>
                <w:r w:rsidR="007B2D23">
                  <w:t>An introduction to a simple feature schema for supporting map services and guidelines for service deployment</w:t>
                </w:r>
              </w:sdtContent>
            </w:sdt>
          </w:p>
        </w:tc>
      </w:tr>
      <w:tr w:rsidR="007B2D23" w:rsidTr="007B2D23">
        <w:trPr>
          <w:trHeight w:val="1861"/>
        </w:trPr>
        <w:tc>
          <w:tcPr>
            <w:tcW w:w="9378" w:type="dxa"/>
            <w:vAlign w:val="bottom"/>
          </w:tcPr>
          <w:p w:rsidR="007B2D23" w:rsidRDefault="005C37E8" w:rsidP="007B2D23">
            <w:sdt>
              <w:sdtPr>
                <w:rPr>
                  <w:rFonts w:asciiTheme="minorHAnsi" w:eastAsiaTheme="minorEastAsia" w:hAnsiTheme="minorHAnsi"/>
                  <w:iCs/>
                  <w:sz w:val="21"/>
                  <w:szCs w:val="21"/>
                </w:rPr>
                <w:alias w:val="Abstract"/>
                <w:id w:val="624198434"/>
                <w:dataBinding w:prefixMappings="xmlns:ns0='http://schemas.microsoft.com/office/2006/coverPageProps'" w:xpath="/ns0:CoverPageProperties[1]/ns0:Abstract[1]" w:storeItemID="{55AF091B-3C7A-41E3-B477-F2FDAA23CFDA}"/>
                <w:text/>
              </w:sdtPr>
              <w:sdtEndPr/>
              <w:sdtContent>
                <w:r w:rsidR="007B2D23">
                  <w:rPr>
                    <w:rFonts w:asciiTheme="minorHAnsi" w:eastAsiaTheme="minorEastAsia" w:hAnsiTheme="minorHAnsi"/>
                    <w:iCs/>
                    <w:sz w:val="21"/>
                    <w:szCs w:val="21"/>
                  </w:rPr>
                  <w:t>A product of the Arizona Geological Survey</w:t>
                </w:r>
              </w:sdtContent>
            </w:sdt>
          </w:p>
        </w:tc>
      </w:tr>
    </w:tbl>
    <w:bookmarkStart w:id="1" w:name="_Toc364676115"/>
    <w:p w:rsidR="006A0679" w:rsidRPr="002A5DE2" w:rsidRDefault="007B2D23" w:rsidP="002A5DE2">
      <w:pPr>
        <w:pStyle w:val="Heading1"/>
        <w:rPr>
          <w:rFonts w:ascii="Century" w:hAnsi="Century"/>
          <w:noProof/>
        </w:rPr>
      </w:pPr>
      <w:r>
        <w:rPr>
          <w:noProof/>
        </w:rPr>
        <mc:AlternateContent>
          <mc:Choice Requires="wps">
            <w:drawing>
              <wp:anchor distT="0" distB="0" distL="114300" distR="114300" simplePos="0" relativeHeight="251728896" behindDoc="0" locked="0" layoutInCell="1" allowOverlap="1" wp14:anchorId="05ED5F7F" wp14:editId="7E754D5F">
                <wp:simplePos x="0" y="0"/>
                <wp:positionH relativeFrom="column">
                  <wp:posOffset>4313</wp:posOffset>
                </wp:positionH>
                <wp:positionV relativeFrom="paragraph">
                  <wp:posOffset>7043061</wp:posOffset>
                </wp:positionV>
                <wp:extent cx="6969664" cy="457080"/>
                <wp:effectExtent l="0" t="0" r="0" b="635"/>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69664" cy="457080"/>
                        </a:xfrm>
                        <a:prstGeom prst="rect">
                          <a:avLst/>
                        </a:prstGeom>
                        <a:noFill/>
                        <a:ln w="9525">
                          <a:noFill/>
                          <a:miter lim="800000"/>
                          <a:headEnd/>
                          <a:tailEnd/>
                        </a:ln>
                      </wps:spPr>
                      <wps:txbx>
                        <w:txbxContent>
                          <w:p w:rsidR="00340195" w:rsidRPr="00BD67E1" w:rsidRDefault="00340195" w:rsidP="00BD67E1">
                            <w:pPr>
                              <w:spacing w:after="0"/>
                              <w:rPr>
                                <w:sz w:val="16"/>
                                <w:szCs w:val="16"/>
                              </w:rPr>
                            </w:pPr>
                            <w:r>
                              <w:rPr>
                                <w:rFonts w:asciiTheme="majorHAnsi" w:eastAsiaTheme="majorEastAsia" w:hAnsiTheme="majorHAnsi" w:cstheme="majorBidi"/>
                                <w:b/>
                                <w:bCs/>
                                <w:noProof/>
                                <w:color w:val="365F91" w:themeColor="accent1" w:themeShade="BF"/>
                                <w:sz w:val="28"/>
                                <w:szCs w:val="28"/>
                              </w:rPr>
                              <w:drawing>
                                <wp:inline distT="0" distB="0" distL="0" distR="0" wp14:anchorId="424AEBD1" wp14:editId="4F459B06">
                                  <wp:extent cx="836762" cy="293298"/>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png"/>
                                          <pic:cNvPicPr/>
                                        </pic:nvPicPr>
                                        <pic:blipFill>
                                          <a:blip r:embed="rId12">
                                            <a:extLst>
                                              <a:ext uri="{28A0092B-C50C-407E-A947-70E740481C1C}">
                                                <a14:useLocalDpi xmlns:a14="http://schemas.microsoft.com/office/drawing/2010/main" val="0"/>
                                              </a:ext>
                                            </a:extLst>
                                          </a:blip>
                                          <a:stretch>
                                            <a:fillRect/>
                                          </a:stretch>
                                        </pic:blipFill>
                                        <pic:spPr>
                                          <a:xfrm>
                                            <a:off x="0" y="0"/>
                                            <a:ext cx="841321" cy="294896"/>
                                          </a:xfrm>
                                          <a:prstGeom prst="rect">
                                            <a:avLst/>
                                          </a:prstGeom>
                                        </pic:spPr>
                                      </pic:pic>
                                    </a:graphicData>
                                  </a:graphic>
                                </wp:inline>
                              </w:drawing>
                            </w:r>
                            <w:r>
                              <w:t xml:space="preserve"> </w:t>
                            </w:r>
                            <w:r w:rsidRPr="00BD67E1">
                              <w:rPr>
                                <w:rFonts w:asciiTheme="minorHAnsi" w:hAnsiTheme="minorHAnsi" w:cstheme="minorHAnsi"/>
                                <w:sz w:val="16"/>
                                <w:szCs w:val="16"/>
                              </w:rPr>
                              <w:t>This work is licensed under a Creative Commons Attribution 3.0 Unported License. Copyright © Arizona Geological Survey, 2012</w:t>
                            </w:r>
                          </w:p>
                          <w:p w:rsidR="00340195" w:rsidRDefault="0034019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left:0;text-align:left;margin-left:.35pt;margin-top:554.55pt;width:548.8pt;height:3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" filled="f" stroked="f">
                <v:textbox>
                  <w:txbxContent>
                    <w:p w:rsidR="00340195" w:rsidRPr="00BD67E1" w:rsidRDefault="00340195" w:rsidP="00BD67E1">
                      <w:pPr>
                        <w:spacing w:after="0"/>
                        <w:rPr>
                          <w:sz w:val="16"/>
                          <w:szCs w:val="16"/>
                        </w:rPr>
                      </w:pPr>
                      <w:r>
                        <w:rPr>
                          <w:rFonts w:asciiTheme="majorHAnsi" w:eastAsiaTheme="majorEastAsia" w:hAnsiTheme="majorHAnsi" w:cstheme="majorBidi"/>
                          <w:b/>
                          <w:bCs/>
                          <w:noProof/>
                          <w:color w:val="365F91" w:themeColor="accent1" w:themeShade="BF"/>
                          <w:sz w:val="28"/>
                          <w:szCs w:val="28"/>
                        </w:rPr>
                        <w:drawing>
                          <wp:inline distT="0" distB="0" distL="0" distR="0" wp14:anchorId="424AEBD1" wp14:editId="4F459B06">
                            <wp:extent cx="836762" cy="293298"/>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png"/>
                                    <pic:cNvPicPr/>
                                  </pic:nvPicPr>
                                  <pic:blipFill>
                                    <a:blip r:embed="rId13">
                                      <a:extLst>
                                        <a:ext uri="{28A0092B-C50C-407E-A947-70E740481C1C}">
                                          <a14:useLocalDpi xmlns:a14="http://schemas.microsoft.com/office/drawing/2010/main" val="0"/>
                                        </a:ext>
                                      </a:extLst>
                                    </a:blip>
                                    <a:stretch>
                                      <a:fillRect/>
                                    </a:stretch>
                                  </pic:blipFill>
                                  <pic:spPr>
                                    <a:xfrm>
                                      <a:off x="0" y="0"/>
                                      <a:ext cx="841321" cy="294896"/>
                                    </a:xfrm>
                                    <a:prstGeom prst="rect">
                                      <a:avLst/>
                                    </a:prstGeom>
                                  </pic:spPr>
                                </pic:pic>
                              </a:graphicData>
                            </a:graphic>
                          </wp:inline>
                        </w:drawing>
                      </w:r>
                      <w:r>
                        <w:t xml:space="preserve"> </w:t>
                      </w:r>
                      <w:r w:rsidRPr="00BD67E1">
                        <w:rPr>
                          <w:rFonts w:asciiTheme="minorHAnsi" w:hAnsiTheme="minorHAnsi" w:cstheme="minorHAnsi"/>
                          <w:sz w:val="16"/>
                          <w:szCs w:val="16"/>
                        </w:rPr>
                        <w:t>This work is licensed under a Creative Commons Attribution 3.0 Unported License. Copyright © Arizona Geological Survey, 2012</w:t>
                      </w:r>
                    </w:p>
                    <w:p w:rsidR="00340195" w:rsidRDefault="00340195"/>
                  </w:txbxContent>
                </v:textbox>
              </v:shape>
            </w:pict>
          </mc:Fallback>
        </mc:AlternateContent>
      </w:r>
      <w:bookmarkEnd w:id="1"/>
      <w:r w:rsidR="009150B8">
        <w:rPr>
          <w:noProof/>
        </w:rPr>
        <w:br w:type="page"/>
      </w:r>
      <w:bookmarkStart w:id="2" w:name="_Toc320714699"/>
      <w:bookmarkStart w:id="3" w:name="_Toc321148884"/>
      <w:bookmarkStart w:id="4" w:name="_Ref321729539"/>
      <w:bookmarkEnd w:id="2"/>
    </w:p>
    <w:sdt>
      <w:sdtPr>
        <w:rPr>
          <w:rFonts w:ascii="Century" w:eastAsiaTheme="minorHAnsi" w:hAnsi="Century" w:cstheme="minorBidi"/>
          <w:b w:val="0"/>
          <w:bCs w:val="0"/>
          <w:color w:val="auto"/>
          <w:sz w:val="22"/>
          <w:szCs w:val="18"/>
          <w:lang w:eastAsia="en-US"/>
        </w:rPr>
        <w:id w:val="2000386137"/>
        <w:docPartObj>
          <w:docPartGallery w:val="Table of Contents"/>
          <w:docPartUnique/>
        </w:docPartObj>
      </w:sdtPr>
      <w:sdtEndPr>
        <w:rPr>
          <w:noProof/>
        </w:rPr>
      </w:sdtEndPr>
      <w:sdtContent>
        <w:p w:rsidR="006A0679" w:rsidRDefault="006A0679" w:rsidP="0087247F">
          <w:pPr>
            <w:pStyle w:val="TOCHeading"/>
            <w:numPr>
              <w:ilvl w:val="0"/>
              <w:numId w:val="0"/>
            </w:numPr>
          </w:pPr>
          <w:r>
            <w:t>Contents</w:t>
          </w:r>
        </w:p>
        <w:p w:rsidR="0030160D" w:rsidRDefault="006A0679">
          <w:pPr>
            <w:pStyle w:val="TOC1"/>
            <w:rPr>
              <w:rFonts w:asciiTheme="minorHAnsi" w:eastAsiaTheme="minorEastAsia" w:hAnsiTheme="minorHAnsi"/>
              <w:noProof/>
              <w:szCs w:val="22"/>
            </w:rPr>
          </w:pPr>
          <w:r>
            <w:fldChar w:fldCharType="begin"/>
          </w:r>
          <w:r>
            <w:instrText xml:space="preserve"> TOC \o "1-3" \h \z \u </w:instrText>
          </w:r>
          <w:r>
            <w:fldChar w:fldCharType="separate"/>
          </w:r>
          <w:hyperlink w:anchor="_Toc364676115" w:history="1">
            <w:r w:rsidR="0030160D" w:rsidRPr="00915B1F">
              <w:rPr>
                <w:rStyle w:val="Hyperlink"/>
                <w:noProof/>
              </w:rPr>
              <w:t>1</w:t>
            </w:r>
            <w:bookmarkStart w:id="5" w:name="_Toc364675939"/>
            <w:r w:rsidR="0030160D">
              <w:rPr>
                <w:rFonts w:asciiTheme="minorHAnsi" w:eastAsiaTheme="minorEastAsia" w:hAnsiTheme="minorHAnsi"/>
                <w:noProof/>
                <w:szCs w:val="22"/>
              </w:rPr>
              <w:tab/>
            </w:r>
            <w:bookmarkEnd w:id="5"/>
            <w:r w:rsidR="0030160D">
              <w:rPr>
                <w:noProof/>
                <w:webHidden/>
              </w:rPr>
              <w:tab/>
            </w:r>
            <w:r w:rsidR="0030160D">
              <w:rPr>
                <w:noProof/>
                <w:webHidden/>
              </w:rPr>
              <w:fldChar w:fldCharType="begin"/>
            </w:r>
            <w:r w:rsidR="0030160D">
              <w:rPr>
                <w:noProof/>
                <w:webHidden/>
              </w:rPr>
              <w:instrText xml:space="preserve"> PAGEREF _Toc364676115 \h </w:instrText>
            </w:r>
            <w:r w:rsidR="0030160D">
              <w:rPr>
                <w:noProof/>
                <w:webHidden/>
              </w:rPr>
            </w:r>
            <w:r w:rsidR="0030160D">
              <w:rPr>
                <w:noProof/>
                <w:webHidden/>
              </w:rPr>
              <w:fldChar w:fldCharType="separate"/>
            </w:r>
            <w:r w:rsidR="0030160D">
              <w:rPr>
                <w:noProof/>
                <w:webHidden/>
              </w:rPr>
              <w:t>0</w:t>
            </w:r>
            <w:r w:rsidR="0030160D">
              <w:rPr>
                <w:noProof/>
                <w:webHidden/>
              </w:rPr>
              <w:fldChar w:fldCharType="end"/>
            </w:r>
          </w:hyperlink>
        </w:p>
        <w:p w:rsidR="0030160D" w:rsidRDefault="005C37E8">
          <w:pPr>
            <w:pStyle w:val="TOC1"/>
            <w:rPr>
              <w:rFonts w:asciiTheme="minorHAnsi" w:eastAsiaTheme="minorEastAsia" w:hAnsiTheme="minorHAnsi"/>
              <w:noProof/>
              <w:szCs w:val="22"/>
            </w:rPr>
          </w:pPr>
          <w:hyperlink w:anchor="_Toc364676116" w:history="1">
            <w:r w:rsidR="0030160D" w:rsidRPr="00915B1F">
              <w:rPr>
                <w:rStyle w:val="Hyperlink"/>
                <w:noProof/>
              </w:rPr>
              <w:t>1</w:t>
            </w:r>
            <w:r w:rsidR="0030160D">
              <w:rPr>
                <w:rFonts w:asciiTheme="minorHAnsi" w:eastAsiaTheme="minorEastAsia" w:hAnsiTheme="minorHAnsi"/>
                <w:noProof/>
                <w:szCs w:val="22"/>
              </w:rPr>
              <w:tab/>
            </w:r>
            <w:r w:rsidR="0030160D" w:rsidRPr="00915B1F">
              <w:rPr>
                <w:rStyle w:val="Hyperlink"/>
                <w:noProof/>
              </w:rPr>
              <w:t>Introduction</w:t>
            </w:r>
            <w:r w:rsidR="0030160D">
              <w:rPr>
                <w:noProof/>
                <w:webHidden/>
              </w:rPr>
              <w:tab/>
            </w:r>
            <w:r w:rsidR="0030160D">
              <w:rPr>
                <w:noProof/>
                <w:webHidden/>
              </w:rPr>
              <w:fldChar w:fldCharType="begin"/>
            </w:r>
            <w:r w:rsidR="0030160D">
              <w:rPr>
                <w:noProof/>
                <w:webHidden/>
              </w:rPr>
              <w:instrText xml:space="preserve"> PAGEREF _Toc364676116 \h </w:instrText>
            </w:r>
            <w:r w:rsidR="0030160D">
              <w:rPr>
                <w:noProof/>
                <w:webHidden/>
              </w:rPr>
            </w:r>
            <w:r w:rsidR="0030160D">
              <w:rPr>
                <w:noProof/>
                <w:webHidden/>
              </w:rPr>
              <w:fldChar w:fldCharType="separate"/>
            </w:r>
            <w:r w:rsidR="0030160D">
              <w:rPr>
                <w:noProof/>
                <w:webHidden/>
              </w:rPr>
              <w:t>3</w:t>
            </w:r>
            <w:r w:rsidR="0030160D">
              <w:rPr>
                <w:noProof/>
                <w:webHidden/>
              </w:rPr>
              <w:fldChar w:fldCharType="end"/>
            </w:r>
          </w:hyperlink>
        </w:p>
        <w:p w:rsidR="0030160D" w:rsidRDefault="005C37E8">
          <w:pPr>
            <w:pStyle w:val="TOC2"/>
            <w:tabs>
              <w:tab w:val="left" w:pos="880"/>
            </w:tabs>
            <w:rPr>
              <w:rFonts w:asciiTheme="minorHAnsi" w:eastAsiaTheme="minorEastAsia" w:hAnsiTheme="minorHAnsi"/>
              <w:noProof/>
              <w:szCs w:val="22"/>
            </w:rPr>
          </w:pPr>
          <w:hyperlink w:anchor="_Toc364676117" w:history="1">
            <w:r w:rsidR="0030160D" w:rsidRPr="00915B1F">
              <w:rPr>
                <w:rStyle w:val="Hyperlink"/>
                <w:noProof/>
              </w:rPr>
              <w:t>1.1</w:t>
            </w:r>
            <w:r w:rsidR="0030160D">
              <w:rPr>
                <w:rFonts w:asciiTheme="minorHAnsi" w:eastAsiaTheme="minorEastAsia" w:hAnsiTheme="minorHAnsi"/>
                <w:noProof/>
                <w:szCs w:val="22"/>
              </w:rPr>
              <w:tab/>
            </w:r>
            <w:r w:rsidR="0030160D" w:rsidRPr="00915B1F">
              <w:rPr>
                <w:rStyle w:val="Hyperlink"/>
                <w:noProof/>
              </w:rPr>
              <w:t>What is USGIN?</w:t>
            </w:r>
            <w:r w:rsidR="0030160D">
              <w:rPr>
                <w:noProof/>
                <w:webHidden/>
              </w:rPr>
              <w:tab/>
            </w:r>
            <w:r w:rsidR="0030160D">
              <w:rPr>
                <w:noProof/>
                <w:webHidden/>
              </w:rPr>
              <w:fldChar w:fldCharType="begin"/>
            </w:r>
            <w:r w:rsidR="0030160D">
              <w:rPr>
                <w:noProof/>
                <w:webHidden/>
              </w:rPr>
              <w:instrText xml:space="preserve"> PAGEREF _Toc364676117 \h </w:instrText>
            </w:r>
            <w:r w:rsidR="0030160D">
              <w:rPr>
                <w:noProof/>
                <w:webHidden/>
              </w:rPr>
            </w:r>
            <w:r w:rsidR="0030160D">
              <w:rPr>
                <w:noProof/>
                <w:webHidden/>
              </w:rPr>
              <w:fldChar w:fldCharType="separate"/>
            </w:r>
            <w:r w:rsidR="0030160D">
              <w:rPr>
                <w:noProof/>
                <w:webHidden/>
              </w:rPr>
              <w:t>3</w:t>
            </w:r>
            <w:r w:rsidR="0030160D">
              <w:rPr>
                <w:noProof/>
                <w:webHidden/>
              </w:rPr>
              <w:fldChar w:fldCharType="end"/>
            </w:r>
          </w:hyperlink>
        </w:p>
        <w:p w:rsidR="0030160D" w:rsidRDefault="005C37E8">
          <w:pPr>
            <w:pStyle w:val="TOC2"/>
            <w:tabs>
              <w:tab w:val="left" w:pos="880"/>
            </w:tabs>
            <w:rPr>
              <w:rFonts w:asciiTheme="minorHAnsi" w:eastAsiaTheme="minorEastAsia" w:hAnsiTheme="minorHAnsi"/>
              <w:noProof/>
              <w:szCs w:val="22"/>
            </w:rPr>
          </w:pPr>
          <w:hyperlink w:anchor="_Toc364676118" w:history="1">
            <w:r w:rsidR="0030160D" w:rsidRPr="00915B1F">
              <w:rPr>
                <w:rStyle w:val="Hyperlink"/>
                <w:noProof/>
              </w:rPr>
              <w:t>1.2</w:t>
            </w:r>
            <w:r w:rsidR="0030160D">
              <w:rPr>
                <w:rFonts w:asciiTheme="minorHAnsi" w:eastAsiaTheme="minorEastAsia" w:hAnsiTheme="minorHAnsi"/>
                <w:noProof/>
                <w:szCs w:val="22"/>
              </w:rPr>
              <w:tab/>
            </w:r>
            <w:r w:rsidR="0030160D" w:rsidRPr="00915B1F">
              <w:rPr>
                <w:rStyle w:val="Hyperlink"/>
                <w:noProof/>
              </w:rPr>
              <w:t>GeoSciML-Portrayal and GeoSciML</w:t>
            </w:r>
            <w:r w:rsidR="0030160D">
              <w:rPr>
                <w:noProof/>
                <w:webHidden/>
              </w:rPr>
              <w:tab/>
            </w:r>
            <w:r w:rsidR="0030160D">
              <w:rPr>
                <w:noProof/>
                <w:webHidden/>
              </w:rPr>
              <w:fldChar w:fldCharType="begin"/>
            </w:r>
            <w:r w:rsidR="0030160D">
              <w:rPr>
                <w:noProof/>
                <w:webHidden/>
              </w:rPr>
              <w:instrText xml:space="preserve"> PAGEREF _Toc364676118 \h </w:instrText>
            </w:r>
            <w:r w:rsidR="0030160D">
              <w:rPr>
                <w:noProof/>
                <w:webHidden/>
              </w:rPr>
            </w:r>
            <w:r w:rsidR="0030160D">
              <w:rPr>
                <w:noProof/>
                <w:webHidden/>
              </w:rPr>
              <w:fldChar w:fldCharType="separate"/>
            </w:r>
            <w:r w:rsidR="0030160D">
              <w:rPr>
                <w:noProof/>
                <w:webHidden/>
              </w:rPr>
              <w:t>4</w:t>
            </w:r>
            <w:r w:rsidR="0030160D">
              <w:rPr>
                <w:noProof/>
                <w:webHidden/>
              </w:rPr>
              <w:fldChar w:fldCharType="end"/>
            </w:r>
          </w:hyperlink>
        </w:p>
        <w:p w:rsidR="0030160D" w:rsidRDefault="005C37E8">
          <w:pPr>
            <w:pStyle w:val="TOC2"/>
            <w:tabs>
              <w:tab w:val="left" w:pos="880"/>
            </w:tabs>
            <w:rPr>
              <w:rFonts w:asciiTheme="minorHAnsi" w:eastAsiaTheme="minorEastAsia" w:hAnsiTheme="minorHAnsi"/>
              <w:noProof/>
              <w:szCs w:val="22"/>
            </w:rPr>
          </w:pPr>
          <w:hyperlink w:anchor="_Toc364676119" w:history="1">
            <w:r w:rsidR="0030160D" w:rsidRPr="00915B1F">
              <w:rPr>
                <w:rStyle w:val="Hyperlink"/>
                <w:noProof/>
              </w:rPr>
              <w:t>1.3</w:t>
            </w:r>
            <w:r w:rsidR="0030160D">
              <w:rPr>
                <w:rFonts w:asciiTheme="minorHAnsi" w:eastAsiaTheme="minorEastAsia" w:hAnsiTheme="minorHAnsi"/>
                <w:noProof/>
                <w:szCs w:val="22"/>
              </w:rPr>
              <w:tab/>
            </w:r>
            <w:r w:rsidR="0030160D" w:rsidRPr="00915B1F">
              <w:rPr>
                <w:rStyle w:val="Hyperlink"/>
                <w:noProof/>
              </w:rPr>
              <w:t>Cookbook Prerequisites</w:t>
            </w:r>
            <w:r w:rsidR="0030160D">
              <w:rPr>
                <w:noProof/>
                <w:webHidden/>
              </w:rPr>
              <w:tab/>
            </w:r>
            <w:r w:rsidR="0030160D">
              <w:rPr>
                <w:noProof/>
                <w:webHidden/>
              </w:rPr>
              <w:fldChar w:fldCharType="begin"/>
            </w:r>
            <w:r w:rsidR="0030160D">
              <w:rPr>
                <w:noProof/>
                <w:webHidden/>
              </w:rPr>
              <w:instrText xml:space="preserve"> PAGEREF _Toc364676119 \h </w:instrText>
            </w:r>
            <w:r w:rsidR="0030160D">
              <w:rPr>
                <w:noProof/>
                <w:webHidden/>
              </w:rPr>
            </w:r>
            <w:r w:rsidR="0030160D">
              <w:rPr>
                <w:noProof/>
                <w:webHidden/>
              </w:rPr>
              <w:fldChar w:fldCharType="separate"/>
            </w:r>
            <w:r w:rsidR="0030160D">
              <w:rPr>
                <w:noProof/>
                <w:webHidden/>
              </w:rPr>
              <w:t>6</w:t>
            </w:r>
            <w:r w:rsidR="0030160D">
              <w:rPr>
                <w:noProof/>
                <w:webHidden/>
              </w:rPr>
              <w:fldChar w:fldCharType="end"/>
            </w:r>
          </w:hyperlink>
        </w:p>
        <w:p w:rsidR="0030160D" w:rsidRDefault="005C37E8">
          <w:pPr>
            <w:pStyle w:val="TOC2"/>
            <w:tabs>
              <w:tab w:val="left" w:pos="880"/>
            </w:tabs>
            <w:rPr>
              <w:rFonts w:asciiTheme="minorHAnsi" w:eastAsiaTheme="minorEastAsia" w:hAnsiTheme="minorHAnsi"/>
              <w:noProof/>
              <w:szCs w:val="22"/>
            </w:rPr>
          </w:pPr>
          <w:hyperlink w:anchor="_Toc364676120" w:history="1">
            <w:r w:rsidR="0030160D" w:rsidRPr="00915B1F">
              <w:rPr>
                <w:rStyle w:val="Hyperlink"/>
                <w:noProof/>
              </w:rPr>
              <w:t>1.4</w:t>
            </w:r>
            <w:r w:rsidR="0030160D">
              <w:rPr>
                <w:rFonts w:asciiTheme="minorHAnsi" w:eastAsiaTheme="minorEastAsia" w:hAnsiTheme="minorHAnsi"/>
                <w:noProof/>
                <w:szCs w:val="22"/>
              </w:rPr>
              <w:tab/>
            </w:r>
            <w:r w:rsidR="0030160D" w:rsidRPr="00915B1F">
              <w:rPr>
                <w:rStyle w:val="Hyperlink"/>
                <w:noProof/>
              </w:rPr>
              <w:t>Cookbook Workflow</w:t>
            </w:r>
            <w:r w:rsidR="0030160D">
              <w:rPr>
                <w:noProof/>
                <w:webHidden/>
              </w:rPr>
              <w:tab/>
            </w:r>
            <w:r w:rsidR="0030160D">
              <w:rPr>
                <w:noProof/>
                <w:webHidden/>
              </w:rPr>
              <w:fldChar w:fldCharType="begin"/>
            </w:r>
            <w:r w:rsidR="0030160D">
              <w:rPr>
                <w:noProof/>
                <w:webHidden/>
              </w:rPr>
              <w:instrText xml:space="preserve"> PAGEREF _Toc364676120 \h </w:instrText>
            </w:r>
            <w:r w:rsidR="0030160D">
              <w:rPr>
                <w:noProof/>
                <w:webHidden/>
              </w:rPr>
            </w:r>
            <w:r w:rsidR="0030160D">
              <w:rPr>
                <w:noProof/>
                <w:webHidden/>
              </w:rPr>
              <w:fldChar w:fldCharType="separate"/>
            </w:r>
            <w:r w:rsidR="0030160D">
              <w:rPr>
                <w:noProof/>
                <w:webHidden/>
              </w:rPr>
              <w:t>7</w:t>
            </w:r>
            <w:r w:rsidR="0030160D">
              <w:rPr>
                <w:noProof/>
                <w:webHidden/>
              </w:rPr>
              <w:fldChar w:fldCharType="end"/>
            </w:r>
          </w:hyperlink>
        </w:p>
        <w:p w:rsidR="0030160D" w:rsidRDefault="005C37E8">
          <w:pPr>
            <w:pStyle w:val="TOC1"/>
            <w:rPr>
              <w:rFonts w:asciiTheme="minorHAnsi" w:eastAsiaTheme="minorEastAsia" w:hAnsiTheme="minorHAnsi"/>
              <w:noProof/>
              <w:szCs w:val="22"/>
            </w:rPr>
          </w:pPr>
          <w:hyperlink w:anchor="_Toc364676121" w:history="1">
            <w:r w:rsidR="0030160D" w:rsidRPr="00915B1F">
              <w:rPr>
                <w:rStyle w:val="Hyperlink"/>
                <w:noProof/>
              </w:rPr>
              <w:t>2</w:t>
            </w:r>
            <w:r w:rsidR="0030160D">
              <w:rPr>
                <w:rFonts w:asciiTheme="minorHAnsi" w:eastAsiaTheme="minorEastAsia" w:hAnsiTheme="minorHAnsi"/>
                <w:noProof/>
                <w:szCs w:val="22"/>
              </w:rPr>
              <w:tab/>
            </w:r>
            <w:r w:rsidR="0030160D" w:rsidRPr="00915B1F">
              <w:rPr>
                <w:rStyle w:val="Hyperlink"/>
                <w:noProof/>
              </w:rPr>
              <w:t>GeoSciML-Portrayal Feature Types</w:t>
            </w:r>
            <w:r w:rsidR="0030160D">
              <w:rPr>
                <w:noProof/>
                <w:webHidden/>
              </w:rPr>
              <w:tab/>
            </w:r>
            <w:r w:rsidR="0030160D">
              <w:rPr>
                <w:noProof/>
                <w:webHidden/>
              </w:rPr>
              <w:fldChar w:fldCharType="begin"/>
            </w:r>
            <w:r w:rsidR="0030160D">
              <w:rPr>
                <w:noProof/>
                <w:webHidden/>
              </w:rPr>
              <w:instrText xml:space="preserve"> PAGEREF _Toc364676121 \h </w:instrText>
            </w:r>
            <w:r w:rsidR="0030160D">
              <w:rPr>
                <w:noProof/>
                <w:webHidden/>
              </w:rPr>
            </w:r>
            <w:r w:rsidR="0030160D">
              <w:rPr>
                <w:noProof/>
                <w:webHidden/>
              </w:rPr>
              <w:fldChar w:fldCharType="separate"/>
            </w:r>
            <w:r w:rsidR="0030160D">
              <w:rPr>
                <w:noProof/>
                <w:webHidden/>
              </w:rPr>
              <w:t>7</w:t>
            </w:r>
            <w:r w:rsidR="0030160D">
              <w:rPr>
                <w:noProof/>
                <w:webHidden/>
              </w:rPr>
              <w:fldChar w:fldCharType="end"/>
            </w:r>
          </w:hyperlink>
        </w:p>
        <w:p w:rsidR="0030160D" w:rsidRDefault="005C37E8">
          <w:pPr>
            <w:pStyle w:val="TOC2"/>
            <w:tabs>
              <w:tab w:val="left" w:pos="880"/>
            </w:tabs>
            <w:rPr>
              <w:rFonts w:asciiTheme="minorHAnsi" w:eastAsiaTheme="minorEastAsia" w:hAnsiTheme="minorHAnsi"/>
              <w:noProof/>
              <w:szCs w:val="22"/>
            </w:rPr>
          </w:pPr>
          <w:hyperlink w:anchor="_Toc364676122" w:history="1">
            <w:r w:rsidR="0030160D" w:rsidRPr="00915B1F">
              <w:rPr>
                <w:rStyle w:val="Hyperlink"/>
                <w:noProof/>
              </w:rPr>
              <w:t>2.1</w:t>
            </w:r>
            <w:r w:rsidR="0030160D">
              <w:rPr>
                <w:rFonts w:asciiTheme="minorHAnsi" w:eastAsiaTheme="minorEastAsia" w:hAnsiTheme="minorHAnsi"/>
                <w:noProof/>
                <w:szCs w:val="22"/>
              </w:rPr>
              <w:tab/>
            </w:r>
            <w:r w:rsidR="0030160D" w:rsidRPr="00915B1F">
              <w:rPr>
                <w:rStyle w:val="Hyperlink"/>
                <w:noProof/>
              </w:rPr>
              <w:t>ContactView Features</w:t>
            </w:r>
            <w:r w:rsidR="0030160D">
              <w:rPr>
                <w:noProof/>
                <w:webHidden/>
              </w:rPr>
              <w:tab/>
            </w:r>
            <w:r w:rsidR="0030160D">
              <w:rPr>
                <w:noProof/>
                <w:webHidden/>
              </w:rPr>
              <w:fldChar w:fldCharType="begin"/>
            </w:r>
            <w:r w:rsidR="0030160D">
              <w:rPr>
                <w:noProof/>
                <w:webHidden/>
              </w:rPr>
              <w:instrText xml:space="preserve"> PAGEREF _Toc364676122 \h </w:instrText>
            </w:r>
            <w:r w:rsidR="0030160D">
              <w:rPr>
                <w:noProof/>
                <w:webHidden/>
              </w:rPr>
            </w:r>
            <w:r w:rsidR="0030160D">
              <w:rPr>
                <w:noProof/>
                <w:webHidden/>
              </w:rPr>
              <w:fldChar w:fldCharType="separate"/>
            </w:r>
            <w:r w:rsidR="0030160D">
              <w:rPr>
                <w:noProof/>
                <w:webHidden/>
              </w:rPr>
              <w:t>8</w:t>
            </w:r>
            <w:r w:rsidR="0030160D">
              <w:rPr>
                <w:noProof/>
                <w:webHidden/>
              </w:rPr>
              <w:fldChar w:fldCharType="end"/>
            </w:r>
          </w:hyperlink>
        </w:p>
        <w:p w:rsidR="0030160D" w:rsidRDefault="005C37E8">
          <w:pPr>
            <w:pStyle w:val="TOC2"/>
            <w:tabs>
              <w:tab w:val="left" w:pos="880"/>
            </w:tabs>
            <w:rPr>
              <w:rFonts w:asciiTheme="minorHAnsi" w:eastAsiaTheme="minorEastAsia" w:hAnsiTheme="minorHAnsi"/>
              <w:noProof/>
              <w:szCs w:val="22"/>
            </w:rPr>
          </w:pPr>
          <w:hyperlink w:anchor="_Toc364676123" w:history="1">
            <w:r w:rsidR="0030160D" w:rsidRPr="00915B1F">
              <w:rPr>
                <w:rStyle w:val="Hyperlink"/>
                <w:noProof/>
              </w:rPr>
              <w:t>2.2</w:t>
            </w:r>
            <w:r w:rsidR="0030160D">
              <w:rPr>
                <w:rFonts w:asciiTheme="minorHAnsi" w:eastAsiaTheme="minorEastAsia" w:hAnsiTheme="minorHAnsi"/>
                <w:noProof/>
                <w:szCs w:val="22"/>
              </w:rPr>
              <w:tab/>
            </w:r>
            <w:r w:rsidR="0030160D" w:rsidRPr="00915B1F">
              <w:rPr>
                <w:rStyle w:val="Hyperlink"/>
                <w:noProof/>
              </w:rPr>
              <w:t>ShearDisplacementView Features</w:t>
            </w:r>
            <w:r w:rsidR="0030160D">
              <w:rPr>
                <w:noProof/>
                <w:webHidden/>
              </w:rPr>
              <w:tab/>
            </w:r>
            <w:r w:rsidR="0030160D">
              <w:rPr>
                <w:noProof/>
                <w:webHidden/>
              </w:rPr>
              <w:fldChar w:fldCharType="begin"/>
            </w:r>
            <w:r w:rsidR="0030160D">
              <w:rPr>
                <w:noProof/>
                <w:webHidden/>
              </w:rPr>
              <w:instrText xml:space="preserve"> PAGEREF _Toc364676123 \h </w:instrText>
            </w:r>
            <w:r w:rsidR="0030160D">
              <w:rPr>
                <w:noProof/>
                <w:webHidden/>
              </w:rPr>
            </w:r>
            <w:r w:rsidR="0030160D">
              <w:rPr>
                <w:noProof/>
                <w:webHidden/>
              </w:rPr>
              <w:fldChar w:fldCharType="separate"/>
            </w:r>
            <w:r w:rsidR="0030160D">
              <w:rPr>
                <w:noProof/>
                <w:webHidden/>
              </w:rPr>
              <w:t>10</w:t>
            </w:r>
            <w:r w:rsidR="0030160D">
              <w:rPr>
                <w:noProof/>
                <w:webHidden/>
              </w:rPr>
              <w:fldChar w:fldCharType="end"/>
            </w:r>
          </w:hyperlink>
        </w:p>
        <w:p w:rsidR="0030160D" w:rsidRDefault="005C37E8">
          <w:pPr>
            <w:pStyle w:val="TOC2"/>
            <w:tabs>
              <w:tab w:val="left" w:pos="880"/>
            </w:tabs>
            <w:rPr>
              <w:rFonts w:asciiTheme="minorHAnsi" w:eastAsiaTheme="minorEastAsia" w:hAnsiTheme="minorHAnsi"/>
              <w:noProof/>
              <w:szCs w:val="22"/>
            </w:rPr>
          </w:pPr>
          <w:hyperlink w:anchor="_Toc364676124" w:history="1">
            <w:r w:rsidR="0030160D" w:rsidRPr="00915B1F">
              <w:rPr>
                <w:rStyle w:val="Hyperlink"/>
                <w:noProof/>
              </w:rPr>
              <w:t>2.3</w:t>
            </w:r>
            <w:r w:rsidR="0030160D">
              <w:rPr>
                <w:rFonts w:asciiTheme="minorHAnsi" w:eastAsiaTheme="minorEastAsia" w:hAnsiTheme="minorHAnsi"/>
                <w:noProof/>
                <w:szCs w:val="22"/>
              </w:rPr>
              <w:tab/>
            </w:r>
            <w:r w:rsidR="0030160D" w:rsidRPr="00915B1F">
              <w:rPr>
                <w:rStyle w:val="Hyperlink"/>
                <w:noProof/>
              </w:rPr>
              <w:t>GeologicUnitView Features</w:t>
            </w:r>
            <w:r w:rsidR="0030160D">
              <w:rPr>
                <w:noProof/>
                <w:webHidden/>
              </w:rPr>
              <w:tab/>
            </w:r>
            <w:r w:rsidR="0030160D">
              <w:rPr>
                <w:noProof/>
                <w:webHidden/>
              </w:rPr>
              <w:fldChar w:fldCharType="begin"/>
            </w:r>
            <w:r w:rsidR="0030160D">
              <w:rPr>
                <w:noProof/>
                <w:webHidden/>
              </w:rPr>
              <w:instrText xml:space="preserve"> PAGEREF _Toc364676124 \h </w:instrText>
            </w:r>
            <w:r w:rsidR="0030160D">
              <w:rPr>
                <w:noProof/>
                <w:webHidden/>
              </w:rPr>
            </w:r>
            <w:r w:rsidR="0030160D">
              <w:rPr>
                <w:noProof/>
                <w:webHidden/>
              </w:rPr>
              <w:fldChar w:fldCharType="separate"/>
            </w:r>
            <w:r w:rsidR="0030160D">
              <w:rPr>
                <w:noProof/>
                <w:webHidden/>
              </w:rPr>
              <w:t>12</w:t>
            </w:r>
            <w:r w:rsidR="0030160D">
              <w:rPr>
                <w:noProof/>
                <w:webHidden/>
              </w:rPr>
              <w:fldChar w:fldCharType="end"/>
            </w:r>
          </w:hyperlink>
        </w:p>
        <w:p w:rsidR="0030160D" w:rsidRDefault="005C37E8">
          <w:pPr>
            <w:pStyle w:val="TOC1"/>
            <w:rPr>
              <w:rFonts w:asciiTheme="minorHAnsi" w:eastAsiaTheme="minorEastAsia" w:hAnsiTheme="minorHAnsi"/>
              <w:noProof/>
              <w:szCs w:val="22"/>
            </w:rPr>
          </w:pPr>
          <w:hyperlink w:anchor="_Toc364676125" w:history="1">
            <w:r w:rsidR="0030160D" w:rsidRPr="00915B1F">
              <w:rPr>
                <w:rStyle w:val="Hyperlink"/>
                <w:noProof/>
              </w:rPr>
              <w:t>3</w:t>
            </w:r>
            <w:r w:rsidR="0030160D">
              <w:rPr>
                <w:rFonts w:asciiTheme="minorHAnsi" w:eastAsiaTheme="minorEastAsia" w:hAnsiTheme="minorHAnsi"/>
                <w:noProof/>
                <w:szCs w:val="22"/>
              </w:rPr>
              <w:tab/>
            </w:r>
            <w:r w:rsidR="0030160D" w:rsidRPr="00915B1F">
              <w:rPr>
                <w:rStyle w:val="Hyperlink"/>
                <w:noProof/>
              </w:rPr>
              <w:t>Deployment Cookbook</w:t>
            </w:r>
            <w:r w:rsidR="0030160D">
              <w:rPr>
                <w:noProof/>
                <w:webHidden/>
              </w:rPr>
              <w:tab/>
            </w:r>
            <w:r w:rsidR="0030160D">
              <w:rPr>
                <w:noProof/>
                <w:webHidden/>
              </w:rPr>
              <w:fldChar w:fldCharType="begin"/>
            </w:r>
            <w:r w:rsidR="0030160D">
              <w:rPr>
                <w:noProof/>
                <w:webHidden/>
              </w:rPr>
              <w:instrText xml:space="preserve"> PAGEREF _Toc364676125 \h </w:instrText>
            </w:r>
            <w:r w:rsidR="0030160D">
              <w:rPr>
                <w:noProof/>
                <w:webHidden/>
              </w:rPr>
            </w:r>
            <w:r w:rsidR="0030160D">
              <w:rPr>
                <w:noProof/>
                <w:webHidden/>
              </w:rPr>
              <w:fldChar w:fldCharType="separate"/>
            </w:r>
            <w:r w:rsidR="0030160D">
              <w:rPr>
                <w:noProof/>
                <w:webHidden/>
              </w:rPr>
              <w:t>15</w:t>
            </w:r>
            <w:r w:rsidR="0030160D">
              <w:rPr>
                <w:noProof/>
                <w:webHidden/>
              </w:rPr>
              <w:fldChar w:fldCharType="end"/>
            </w:r>
          </w:hyperlink>
        </w:p>
        <w:p w:rsidR="0030160D" w:rsidRDefault="005C37E8">
          <w:pPr>
            <w:pStyle w:val="TOC2"/>
            <w:tabs>
              <w:tab w:val="left" w:pos="880"/>
            </w:tabs>
            <w:rPr>
              <w:rFonts w:asciiTheme="minorHAnsi" w:eastAsiaTheme="minorEastAsia" w:hAnsiTheme="minorHAnsi"/>
              <w:noProof/>
              <w:szCs w:val="22"/>
            </w:rPr>
          </w:pPr>
          <w:hyperlink w:anchor="_Toc364676126" w:history="1">
            <w:r w:rsidR="0030160D" w:rsidRPr="00915B1F">
              <w:rPr>
                <w:rStyle w:val="Hyperlink"/>
                <w:noProof/>
              </w:rPr>
              <w:t>3.1</w:t>
            </w:r>
            <w:r w:rsidR="0030160D">
              <w:rPr>
                <w:rFonts w:asciiTheme="minorHAnsi" w:eastAsiaTheme="minorEastAsia" w:hAnsiTheme="minorHAnsi"/>
                <w:noProof/>
                <w:szCs w:val="22"/>
              </w:rPr>
              <w:tab/>
            </w:r>
            <w:r w:rsidR="0030160D" w:rsidRPr="00915B1F">
              <w:rPr>
                <w:rStyle w:val="Hyperlink"/>
                <w:noProof/>
              </w:rPr>
              <w:t>Mapping from source data</w:t>
            </w:r>
            <w:r w:rsidR="0030160D">
              <w:rPr>
                <w:noProof/>
                <w:webHidden/>
              </w:rPr>
              <w:tab/>
            </w:r>
            <w:r w:rsidR="0030160D">
              <w:rPr>
                <w:noProof/>
                <w:webHidden/>
              </w:rPr>
              <w:fldChar w:fldCharType="begin"/>
            </w:r>
            <w:r w:rsidR="0030160D">
              <w:rPr>
                <w:noProof/>
                <w:webHidden/>
              </w:rPr>
              <w:instrText xml:space="preserve"> PAGEREF _Toc364676126 \h </w:instrText>
            </w:r>
            <w:r w:rsidR="0030160D">
              <w:rPr>
                <w:noProof/>
                <w:webHidden/>
              </w:rPr>
            </w:r>
            <w:r w:rsidR="0030160D">
              <w:rPr>
                <w:noProof/>
                <w:webHidden/>
              </w:rPr>
              <w:fldChar w:fldCharType="separate"/>
            </w:r>
            <w:r w:rsidR="0030160D">
              <w:rPr>
                <w:noProof/>
                <w:webHidden/>
              </w:rPr>
              <w:t>15</w:t>
            </w:r>
            <w:r w:rsidR="0030160D">
              <w:rPr>
                <w:noProof/>
                <w:webHidden/>
              </w:rPr>
              <w:fldChar w:fldCharType="end"/>
            </w:r>
          </w:hyperlink>
        </w:p>
        <w:p w:rsidR="0030160D" w:rsidRDefault="005C37E8">
          <w:pPr>
            <w:pStyle w:val="TOC3"/>
            <w:tabs>
              <w:tab w:val="left" w:pos="1320"/>
            </w:tabs>
            <w:rPr>
              <w:rFonts w:asciiTheme="minorHAnsi" w:eastAsiaTheme="minorEastAsia" w:hAnsiTheme="minorHAnsi"/>
              <w:noProof/>
              <w:szCs w:val="22"/>
            </w:rPr>
          </w:pPr>
          <w:hyperlink w:anchor="_Toc364676127" w:history="1">
            <w:r w:rsidR="0030160D" w:rsidRPr="00915B1F">
              <w:rPr>
                <w:rStyle w:val="Hyperlink"/>
                <w:b/>
                <w:noProof/>
              </w:rPr>
              <w:t>3.1.1</w:t>
            </w:r>
            <w:r w:rsidR="0030160D">
              <w:rPr>
                <w:rFonts w:asciiTheme="minorHAnsi" w:eastAsiaTheme="minorEastAsia" w:hAnsiTheme="minorHAnsi"/>
                <w:noProof/>
                <w:szCs w:val="22"/>
              </w:rPr>
              <w:tab/>
            </w:r>
            <w:r w:rsidR="0030160D" w:rsidRPr="00915B1F">
              <w:rPr>
                <w:rStyle w:val="Hyperlink"/>
                <w:noProof/>
              </w:rPr>
              <w:t>Interchange formats</w:t>
            </w:r>
            <w:r w:rsidR="0030160D">
              <w:rPr>
                <w:noProof/>
                <w:webHidden/>
              </w:rPr>
              <w:tab/>
            </w:r>
            <w:r w:rsidR="0030160D">
              <w:rPr>
                <w:noProof/>
                <w:webHidden/>
              </w:rPr>
              <w:fldChar w:fldCharType="begin"/>
            </w:r>
            <w:r w:rsidR="0030160D">
              <w:rPr>
                <w:noProof/>
                <w:webHidden/>
              </w:rPr>
              <w:instrText xml:space="preserve"> PAGEREF _Toc364676127 \h </w:instrText>
            </w:r>
            <w:r w:rsidR="0030160D">
              <w:rPr>
                <w:noProof/>
                <w:webHidden/>
              </w:rPr>
            </w:r>
            <w:r w:rsidR="0030160D">
              <w:rPr>
                <w:noProof/>
                <w:webHidden/>
              </w:rPr>
              <w:fldChar w:fldCharType="separate"/>
            </w:r>
            <w:r w:rsidR="0030160D">
              <w:rPr>
                <w:noProof/>
                <w:webHidden/>
              </w:rPr>
              <w:t>16</w:t>
            </w:r>
            <w:r w:rsidR="0030160D">
              <w:rPr>
                <w:noProof/>
                <w:webHidden/>
              </w:rPr>
              <w:fldChar w:fldCharType="end"/>
            </w:r>
          </w:hyperlink>
        </w:p>
        <w:p w:rsidR="0030160D" w:rsidRDefault="005C37E8">
          <w:pPr>
            <w:pStyle w:val="TOC3"/>
            <w:tabs>
              <w:tab w:val="left" w:pos="1320"/>
            </w:tabs>
            <w:rPr>
              <w:rFonts w:asciiTheme="minorHAnsi" w:eastAsiaTheme="minorEastAsia" w:hAnsiTheme="minorHAnsi"/>
              <w:noProof/>
              <w:szCs w:val="22"/>
            </w:rPr>
          </w:pPr>
          <w:hyperlink w:anchor="_Toc364676128" w:history="1">
            <w:r w:rsidR="0030160D" w:rsidRPr="00915B1F">
              <w:rPr>
                <w:rStyle w:val="Hyperlink"/>
                <w:b/>
                <w:noProof/>
              </w:rPr>
              <w:t>3.1.2</w:t>
            </w:r>
            <w:r w:rsidR="0030160D">
              <w:rPr>
                <w:rFonts w:asciiTheme="minorHAnsi" w:eastAsiaTheme="minorEastAsia" w:hAnsiTheme="minorHAnsi"/>
                <w:noProof/>
                <w:szCs w:val="22"/>
              </w:rPr>
              <w:tab/>
            </w:r>
            <w:r w:rsidR="0030160D" w:rsidRPr="00915B1F">
              <w:rPr>
                <w:rStyle w:val="Hyperlink"/>
                <w:noProof/>
              </w:rPr>
              <w:t>Schema mapping in ESRI ArcGIS</w:t>
            </w:r>
            <w:r w:rsidR="0030160D">
              <w:rPr>
                <w:noProof/>
                <w:webHidden/>
              </w:rPr>
              <w:tab/>
            </w:r>
            <w:r w:rsidR="0030160D">
              <w:rPr>
                <w:noProof/>
                <w:webHidden/>
              </w:rPr>
              <w:fldChar w:fldCharType="begin"/>
            </w:r>
            <w:r w:rsidR="0030160D">
              <w:rPr>
                <w:noProof/>
                <w:webHidden/>
              </w:rPr>
              <w:instrText xml:space="preserve"> PAGEREF _Toc364676128 \h </w:instrText>
            </w:r>
            <w:r w:rsidR="0030160D">
              <w:rPr>
                <w:noProof/>
                <w:webHidden/>
              </w:rPr>
            </w:r>
            <w:r w:rsidR="0030160D">
              <w:rPr>
                <w:noProof/>
                <w:webHidden/>
              </w:rPr>
              <w:fldChar w:fldCharType="separate"/>
            </w:r>
            <w:r w:rsidR="0030160D">
              <w:rPr>
                <w:noProof/>
                <w:webHidden/>
              </w:rPr>
              <w:t>16</w:t>
            </w:r>
            <w:r w:rsidR="0030160D">
              <w:rPr>
                <w:noProof/>
                <w:webHidden/>
              </w:rPr>
              <w:fldChar w:fldCharType="end"/>
            </w:r>
          </w:hyperlink>
        </w:p>
        <w:p w:rsidR="0030160D" w:rsidRDefault="005C37E8">
          <w:pPr>
            <w:pStyle w:val="TOC3"/>
            <w:tabs>
              <w:tab w:val="left" w:pos="1320"/>
            </w:tabs>
            <w:rPr>
              <w:rFonts w:asciiTheme="minorHAnsi" w:eastAsiaTheme="minorEastAsia" w:hAnsiTheme="minorHAnsi"/>
              <w:noProof/>
              <w:szCs w:val="22"/>
            </w:rPr>
          </w:pPr>
          <w:hyperlink w:anchor="_Toc364676129" w:history="1">
            <w:r w:rsidR="0030160D" w:rsidRPr="00915B1F">
              <w:rPr>
                <w:rStyle w:val="Hyperlink"/>
                <w:b/>
                <w:noProof/>
              </w:rPr>
              <w:t>3.1.3</w:t>
            </w:r>
            <w:r w:rsidR="0030160D">
              <w:rPr>
                <w:rFonts w:asciiTheme="minorHAnsi" w:eastAsiaTheme="minorEastAsia" w:hAnsiTheme="minorHAnsi"/>
                <w:noProof/>
                <w:szCs w:val="22"/>
              </w:rPr>
              <w:tab/>
            </w:r>
            <w:r w:rsidR="0030160D" w:rsidRPr="00915B1F">
              <w:rPr>
                <w:rStyle w:val="Hyperlink"/>
                <w:noProof/>
              </w:rPr>
              <w:t>Schema mapping in SQL</w:t>
            </w:r>
            <w:r w:rsidR="0030160D">
              <w:rPr>
                <w:noProof/>
                <w:webHidden/>
              </w:rPr>
              <w:tab/>
            </w:r>
            <w:r w:rsidR="0030160D">
              <w:rPr>
                <w:noProof/>
                <w:webHidden/>
              </w:rPr>
              <w:fldChar w:fldCharType="begin"/>
            </w:r>
            <w:r w:rsidR="0030160D">
              <w:rPr>
                <w:noProof/>
                <w:webHidden/>
              </w:rPr>
              <w:instrText xml:space="preserve"> PAGEREF _Toc364676129 \h </w:instrText>
            </w:r>
            <w:r w:rsidR="0030160D">
              <w:rPr>
                <w:noProof/>
                <w:webHidden/>
              </w:rPr>
            </w:r>
            <w:r w:rsidR="0030160D">
              <w:rPr>
                <w:noProof/>
                <w:webHidden/>
              </w:rPr>
              <w:fldChar w:fldCharType="separate"/>
            </w:r>
            <w:r w:rsidR="0030160D">
              <w:rPr>
                <w:noProof/>
                <w:webHidden/>
              </w:rPr>
              <w:t>20</w:t>
            </w:r>
            <w:r w:rsidR="0030160D">
              <w:rPr>
                <w:noProof/>
                <w:webHidden/>
              </w:rPr>
              <w:fldChar w:fldCharType="end"/>
            </w:r>
          </w:hyperlink>
        </w:p>
        <w:p w:rsidR="0030160D" w:rsidRDefault="005C37E8">
          <w:pPr>
            <w:pStyle w:val="TOC3"/>
            <w:tabs>
              <w:tab w:val="left" w:pos="1320"/>
            </w:tabs>
            <w:rPr>
              <w:rFonts w:asciiTheme="minorHAnsi" w:eastAsiaTheme="minorEastAsia" w:hAnsiTheme="minorHAnsi"/>
              <w:noProof/>
              <w:szCs w:val="22"/>
            </w:rPr>
          </w:pPr>
          <w:hyperlink w:anchor="_Toc364676130" w:history="1">
            <w:r w:rsidR="0030160D" w:rsidRPr="00915B1F">
              <w:rPr>
                <w:rStyle w:val="Hyperlink"/>
                <w:b/>
                <w:noProof/>
              </w:rPr>
              <w:t>3.1.4</w:t>
            </w:r>
            <w:r w:rsidR="0030160D">
              <w:rPr>
                <w:rFonts w:asciiTheme="minorHAnsi" w:eastAsiaTheme="minorEastAsia" w:hAnsiTheme="minorHAnsi"/>
                <w:noProof/>
                <w:szCs w:val="22"/>
              </w:rPr>
              <w:tab/>
            </w:r>
            <w:r w:rsidR="0030160D" w:rsidRPr="00915B1F">
              <w:rPr>
                <w:rStyle w:val="Hyperlink"/>
                <w:noProof/>
              </w:rPr>
              <w:t>Notes on schema mapping in SQL</w:t>
            </w:r>
            <w:r w:rsidR="0030160D">
              <w:rPr>
                <w:noProof/>
                <w:webHidden/>
              </w:rPr>
              <w:tab/>
            </w:r>
            <w:r w:rsidR="0030160D">
              <w:rPr>
                <w:noProof/>
                <w:webHidden/>
              </w:rPr>
              <w:fldChar w:fldCharType="begin"/>
            </w:r>
            <w:r w:rsidR="0030160D">
              <w:rPr>
                <w:noProof/>
                <w:webHidden/>
              </w:rPr>
              <w:instrText xml:space="preserve"> PAGEREF _Toc364676130 \h </w:instrText>
            </w:r>
            <w:r w:rsidR="0030160D">
              <w:rPr>
                <w:noProof/>
                <w:webHidden/>
              </w:rPr>
            </w:r>
            <w:r w:rsidR="0030160D">
              <w:rPr>
                <w:noProof/>
                <w:webHidden/>
              </w:rPr>
              <w:fldChar w:fldCharType="separate"/>
            </w:r>
            <w:r w:rsidR="0030160D">
              <w:rPr>
                <w:noProof/>
                <w:webHidden/>
              </w:rPr>
              <w:t>21</w:t>
            </w:r>
            <w:r w:rsidR="0030160D">
              <w:rPr>
                <w:noProof/>
                <w:webHidden/>
              </w:rPr>
              <w:fldChar w:fldCharType="end"/>
            </w:r>
          </w:hyperlink>
        </w:p>
        <w:p w:rsidR="0030160D" w:rsidRDefault="005C37E8">
          <w:pPr>
            <w:pStyle w:val="TOC2"/>
            <w:tabs>
              <w:tab w:val="left" w:pos="880"/>
            </w:tabs>
            <w:rPr>
              <w:rFonts w:asciiTheme="minorHAnsi" w:eastAsiaTheme="minorEastAsia" w:hAnsiTheme="minorHAnsi"/>
              <w:noProof/>
              <w:szCs w:val="22"/>
            </w:rPr>
          </w:pPr>
          <w:hyperlink w:anchor="_Toc364676131" w:history="1">
            <w:r w:rsidR="0030160D" w:rsidRPr="00915B1F">
              <w:rPr>
                <w:rStyle w:val="Hyperlink"/>
                <w:noProof/>
              </w:rPr>
              <w:t>3.2</w:t>
            </w:r>
            <w:r w:rsidR="0030160D">
              <w:rPr>
                <w:rFonts w:asciiTheme="minorHAnsi" w:eastAsiaTheme="minorEastAsia" w:hAnsiTheme="minorHAnsi"/>
                <w:noProof/>
                <w:szCs w:val="22"/>
              </w:rPr>
              <w:tab/>
            </w:r>
            <w:r w:rsidR="0030160D" w:rsidRPr="00915B1F">
              <w:rPr>
                <w:rStyle w:val="Hyperlink"/>
                <w:noProof/>
              </w:rPr>
              <w:t>Vocabulary mapping</w:t>
            </w:r>
            <w:r w:rsidR="0030160D">
              <w:rPr>
                <w:noProof/>
                <w:webHidden/>
              </w:rPr>
              <w:tab/>
            </w:r>
            <w:r w:rsidR="0030160D">
              <w:rPr>
                <w:noProof/>
                <w:webHidden/>
              </w:rPr>
              <w:fldChar w:fldCharType="begin"/>
            </w:r>
            <w:r w:rsidR="0030160D">
              <w:rPr>
                <w:noProof/>
                <w:webHidden/>
              </w:rPr>
              <w:instrText xml:space="preserve"> PAGEREF _Toc364676131 \h </w:instrText>
            </w:r>
            <w:r w:rsidR="0030160D">
              <w:rPr>
                <w:noProof/>
                <w:webHidden/>
              </w:rPr>
            </w:r>
            <w:r w:rsidR="0030160D">
              <w:rPr>
                <w:noProof/>
                <w:webHidden/>
              </w:rPr>
              <w:fldChar w:fldCharType="separate"/>
            </w:r>
            <w:r w:rsidR="0030160D">
              <w:rPr>
                <w:noProof/>
                <w:webHidden/>
              </w:rPr>
              <w:t>22</w:t>
            </w:r>
            <w:r w:rsidR="0030160D">
              <w:rPr>
                <w:noProof/>
                <w:webHidden/>
              </w:rPr>
              <w:fldChar w:fldCharType="end"/>
            </w:r>
          </w:hyperlink>
        </w:p>
        <w:p w:rsidR="0030160D" w:rsidRDefault="005C37E8">
          <w:pPr>
            <w:pStyle w:val="TOC2"/>
            <w:tabs>
              <w:tab w:val="left" w:pos="880"/>
            </w:tabs>
            <w:rPr>
              <w:rFonts w:asciiTheme="minorHAnsi" w:eastAsiaTheme="minorEastAsia" w:hAnsiTheme="minorHAnsi"/>
              <w:noProof/>
              <w:szCs w:val="22"/>
            </w:rPr>
          </w:pPr>
          <w:hyperlink w:anchor="_Toc364676132" w:history="1">
            <w:r w:rsidR="0030160D" w:rsidRPr="00915B1F">
              <w:rPr>
                <w:rStyle w:val="Hyperlink"/>
                <w:noProof/>
              </w:rPr>
              <w:t>3.3</w:t>
            </w:r>
            <w:r w:rsidR="0030160D">
              <w:rPr>
                <w:rFonts w:asciiTheme="minorHAnsi" w:eastAsiaTheme="minorEastAsia" w:hAnsiTheme="minorHAnsi"/>
                <w:noProof/>
                <w:szCs w:val="22"/>
              </w:rPr>
              <w:tab/>
            </w:r>
            <w:r w:rsidR="0030160D" w:rsidRPr="00915B1F">
              <w:rPr>
                <w:rStyle w:val="Hyperlink"/>
                <w:noProof/>
              </w:rPr>
              <w:t>Excel Workbook template</w:t>
            </w:r>
            <w:r w:rsidR="0030160D">
              <w:rPr>
                <w:noProof/>
                <w:webHidden/>
              </w:rPr>
              <w:tab/>
            </w:r>
            <w:r w:rsidR="0030160D">
              <w:rPr>
                <w:noProof/>
                <w:webHidden/>
              </w:rPr>
              <w:fldChar w:fldCharType="begin"/>
            </w:r>
            <w:r w:rsidR="0030160D">
              <w:rPr>
                <w:noProof/>
                <w:webHidden/>
              </w:rPr>
              <w:instrText xml:space="preserve"> PAGEREF _Toc364676132 \h </w:instrText>
            </w:r>
            <w:r w:rsidR="0030160D">
              <w:rPr>
                <w:noProof/>
                <w:webHidden/>
              </w:rPr>
            </w:r>
            <w:r w:rsidR="0030160D">
              <w:rPr>
                <w:noProof/>
                <w:webHidden/>
              </w:rPr>
              <w:fldChar w:fldCharType="separate"/>
            </w:r>
            <w:r w:rsidR="0030160D">
              <w:rPr>
                <w:noProof/>
                <w:webHidden/>
              </w:rPr>
              <w:t>23</w:t>
            </w:r>
            <w:r w:rsidR="0030160D">
              <w:rPr>
                <w:noProof/>
                <w:webHidden/>
              </w:rPr>
              <w:fldChar w:fldCharType="end"/>
            </w:r>
          </w:hyperlink>
        </w:p>
        <w:p w:rsidR="0030160D" w:rsidRDefault="005C37E8">
          <w:pPr>
            <w:pStyle w:val="TOC2"/>
            <w:tabs>
              <w:tab w:val="left" w:pos="880"/>
            </w:tabs>
            <w:rPr>
              <w:rFonts w:asciiTheme="minorHAnsi" w:eastAsiaTheme="minorEastAsia" w:hAnsiTheme="minorHAnsi"/>
              <w:noProof/>
              <w:szCs w:val="22"/>
            </w:rPr>
          </w:pPr>
          <w:hyperlink w:anchor="_Toc364676133" w:history="1">
            <w:r w:rsidR="0030160D" w:rsidRPr="00915B1F">
              <w:rPr>
                <w:rStyle w:val="Hyperlink"/>
                <w:noProof/>
              </w:rPr>
              <w:t>3.4</w:t>
            </w:r>
            <w:r w:rsidR="0030160D">
              <w:rPr>
                <w:rFonts w:asciiTheme="minorHAnsi" w:eastAsiaTheme="minorEastAsia" w:hAnsiTheme="minorHAnsi"/>
                <w:noProof/>
                <w:szCs w:val="22"/>
              </w:rPr>
              <w:tab/>
            </w:r>
            <w:r w:rsidR="0030160D" w:rsidRPr="00915B1F">
              <w:rPr>
                <w:rStyle w:val="Hyperlink"/>
                <w:noProof/>
              </w:rPr>
              <w:t>Configuring OGC services</w:t>
            </w:r>
            <w:r w:rsidR="0030160D">
              <w:rPr>
                <w:noProof/>
                <w:webHidden/>
              </w:rPr>
              <w:tab/>
            </w:r>
            <w:r w:rsidR="0030160D">
              <w:rPr>
                <w:noProof/>
                <w:webHidden/>
              </w:rPr>
              <w:fldChar w:fldCharType="begin"/>
            </w:r>
            <w:r w:rsidR="0030160D">
              <w:rPr>
                <w:noProof/>
                <w:webHidden/>
              </w:rPr>
              <w:instrText xml:space="preserve"> PAGEREF _Toc364676133 \h </w:instrText>
            </w:r>
            <w:r w:rsidR="0030160D">
              <w:rPr>
                <w:noProof/>
                <w:webHidden/>
              </w:rPr>
            </w:r>
            <w:r w:rsidR="0030160D">
              <w:rPr>
                <w:noProof/>
                <w:webHidden/>
              </w:rPr>
              <w:fldChar w:fldCharType="separate"/>
            </w:r>
            <w:r w:rsidR="0030160D">
              <w:rPr>
                <w:noProof/>
                <w:webHidden/>
              </w:rPr>
              <w:t>24</w:t>
            </w:r>
            <w:r w:rsidR="0030160D">
              <w:rPr>
                <w:noProof/>
                <w:webHidden/>
              </w:rPr>
              <w:fldChar w:fldCharType="end"/>
            </w:r>
          </w:hyperlink>
        </w:p>
        <w:p w:rsidR="0030160D" w:rsidRDefault="005C37E8">
          <w:pPr>
            <w:pStyle w:val="TOC1"/>
            <w:rPr>
              <w:rFonts w:asciiTheme="minorHAnsi" w:eastAsiaTheme="minorEastAsia" w:hAnsiTheme="minorHAnsi"/>
              <w:noProof/>
              <w:szCs w:val="22"/>
            </w:rPr>
          </w:pPr>
          <w:hyperlink w:anchor="_Toc364676134" w:history="1">
            <w:r w:rsidR="0030160D" w:rsidRPr="00915B1F">
              <w:rPr>
                <w:rStyle w:val="Hyperlink"/>
                <w:noProof/>
              </w:rPr>
              <w:t>4</w:t>
            </w:r>
            <w:r w:rsidR="0030160D">
              <w:rPr>
                <w:rFonts w:asciiTheme="minorHAnsi" w:eastAsiaTheme="minorEastAsia" w:hAnsiTheme="minorHAnsi"/>
                <w:noProof/>
                <w:szCs w:val="22"/>
              </w:rPr>
              <w:tab/>
            </w:r>
            <w:r w:rsidR="0030160D" w:rsidRPr="00915B1F">
              <w:rPr>
                <w:rStyle w:val="Hyperlink"/>
                <w:noProof/>
              </w:rPr>
              <w:t>Styling</w:t>
            </w:r>
            <w:r w:rsidR="0030160D">
              <w:rPr>
                <w:noProof/>
                <w:webHidden/>
              </w:rPr>
              <w:tab/>
            </w:r>
            <w:r w:rsidR="0030160D">
              <w:rPr>
                <w:noProof/>
                <w:webHidden/>
              </w:rPr>
              <w:fldChar w:fldCharType="begin"/>
            </w:r>
            <w:r w:rsidR="0030160D">
              <w:rPr>
                <w:noProof/>
                <w:webHidden/>
              </w:rPr>
              <w:instrText xml:space="preserve"> PAGEREF _Toc364676134 \h </w:instrText>
            </w:r>
            <w:r w:rsidR="0030160D">
              <w:rPr>
                <w:noProof/>
                <w:webHidden/>
              </w:rPr>
            </w:r>
            <w:r w:rsidR="0030160D">
              <w:rPr>
                <w:noProof/>
                <w:webHidden/>
              </w:rPr>
              <w:fldChar w:fldCharType="separate"/>
            </w:r>
            <w:r w:rsidR="0030160D">
              <w:rPr>
                <w:noProof/>
                <w:webHidden/>
              </w:rPr>
              <w:t>24</w:t>
            </w:r>
            <w:r w:rsidR="0030160D">
              <w:rPr>
                <w:noProof/>
                <w:webHidden/>
              </w:rPr>
              <w:fldChar w:fldCharType="end"/>
            </w:r>
          </w:hyperlink>
        </w:p>
        <w:p w:rsidR="0030160D" w:rsidRDefault="005C37E8">
          <w:pPr>
            <w:pStyle w:val="TOC2"/>
            <w:tabs>
              <w:tab w:val="left" w:pos="880"/>
            </w:tabs>
            <w:rPr>
              <w:rFonts w:asciiTheme="minorHAnsi" w:eastAsiaTheme="minorEastAsia" w:hAnsiTheme="minorHAnsi"/>
              <w:noProof/>
              <w:szCs w:val="22"/>
            </w:rPr>
          </w:pPr>
          <w:hyperlink w:anchor="_Toc364676135" w:history="1">
            <w:r w:rsidR="0030160D" w:rsidRPr="00915B1F">
              <w:rPr>
                <w:rStyle w:val="Hyperlink"/>
                <w:noProof/>
              </w:rPr>
              <w:t>4.1</w:t>
            </w:r>
            <w:r w:rsidR="0030160D">
              <w:rPr>
                <w:rFonts w:asciiTheme="minorHAnsi" w:eastAsiaTheme="minorEastAsia" w:hAnsiTheme="minorHAnsi"/>
                <w:noProof/>
                <w:szCs w:val="22"/>
              </w:rPr>
              <w:tab/>
            </w:r>
            <w:r w:rsidR="0030160D" w:rsidRPr="00915B1F">
              <w:rPr>
                <w:rStyle w:val="Hyperlink"/>
                <w:noProof/>
              </w:rPr>
              <w:t>How to Create a Styled Layer Descriptor (SLD) using Arc2Earth</w:t>
            </w:r>
            <w:r w:rsidR="0030160D">
              <w:rPr>
                <w:noProof/>
                <w:webHidden/>
              </w:rPr>
              <w:tab/>
            </w:r>
            <w:r w:rsidR="0030160D">
              <w:rPr>
                <w:noProof/>
                <w:webHidden/>
              </w:rPr>
              <w:fldChar w:fldCharType="begin"/>
            </w:r>
            <w:r w:rsidR="0030160D">
              <w:rPr>
                <w:noProof/>
                <w:webHidden/>
              </w:rPr>
              <w:instrText xml:space="preserve"> PAGEREF _Toc364676135 \h </w:instrText>
            </w:r>
            <w:r w:rsidR="0030160D">
              <w:rPr>
                <w:noProof/>
                <w:webHidden/>
              </w:rPr>
            </w:r>
            <w:r w:rsidR="0030160D">
              <w:rPr>
                <w:noProof/>
                <w:webHidden/>
              </w:rPr>
              <w:fldChar w:fldCharType="separate"/>
            </w:r>
            <w:r w:rsidR="0030160D">
              <w:rPr>
                <w:noProof/>
                <w:webHidden/>
              </w:rPr>
              <w:t>25</w:t>
            </w:r>
            <w:r w:rsidR="0030160D">
              <w:rPr>
                <w:noProof/>
                <w:webHidden/>
              </w:rPr>
              <w:fldChar w:fldCharType="end"/>
            </w:r>
          </w:hyperlink>
        </w:p>
        <w:p w:rsidR="0030160D" w:rsidRDefault="005C37E8">
          <w:pPr>
            <w:pStyle w:val="TOC1"/>
            <w:rPr>
              <w:rFonts w:asciiTheme="minorHAnsi" w:eastAsiaTheme="minorEastAsia" w:hAnsiTheme="minorHAnsi"/>
              <w:noProof/>
              <w:szCs w:val="22"/>
            </w:rPr>
          </w:pPr>
          <w:hyperlink w:anchor="_Toc364676136" w:history="1">
            <w:r w:rsidR="0030160D">
              <w:rPr>
                <w:noProof/>
                <w:webHidden/>
              </w:rPr>
              <w:tab/>
            </w:r>
            <w:r w:rsidR="0030160D">
              <w:rPr>
                <w:noProof/>
                <w:webHidden/>
              </w:rPr>
              <w:fldChar w:fldCharType="begin"/>
            </w:r>
            <w:r w:rsidR="0030160D">
              <w:rPr>
                <w:noProof/>
                <w:webHidden/>
              </w:rPr>
              <w:instrText xml:space="preserve"> PAGEREF _Toc364676136 \h </w:instrText>
            </w:r>
            <w:r w:rsidR="0030160D">
              <w:rPr>
                <w:noProof/>
                <w:webHidden/>
              </w:rPr>
            </w:r>
            <w:r w:rsidR="0030160D">
              <w:rPr>
                <w:noProof/>
                <w:webHidden/>
              </w:rPr>
              <w:fldChar w:fldCharType="separate"/>
            </w:r>
            <w:r w:rsidR="0030160D">
              <w:rPr>
                <w:noProof/>
                <w:webHidden/>
              </w:rPr>
              <w:t>26</w:t>
            </w:r>
            <w:r w:rsidR="0030160D">
              <w:rPr>
                <w:noProof/>
                <w:webHidden/>
              </w:rPr>
              <w:fldChar w:fldCharType="end"/>
            </w:r>
          </w:hyperlink>
        </w:p>
        <w:p w:rsidR="0030160D" w:rsidRDefault="005C37E8">
          <w:pPr>
            <w:pStyle w:val="TOC1"/>
            <w:rPr>
              <w:rFonts w:asciiTheme="minorHAnsi" w:eastAsiaTheme="minorEastAsia" w:hAnsiTheme="minorHAnsi"/>
              <w:noProof/>
              <w:szCs w:val="22"/>
            </w:rPr>
          </w:pPr>
          <w:hyperlink w:anchor="_Toc364676137" w:history="1">
            <w:r w:rsidR="0030160D" w:rsidRPr="00915B1F">
              <w:rPr>
                <w:rStyle w:val="Hyperlink"/>
                <w:noProof/>
              </w:rPr>
              <w:t>5</w:t>
            </w:r>
            <w:r w:rsidR="0030160D">
              <w:rPr>
                <w:rFonts w:asciiTheme="minorHAnsi" w:eastAsiaTheme="minorEastAsia" w:hAnsiTheme="minorHAnsi"/>
                <w:noProof/>
                <w:szCs w:val="22"/>
              </w:rPr>
              <w:tab/>
            </w:r>
            <w:r w:rsidR="0030160D" w:rsidRPr="00915B1F">
              <w:rPr>
                <w:rStyle w:val="Hyperlink"/>
                <w:noProof/>
              </w:rPr>
              <w:t>Deploying Your Web Service</w:t>
            </w:r>
            <w:r w:rsidR="0030160D">
              <w:rPr>
                <w:noProof/>
                <w:webHidden/>
              </w:rPr>
              <w:tab/>
            </w:r>
            <w:r w:rsidR="0030160D">
              <w:rPr>
                <w:noProof/>
                <w:webHidden/>
              </w:rPr>
              <w:fldChar w:fldCharType="begin"/>
            </w:r>
            <w:r w:rsidR="0030160D">
              <w:rPr>
                <w:noProof/>
                <w:webHidden/>
              </w:rPr>
              <w:instrText xml:space="preserve"> PAGEREF _Toc364676137 \h </w:instrText>
            </w:r>
            <w:r w:rsidR="0030160D">
              <w:rPr>
                <w:noProof/>
                <w:webHidden/>
              </w:rPr>
            </w:r>
            <w:r w:rsidR="0030160D">
              <w:rPr>
                <w:noProof/>
                <w:webHidden/>
              </w:rPr>
              <w:fldChar w:fldCharType="separate"/>
            </w:r>
            <w:r w:rsidR="0030160D">
              <w:rPr>
                <w:noProof/>
                <w:webHidden/>
              </w:rPr>
              <w:t>27</w:t>
            </w:r>
            <w:r w:rsidR="0030160D">
              <w:rPr>
                <w:noProof/>
                <w:webHidden/>
              </w:rPr>
              <w:fldChar w:fldCharType="end"/>
            </w:r>
          </w:hyperlink>
        </w:p>
        <w:p w:rsidR="0030160D" w:rsidRDefault="005C37E8">
          <w:pPr>
            <w:pStyle w:val="TOC1"/>
            <w:rPr>
              <w:rFonts w:asciiTheme="minorHAnsi" w:eastAsiaTheme="minorEastAsia" w:hAnsiTheme="minorHAnsi"/>
              <w:noProof/>
              <w:szCs w:val="22"/>
            </w:rPr>
          </w:pPr>
          <w:hyperlink w:anchor="_Toc364676138" w:history="1">
            <w:r w:rsidR="0030160D" w:rsidRPr="00915B1F">
              <w:rPr>
                <w:rStyle w:val="Hyperlink"/>
                <w:noProof/>
              </w:rPr>
              <w:t>6</w:t>
            </w:r>
            <w:r w:rsidR="0030160D">
              <w:rPr>
                <w:rFonts w:asciiTheme="minorHAnsi" w:eastAsiaTheme="minorEastAsia" w:hAnsiTheme="minorHAnsi"/>
                <w:noProof/>
                <w:szCs w:val="22"/>
              </w:rPr>
              <w:tab/>
            </w:r>
            <w:r w:rsidR="0030160D" w:rsidRPr="00915B1F">
              <w:rPr>
                <w:rStyle w:val="Hyperlink"/>
                <w:noProof/>
              </w:rPr>
              <w:t>Testing Your Web Service</w:t>
            </w:r>
            <w:r w:rsidR="0030160D">
              <w:rPr>
                <w:noProof/>
                <w:webHidden/>
              </w:rPr>
              <w:tab/>
            </w:r>
            <w:r w:rsidR="0030160D">
              <w:rPr>
                <w:noProof/>
                <w:webHidden/>
              </w:rPr>
              <w:fldChar w:fldCharType="begin"/>
            </w:r>
            <w:r w:rsidR="0030160D">
              <w:rPr>
                <w:noProof/>
                <w:webHidden/>
              </w:rPr>
              <w:instrText xml:space="preserve"> PAGEREF _Toc364676138 \h </w:instrText>
            </w:r>
            <w:r w:rsidR="0030160D">
              <w:rPr>
                <w:noProof/>
                <w:webHidden/>
              </w:rPr>
            </w:r>
            <w:r w:rsidR="0030160D">
              <w:rPr>
                <w:noProof/>
                <w:webHidden/>
              </w:rPr>
              <w:fldChar w:fldCharType="separate"/>
            </w:r>
            <w:r w:rsidR="0030160D">
              <w:rPr>
                <w:noProof/>
                <w:webHidden/>
              </w:rPr>
              <w:t>27</w:t>
            </w:r>
            <w:r w:rsidR="0030160D">
              <w:rPr>
                <w:noProof/>
                <w:webHidden/>
              </w:rPr>
              <w:fldChar w:fldCharType="end"/>
            </w:r>
          </w:hyperlink>
        </w:p>
        <w:p w:rsidR="0030160D" w:rsidRDefault="005C37E8">
          <w:pPr>
            <w:pStyle w:val="TOC2"/>
            <w:tabs>
              <w:tab w:val="left" w:pos="880"/>
            </w:tabs>
            <w:rPr>
              <w:rFonts w:asciiTheme="minorHAnsi" w:eastAsiaTheme="minorEastAsia" w:hAnsiTheme="minorHAnsi"/>
              <w:noProof/>
              <w:szCs w:val="22"/>
            </w:rPr>
          </w:pPr>
          <w:hyperlink w:anchor="_Toc364676139" w:history="1">
            <w:r w:rsidR="0030160D" w:rsidRPr="00915B1F">
              <w:rPr>
                <w:rStyle w:val="Hyperlink"/>
                <w:noProof/>
              </w:rPr>
              <w:t>6.1</w:t>
            </w:r>
            <w:r w:rsidR="0030160D">
              <w:rPr>
                <w:rFonts w:asciiTheme="minorHAnsi" w:eastAsiaTheme="minorEastAsia" w:hAnsiTheme="minorHAnsi"/>
                <w:noProof/>
                <w:szCs w:val="22"/>
              </w:rPr>
              <w:tab/>
            </w:r>
            <w:r w:rsidR="0030160D" w:rsidRPr="00915B1F">
              <w:rPr>
                <w:rStyle w:val="Hyperlink"/>
                <w:noProof/>
              </w:rPr>
              <w:t>Web Service Requests</w:t>
            </w:r>
            <w:r w:rsidR="0030160D">
              <w:rPr>
                <w:noProof/>
                <w:webHidden/>
              </w:rPr>
              <w:tab/>
            </w:r>
            <w:r w:rsidR="0030160D">
              <w:rPr>
                <w:noProof/>
                <w:webHidden/>
              </w:rPr>
              <w:fldChar w:fldCharType="begin"/>
            </w:r>
            <w:r w:rsidR="0030160D">
              <w:rPr>
                <w:noProof/>
                <w:webHidden/>
              </w:rPr>
              <w:instrText xml:space="preserve"> PAGEREF _Toc364676139 \h </w:instrText>
            </w:r>
            <w:r w:rsidR="0030160D">
              <w:rPr>
                <w:noProof/>
                <w:webHidden/>
              </w:rPr>
            </w:r>
            <w:r w:rsidR="0030160D">
              <w:rPr>
                <w:noProof/>
                <w:webHidden/>
              </w:rPr>
              <w:fldChar w:fldCharType="separate"/>
            </w:r>
            <w:r w:rsidR="0030160D">
              <w:rPr>
                <w:noProof/>
                <w:webHidden/>
              </w:rPr>
              <w:t>27</w:t>
            </w:r>
            <w:r w:rsidR="0030160D">
              <w:rPr>
                <w:noProof/>
                <w:webHidden/>
              </w:rPr>
              <w:fldChar w:fldCharType="end"/>
            </w:r>
          </w:hyperlink>
        </w:p>
        <w:p w:rsidR="0030160D" w:rsidRDefault="005C37E8">
          <w:pPr>
            <w:pStyle w:val="TOC2"/>
            <w:tabs>
              <w:tab w:val="left" w:pos="880"/>
            </w:tabs>
            <w:rPr>
              <w:rFonts w:asciiTheme="minorHAnsi" w:eastAsiaTheme="minorEastAsia" w:hAnsiTheme="minorHAnsi"/>
              <w:noProof/>
              <w:szCs w:val="22"/>
            </w:rPr>
          </w:pPr>
          <w:hyperlink w:anchor="_Toc364676140" w:history="1">
            <w:r w:rsidR="0030160D" w:rsidRPr="00915B1F">
              <w:rPr>
                <w:rStyle w:val="Hyperlink"/>
                <w:noProof/>
              </w:rPr>
              <w:t>6.2</w:t>
            </w:r>
            <w:r w:rsidR="0030160D">
              <w:rPr>
                <w:rFonts w:asciiTheme="minorHAnsi" w:eastAsiaTheme="minorEastAsia" w:hAnsiTheme="minorHAnsi"/>
                <w:noProof/>
                <w:szCs w:val="22"/>
              </w:rPr>
              <w:tab/>
            </w:r>
            <w:r w:rsidR="0030160D" w:rsidRPr="00915B1F">
              <w:rPr>
                <w:rStyle w:val="Hyperlink"/>
                <w:noProof/>
              </w:rPr>
              <w:t>Adding a Web Map Service in ArcCatalog</w:t>
            </w:r>
            <w:r w:rsidR="0030160D">
              <w:rPr>
                <w:noProof/>
                <w:webHidden/>
              </w:rPr>
              <w:tab/>
            </w:r>
            <w:r w:rsidR="0030160D">
              <w:rPr>
                <w:noProof/>
                <w:webHidden/>
              </w:rPr>
              <w:fldChar w:fldCharType="begin"/>
            </w:r>
            <w:r w:rsidR="0030160D">
              <w:rPr>
                <w:noProof/>
                <w:webHidden/>
              </w:rPr>
              <w:instrText xml:space="preserve"> PAGEREF _Toc364676140 \h </w:instrText>
            </w:r>
            <w:r w:rsidR="0030160D">
              <w:rPr>
                <w:noProof/>
                <w:webHidden/>
              </w:rPr>
            </w:r>
            <w:r w:rsidR="0030160D">
              <w:rPr>
                <w:noProof/>
                <w:webHidden/>
              </w:rPr>
              <w:fldChar w:fldCharType="separate"/>
            </w:r>
            <w:r w:rsidR="0030160D">
              <w:rPr>
                <w:noProof/>
                <w:webHidden/>
              </w:rPr>
              <w:t>29</w:t>
            </w:r>
            <w:r w:rsidR="0030160D">
              <w:rPr>
                <w:noProof/>
                <w:webHidden/>
              </w:rPr>
              <w:fldChar w:fldCharType="end"/>
            </w:r>
          </w:hyperlink>
        </w:p>
        <w:p w:rsidR="0030160D" w:rsidRDefault="005C37E8">
          <w:pPr>
            <w:pStyle w:val="TOC2"/>
            <w:tabs>
              <w:tab w:val="left" w:pos="880"/>
            </w:tabs>
            <w:rPr>
              <w:rFonts w:asciiTheme="minorHAnsi" w:eastAsiaTheme="minorEastAsia" w:hAnsiTheme="minorHAnsi"/>
              <w:noProof/>
              <w:szCs w:val="22"/>
            </w:rPr>
          </w:pPr>
          <w:hyperlink w:anchor="_Toc364676141" w:history="1">
            <w:r w:rsidR="0030160D" w:rsidRPr="00915B1F">
              <w:rPr>
                <w:rStyle w:val="Hyperlink"/>
                <w:noProof/>
              </w:rPr>
              <w:t>6.3</w:t>
            </w:r>
            <w:r w:rsidR="0030160D">
              <w:rPr>
                <w:rFonts w:asciiTheme="minorHAnsi" w:eastAsiaTheme="minorEastAsia" w:hAnsiTheme="minorHAnsi"/>
                <w:noProof/>
                <w:szCs w:val="22"/>
              </w:rPr>
              <w:tab/>
            </w:r>
            <w:r w:rsidR="0030160D" w:rsidRPr="00915B1F">
              <w:rPr>
                <w:rStyle w:val="Hyperlink"/>
                <w:noProof/>
              </w:rPr>
              <w:t>Adding a Web Service in uDig</w:t>
            </w:r>
            <w:r w:rsidR="0030160D">
              <w:rPr>
                <w:noProof/>
                <w:webHidden/>
              </w:rPr>
              <w:tab/>
            </w:r>
            <w:r w:rsidR="0030160D">
              <w:rPr>
                <w:noProof/>
                <w:webHidden/>
              </w:rPr>
              <w:fldChar w:fldCharType="begin"/>
            </w:r>
            <w:r w:rsidR="0030160D">
              <w:rPr>
                <w:noProof/>
                <w:webHidden/>
              </w:rPr>
              <w:instrText xml:space="preserve"> PAGEREF _Toc364676141 \h </w:instrText>
            </w:r>
            <w:r w:rsidR="0030160D">
              <w:rPr>
                <w:noProof/>
                <w:webHidden/>
              </w:rPr>
            </w:r>
            <w:r w:rsidR="0030160D">
              <w:rPr>
                <w:noProof/>
                <w:webHidden/>
              </w:rPr>
              <w:fldChar w:fldCharType="separate"/>
            </w:r>
            <w:r w:rsidR="0030160D">
              <w:rPr>
                <w:noProof/>
                <w:webHidden/>
              </w:rPr>
              <w:t>29</w:t>
            </w:r>
            <w:r w:rsidR="0030160D">
              <w:rPr>
                <w:noProof/>
                <w:webHidden/>
              </w:rPr>
              <w:fldChar w:fldCharType="end"/>
            </w:r>
          </w:hyperlink>
        </w:p>
        <w:p w:rsidR="0030160D" w:rsidRDefault="005C37E8">
          <w:pPr>
            <w:pStyle w:val="TOC1"/>
            <w:rPr>
              <w:rFonts w:asciiTheme="minorHAnsi" w:eastAsiaTheme="minorEastAsia" w:hAnsiTheme="minorHAnsi"/>
              <w:noProof/>
              <w:szCs w:val="22"/>
            </w:rPr>
          </w:pPr>
          <w:hyperlink w:anchor="_Toc364676142" w:history="1">
            <w:r w:rsidR="0030160D" w:rsidRPr="00915B1F">
              <w:rPr>
                <w:rStyle w:val="Hyperlink"/>
                <w:noProof/>
              </w:rPr>
              <w:t>7</w:t>
            </w:r>
            <w:r w:rsidR="0030160D">
              <w:rPr>
                <w:rFonts w:asciiTheme="minorHAnsi" w:eastAsiaTheme="minorEastAsia" w:hAnsiTheme="minorHAnsi"/>
                <w:noProof/>
                <w:szCs w:val="22"/>
              </w:rPr>
              <w:tab/>
            </w:r>
            <w:r w:rsidR="0030160D" w:rsidRPr="00915B1F">
              <w:rPr>
                <w:rStyle w:val="Hyperlink"/>
                <w:noProof/>
              </w:rPr>
              <w:t>Registering with OneGeology and Submitting your Service</w:t>
            </w:r>
            <w:r w:rsidR="0030160D">
              <w:rPr>
                <w:noProof/>
                <w:webHidden/>
              </w:rPr>
              <w:tab/>
            </w:r>
            <w:r w:rsidR="0030160D">
              <w:rPr>
                <w:noProof/>
                <w:webHidden/>
              </w:rPr>
              <w:fldChar w:fldCharType="begin"/>
            </w:r>
            <w:r w:rsidR="0030160D">
              <w:rPr>
                <w:noProof/>
                <w:webHidden/>
              </w:rPr>
              <w:instrText xml:space="preserve"> PAGEREF _Toc364676142 \h </w:instrText>
            </w:r>
            <w:r w:rsidR="0030160D">
              <w:rPr>
                <w:noProof/>
                <w:webHidden/>
              </w:rPr>
            </w:r>
            <w:r w:rsidR="0030160D">
              <w:rPr>
                <w:noProof/>
                <w:webHidden/>
              </w:rPr>
              <w:fldChar w:fldCharType="separate"/>
            </w:r>
            <w:r w:rsidR="0030160D">
              <w:rPr>
                <w:noProof/>
                <w:webHidden/>
              </w:rPr>
              <w:t>30</w:t>
            </w:r>
            <w:r w:rsidR="0030160D">
              <w:rPr>
                <w:noProof/>
                <w:webHidden/>
              </w:rPr>
              <w:fldChar w:fldCharType="end"/>
            </w:r>
          </w:hyperlink>
        </w:p>
        <w:p w:rsidR="0030160D" w:rsidRDefault="005C37E8">
          <w:pPr>
            <w:pStyle w:val="TOC1"/>
            <w:rPr>
              <w:rFonts w:asciiTheme="minorHAnsi" w:eastAsiaTheme="minorEastAsia" w:hAnsiTheme="minorHAnsi"/>
              <w:noProof/>
              <w:szCs w:val="22"/>
            </w:rPr>
          </w:pPr>
          <w:hyperlink w:anchor="_Toc364676143" w:history="1">
            <w:r w:rsidR="0030160D" w:rsidRPr="00915B1F">
              <w:rPr>
                <w:rStyle w:val="Hyperlink"/>
                <w:noProof/>
              </w:rPr>
              <w:t>Appendix A: Deploying GeoSciML-Portrayal Web Services in GeoServer</w:t>
            </w:r>
            <w:r w:rsidR="0030160D">
              <w:rPr>
                <w:noProof/>
                <w:webHidden/>
              </w:rPr>
              <w:tab/>
            </w:r>
            <w:r w:rsidR="0030160D">
              <w:rPr>
                <w:noProof/>
                <w:webHidden/>
              </w:rPr>
              <w:fldChar w:fldCharType="begin"/>
            </w:r>
            <w:r w:rsidR="0030160D">
              <w:rPr>
                <w:noProof/>
                <w:webHidden/>
              </w:rPr>
              <w:instrText xml:space="preserve"> PAGEREF _Toc364676143 \h </w:instrText>
            </w:r>
            <w:r w:rsidR="0030160D">
              <w:rPr>
                <w:noProof/>
                <w:webHidden/>
              </w:rPr>
            </w:r>
            <w:r w:rsidR="0030160D">
              <w:rPr>
                <w:noProof/>
                <w:webHidden/>
              </w:rPr>
              <w:fldChar w:fldCharType="separate"/>
            </w:r>
            <w:r w:rsidR="0030160D">
              <w:rPr>
                <w:noProof/>
                <w:webHidden/>
              </w:rPr>
              <w:t>30</w:t>
            </w:r>
            <w:r w:rsidR="0030160D">
              <w:rPr>
                <w:noProof/>
                <w:webHidden/>
              </w:rPr>
              <w:fldChar w:fldCharType="end"/>
            </w:r>
          </w:hyperlink>
        </w:p>
        <w:p w:rsidR="0030160D" w:rsidRDefault="005C37E8">
          <w:pPr>
            <w:pStyle w:val="TOC2"/>
            <w:tabs>
              <w:tab w:val="left" w:pos="880"/>
            </w:tabs>
            <w:rPr>
              <w:rFonts w:asciiTheme="minorHAnsi" w:eastAsiaTheme="minorEastAsia" w:hAnsiTheme="minorHAnsi"/>
              <w:noProof/>
              <w:szCs w:val="22"/>
            </w:rPr>
          </w:pPr>
          <w:hyperlink w:anchor="_Toc364676144" w:history="1">
            <w:r w:rsidR="0030160D" w:rsidRPr="00915B1F">
              <w:rPr>
                <w:rStyle w:val="Hyperlink"/>
                <w:noProof/>
              </w:rPr>
              <w:t>A.1.</w:t>
            </w:r>
            <w:r w:rsidR="0030160D">
              <w:rPr>
                <w:rFonts w:asciiTheme="minorHAnsi" w:eastAsiaTheme="minorEastAsia" w:hAnsiTheme="minorHAnsi"/>
                <w:noProof/>
                <w:szCs w:val="22"/>
              </w:rPr>
              <w:tab/>
            </w:r>
            <w:r w:rsidR="0030160D" w:rsidRPr="00915B1F">
              <w:rPr>
                <w:rStyle w:val="Hyperlink"/>
                <w:noProof/>
              </w:rPr>
              <w:t>Logging in</w:t>
            </w:r>
            <w:r w:rsidR="0030160D">
              <w:rPr>
                <w:noProof/>
                <w:webHidden/>
              </w:rPr>
              <w:tab/>
            </w:r>
            <w:r w:rsidR="0030160D">
              <w:rPr>
                <w:noProof/>
                <w:webHidden/>
              </w:rPr>
              <w:fldChar w:fldCharType="begin"/>
            </w:r>
            <w:r w:rsidR="0030160D">
              <w:rPr>
                <w:noProof/>
                <w:webHidden/>
              </w:rPr>
              <w:instrText xml:space="preserve"> PAGEREF _Toc364676144 \h </w:instrText>
            </w:r>
            <w:r w:rsidR="0030160D">
              <w:rPr>
                <w:noProof/>
                <w:webHidden/>
              </w:rPr>
            </w:r>
            <w:r w:rsidR="0030160D">
              <w:rPr>
                <w:noProof/>
                <w:webHidden/>
              </w:rPr>
              <w:fldChar w:fldCharType="separate"/>
            </w:r>
            <w:r w:rsidR="0030160D">
              <w:rPr>
                <w:noProof/>
                <w:webHidden/>
              </w:rPr>
              <w:t>31</w:t>
            </w:r>
            <w:r w:rsidR="0030160D">
              <w:rPr>
                <w:noProof/>
                <w:webHidden/>
              </w:rPr>
              <w:fldChar w:fldCharType="end"/>
            </w:r>
          </w:hyperlink>
        </w:p>
        <w:p w:rsidR="0030160D" w:rsidRDefault="005C37E8">
          <w:pPr>
            <w:pStyle w:val="TOC2"/>
            <w:tabs>
              <w:tab w:val="left" w:pos="880"/>
            </w:tabs>
            <w:rPr>
              <w:rFonts w:asciiTheme="minorHAnsi" w:eastAsiaTheme="minorEastAsia" w:hAnsiTheme="minorHAnsi"/>
              <w:noProof/>
              <w:szCs w:val="22"/>
            </w:rPr>
          </w:pPr>
          <w:hyperlink w:anchor="_Toc364676145" w:history="1">
            <w:r w:rsidR="0030160D" w:rsidRPr="00915B1F">
              <w:rPr>
                <w:rStyle w:val="Hyperlink"/>
                <w:noProof/>
              </w:rPr>
              <w:t>A.2.</w:t>
            </w:r>
            <w:r w:rsidR="0030160D">
              <w:rPr>
                <w:rFonts w:asciiTheme="minorHAnsi" w:eastAsiaTheme="minorEastAsia" w:hAnsiTheme="minorHAnsi"/>
                <w:noProof/>
                <w:szCs w:val="22"/>
              </w:rPr>
              <w:tab/>
            </w:r>
            <w:r w:rsidR="0030160D" w:rsidRPr="00915B1F">
              <w:rPr>
                <w:rStyle w:val="Hyperlink"/>
                <w:noProof/>
              </w:rPr>
              <w:t>Service-Level Metadata</w:t>
            </w:r>
            <w:r w:rsidR="0030160D">
              <w:rPr>
                <w:noProof/>
                <w:webHidden/>
              </w:rPr>
              <w:tab/>
            </w:r>
            <w:r w:rsidR="0030160D">
              <w:rPr>
                <w:noProof/>
                <w:webHidden/>
              </w:rPr>
              <w:fldChar w:fldCharType="begin"/>
            </w:r>
            <w:r w:rsidR="0030160D">
              <w:rPr>
                <w:noProof/>
                <w:webHidden/>
              </w:rPr>
              <w:instrText xml:space="preserve"> PAGEREF _Toc364676145 \h </w:instrText>
            </w:r>
            <w:r w:rsidR="0030160D">
              <w:rPr>
                <w:noProof/>
                <w:webHidden/>
              </w:rPr>
            </w:r>
            <w:r w:rsidR="0030160D">
              <w:rPr>
                <w:noProof/>
                <w:webHidden/>
              </w:rPr>
              <w:fldChar w:fldCharType="separate"/>
            </w:r>
            <w:r w:rsidR="0030160D">
              <w:rPr>
                <w:noProof/>
                <w:webHidden/>
              </w:rPr>
              <w:t>31</w:t>
            </w:r>
            <w:r w:rsidR="0030160D">
              <w:rPr>
                <w:noProof/>
                <w:webHidden/>
              </w:rPr>
              <w:fldChar w:fldCharType="end"/>
            </w:r>
          </w:hyperlink>
        </w:p>
        <w:p w:rsidR="0030160D" w:rsidRDefault="005C37E8">
          <w:pPr>
            <w:pStyle w:val="TOC2"/>
            <w:tabs>
              <w:tab w:val="left" w:pos="880"/>
            </w:tabs>
            <w:rPr>
              <w:rFonts w:asciiTheme="minorHAnsi" w:eastAsiaTheme="minorEastAsia" w:hAnsiTheme="minorHAnsi"/>
              <w:noProof/>
              <w:szCs w:val="22"/>
            </w:rPr>
          </w:pPr>
          <w:hyperlink w:anchor="_Toc364676146" w:history="1">
            <w:r w:rsidR="0030160D" w:rsidRPr="00915B1F">
              <w:rPr>
                <w:rStyle w:val="Hyperlink"/>
                <w:noProof/>
              </w:rPr>
              <w:t>A.3.</w:t>
            </w:r>
            <w:r w:rsidR="0030160D">
              <w:rPr>
                <w:rFonts w:asciiTheme="minorHAnsi" w:eastAsiaTheme="minorEastAsia" w:hAnsiTheme="minorHAnsi"/>
                <w:noProof/>
                <w:szCs w:val="22"/>
              </w:rPr>
              <w:tab/>
            </w:r>
            <w:r w:rsidR="0030160D" w:rsidRPr="00915B1F">
              <w:rPr>
                <w:rStyle w:val="Hyperlink"/>
                <w:noProof/>
              </w:rPr>
              <w:t>Creating a Workspace</w:t>
            </w:r>
            <w:r w:rsidR="0030160D">
              <w:rPr>
                <w:noProof/>
                <w:webHidden/>
              </w:rPr>
              <w:tab/>
            </w:r>
            <w:r w:rsidR="0030160D">
              <w:rPr>
                <w:noProof/>
                <w:webHidden/>
              </w:rPr>
              <w:fldChar w:fldCharType="begin"/>
            </w:r>
            <w:r w:rsidR="0030160D">
              <w:rPr>
                <w:noProof/>
                <w:webHidden/>
              </w:rPr>
              <w:instrText xml:space="preserve"> PAGEREF _Toc364676146 \h </w:instrText>
            </w:r>
            <w:r w:rsidR="0030160D">
              <w:rPr>
                <w:noProof/>
                <w:webHidden/>
              </w:rPr>
            </w:r>
            <w:r w:rsidR="0030160D">
              <w:rPr>
                <w:noProof/>
                <w:webHidden/>
              </w:rPr>
              <w:fldChar w:fldCharType="separate"/>
            </w:r>
            <w:r w:rsidR="0030160D">
              <w:rPr>
                <w:noProof/>
                <w:webHidden/>
              </w:rPr>
              <w:t>32</w:t>
            </w:r>
            <w:r w:rsidR="0030160D">
              <w:rPr>
                <w:noProof/>
                <w:webHidden/>
              </w:rPr>
              <w:fldChar w:fldCharType="end"/>
            </w:r>
          </w:hyperlink>
        </w:p>
        <w:p w:rsidR="0030160D" w:rsidRDefault="005C37E8">
          <w:pPr>
            <w:pStyle w:val="TOC2"/>
            <w:tabs>
              <w:tab w:val="left" w:pos="880"/>
            </w:tabs>
            <w:rPr>
              <w:rFonts w:asciiTheme="minorHAnsi" w:eastAsiaTheme="minorEastAsia" w:hAnsiTheme="minorHAnsi"/>
              <w:noProof/>
              <w:szCs w:val="22"/>
            </w:rPr>
          </w:pPr>
          <w:hyperlink w:anchor="_Toc364676147" w:history="1">
            <w:r w:rsidR="0030160D" w:rsidRPr="00915B1F">
              <w:rPr>
                <w:rStyle w:val="Hyperlink"/>
                <w:noProof/>
              </w:rPr>
              <w:t>A.4.</w:t>
            </w:r>
            <w:r w:rsidR="0030160D">
              <w:rPr>
                <w:rFonts w:asciiTheme="minorHAnsi" w:eastAsiaTheme="minorEastAsia" w:hAnsiTheme="minorHAnsi"/>
                <w:noProof/>
                <w:szCs w:val="22"/>
              </w:rPr>
              <w:tab/>
            </w:r>
            <w:r w:rsidR="0030160D" w:rsidRPr="00915B1F">
              <w:rPr>
                <w:rStyle w:val="Hyperlink"/>
                <w:noProof/>
              </w:rPr>
              <w:t>Connecting to your data</w:t>
            </w:r>
            <w:r w:rsidR="0030160D">
              <w:rPr>
                <w:noProof/>
                <w:webHidden/>
              </w:rPr>
              <w:tab/>
            </w:r>
            <w:r w:rsidR="0030160D">
              <w:rPr>
                <w:noProof/>
                <w:webHidden/>
              </w:rPr>
              <w:fldChar w:fldCharType="begin"/>
            </w:r>
            <w:r w:rsidR="0030160D">
              <w:rPr>
                <w:noProof/>
                <w:webHidden/>
              </w:rPr>
              <w:instrText xml:space="preserve"> PAGEREF _Toc364676147 \h </w:instrText>
            </w:r>
            <w:r w:rsidR="0030160D">
              <w:rPr>
                <w:noProof/>
                <w:webHidden/>
              </w:rPr>
            </w:r>
            <w:r w:rsidR="0030160D">
              <w:rPr>
                <w:noProof/>
                <w:webHidden/>
              </w:rPr>
              <w:fldChar w:fldCharType="separate"/>
            </w:r>
            <w:r w:rsidR="0030160D">
              <w:rPr>
                <w:noProof/>
                <w:webHidden/>
              </w:rPr>
              <w:t>33</w:t>
            </w:r>
            <w:r w:rsidR="0030160D">
              <w:rPr>
                <w:noProof/>
                <w:webHidden/>
              </w:rPr>
              <w:fldChar w:fldCharType="end"/>
            </w:r>
          </w:hyperlink>
        </w:p>
        <w:p w:rsidR="0030160D" w:rsidRDefault="005C37E8">
          <w:pPr>
            <w:pStyle w:val="TOC2"/>
            <w:tabs>
              <w:tab w:val="left" w:pos="1100"/>
            </w:tabs>
            <w:rPr>
              <w:rFonts w:asciiTheme="minorHAnsi" w:eastAsiaTheme="minorEastAsia" w:hAnsiTheme="minorHAnsi"/>
              <w:noProof/>
              <w:szCs w:val="22"/>
            </w:rPr>
          </w:pPr>
          <w:hyperlink w:anchor="_Toc364676148" w:history="1">
            <w:r w:rsidR="0030160D" w:rsidRPr="00915B1F">
              <w:rPr>
                <w:rStyle w:val="Hyperlink"/>
                <w:noProof/>
              </w:rPr>
              <w:t>A.4.1.</w:t>
            </w:r>
            <w:r w:rsidR="0030160D">
              <w:rPr>
                <w:rFonts w:asciiTheme="minorHAnsi" w:eastAsiaTheme="minorEastAsia" w:hAnsiTheme="minorHAnsi"/>
                <w:noProof/>
                <w:szCs w:val="22"/>
              </w:rPr>
              <w:tab/>
            </w:r>
            <w:r w:rsidR="0030160D" w:rsidRPr="00915B1F">
              <w:rPr>
                <w:rStyle w:val="Hyperlink"/>
                <w:noProof/>
              </w:rPr>
              <w:t xml:space="preserve"> Connecting to Shapefile</w:t>
            </w:r>
            <w:r w:rsidR="0030160D">
              <w:rPr>
                <w:noProof/>
                <w:webHidden/>
              </w:rPr>
              <w:tab/>
            </w:r>
            <w:r w:rsidR="0030160D">
              <w:rPr>
                <w:noProof/>
                <w:webHidden/>
              </w:rPr>
              <w:fldChar w:fldCharType="begin"/>
            </w:r>
            <w:r w:rsidR="0030160D">
              <w:rPr>
                <w:noProof/>
                <w:webHidden/>
              </w:rPr>
              <w:instrText xml:space="preserve"> PAGEREF _Toc364676148 \h </w:instrText>
            </w:r>
            <w:r w:rsidR="0030160D">
              <w:rPr>
                <w:noProof/>
                <w:webHidden/>
              </w:rPr>
            </w:r>
            <w:r w:rsidR="0030160D">
              <w:rPr>
                <w:noProof/>
                <w:webHidden/>
              </w:rPr>
              <w:fldChar w:fldCharType="separate"/>
            </w:r>
            <w:r w:rsidR="0030160D">
              <w:rPr>
                <w:noProof/>
                <w:webHidden/>
              </w:rPr>
              <w:t>33</w:t>
            </w:r>
            <w:r w:rsidR="0030160D">
              <w:rPr>
                <w:noProof/>
                <w:webHidden/>
              </w:rPr>
              <w:fldChar w:fldCharType="end"/>
            </w:r>
          </w:hyperlink>
        </w:p>
        <w:p w:rsidR="0030160D" w:rsidRDefault="005C37E8">
          <w:pPr>
            <w:pStyle w:val="TOC2"/>
            <w:tabs>
              <w:tab w:val="left" w:pos="1100"/>
            </w:tabs>
            <w:rPr>
              <w:rFonts w:asciiTheme="minorHAnsi" w:eastAsiaTheme="minorEastAsia" w:hAnsiTheme="minorHAnsi"/>
              <w:noProof/>
              <w:szCs w:val="22"/>
            </w:rPr>
          </w:pPr>
          <w:hyperlink w:anchor="_Toc364676149" w:history="1">
            <w:r w:rsidR="0030160D" w:rsidRPr="00915B1F">
              <w:rPr>
                <w:rStyle w:val="Hyperlink"/>
                <w:noProof/>
              </w:rPr>
              <w:t>A.4.2.</w:t>
            </w:r>
            <w:r w:rsidR="0030160D">
              <w:rPr>
                <w:rFonts w:asciiTheme="minorHAnsi" w:eastAsiaTheme="minorEastAsia" w:hAnsiTheme="minorHAnsi"/>
                <w:noProof/>
                <w:szCs w:val="22"/>
              </w:rPr>
              <w:tab/>
            </w:r>
            <w:r w:rsidR="0030160D" w:rsidRPr="00915B1F">
              <w:rPr>
                <w:rStyle w:val="Hyperlink"/>
                <w:noProof/>
              </w:rPr>
              <w:t>Connecting to PostGIS Database</w:t>
            </w:r>
            <w:r w:rsidR="0030160D">
              <w:rPr>
                <w:noProof/>
                <w:webHidden/>
              </w:rPr>
              <w:tab/>
            </w:r>
            <w:r w:rsidR="0030160D">
              <w:rPr>
                <w:noProof/>
                <w:webHidden/>
              </w:rPr>
              <w:fldChar w:fldCharType="begin"/>
            </w:r>
            <w:r w:rsidR="0030160D">
              <w:rPr>
                <w:noProof/>
                <w:webHidden/>
              </w:rPr>
              <w:instrText xml:space="preserve"> PAGEREF _Toc364676149 \h </w:instrText>
            </w:r>
            <w:r w:rsidR="0030160D">
              <w:rPr>
                <w:noProof/>
                <w:webHidden/>
              </w:rPr>
            </w:r>
            <w:r w:rsidR="0030160D">
              <w:rPr>
                <w:noProof/>
                <w:webHidden/>
              </w:rPr>
              <w:fldChar w:fldCharType="separate"/>
            </w:r>
            <w:r w:rsidR="0030160D">
              <w:rPr>
                <w:noProof/>
                <w:webHidden/>
              </w:rPr>
              <w:t>33</w:t>
            </w:r>
            <w:r w:rsidR="0030160D">
              <w:rPr>
                <w:noProof/>
                <w:webHidden/>
              </w:rPr>
              <w:fldChar w:fldCharType="end"/>
            </w:r>
          </w:hyperlink>
        </w:p>
        <w:p w:rsidR="0030160D" w:rsidRDefault="005C37E8">
          <w:pPr>
            <w:pStyle w:val="TOC2"/>
            <w:tabs>
              <w:tab w:val="left" w:pos="880"/>
            </w:tabs>
            <w:rPr>
              <w:rFonts w:asciiTheme="minorHAnsi" w:eastAsiaTheme="minorEastAsia" w:hAnsiTheme="minorHAnsi"/>
              <w:noProof/>
              <w:szCs w:val="22"/>
            </w:rPr>
          </w:pPr>
          <w:hyperlink w:anchor="_Toc364676150" w:history="1">
            <w:r w:rsidR="0030160D" w:rsidRPr="00915B1F">
              <w:rPr>
                <w:rStyle w:val="Hyperlink"/>
                <w:noProof/>
              </w:rPr>
              <w:t>A.5.</w:t>
            </w:r>
            <w:r w:rsidR="0030160D">
              <w:rPr>
                <w:rFonts w:asciiTheme="minorHAnsi" w:eastAsiaTheme="minorEastAsia" w:hAnsiTheme="minorHAnsi"/>
                <w:noProof/>
                <w:szCs w:val="22"/>
              </w:rPr>
              <w:tab/>
            </w:r>
            <w:r w:rsidR="0030160D" w:rsidRPr="00915B1F">
              <w:rPr>
                <w:rStyle w:val="Hyperlink"/>
                <w:noProof/>
              </w:rPr>
              <w:t>Adding Layers to a Workspace</w:t>
            </w:r>
            <w:r w:rsidR="0030160D">
              <w:rPr>
                <w:noProof/>
                <w:webHidden/>
              </w:rPr>
              <w:tab/>
            </w:r>
            <w:r w:rsidR="0030160D">
              <w:rPr>
                <w:noProof/>
                <w:webHidden/>
              </w:rPr>
              <w:fldChar w:fldCharType="begin"/>
            </w:r>
            <w:r w:rsidR="0030160D">
              <w:rPr>
                <w:noProof/>
                <w:webHidden/>
              </w:rPr>
              <w:instrText xml:space="preserve"> PAGEREF _Toc364676150 \h </w:instrText>
            </w:r>
            <w:r w:rsidR="0030160D">
              <w:rPr>
                <w:noProof/>
                <w:webHidden/>
              </w:rPr>
            </w:r>
            <w:r w:rsidR="0030160D">
              <w:rPr>
                <w:noProof/>
                <w:webHidden/>
              </w:rPr>
              <w:fldChar w:fldCharType="separate"/>
            </w:r>
            <w:r w:rsidR="0030160D">
              <w:rPr>
                <w:noProof/>
                <w:webHidden/>
              </w:rPr>
              <w:t>34</w:t>
            </w:r>
            <w:r w:rsidR="0030160D">
              <w:rPr>
                <w:noProof/>
                <w:webHidden/>
              </w:rPr>
              <w:fldChar w:fldCharType="end"/>
            </w:r>
          </w:hyperlink>
        </w:p>
        <w:p w:rsidR="0030160D" w:rsidRDefault="005C37E8">
          <w:pPr>
            <w:pStyle w:val="TOC3"/>
            <w:tabs>
              <w:tab w:val="left" w:pos="1320"/>
            </w:tabs>
            <w:rPr>
              <w:rFonts w:asciiTheme="minorHAnsi" w:eastAsiaTheme="minorEastAsia" w:hAnsiTheme="minorHAnsi"/>
              <w:noProof/>
              <w:szCs w:val="22"/>
            </w:rPr>
          </w:pPr>
          <w:hyperlink w:anchor="_Toc364676157" w:history="1">
            <w:r w:rsidR="0030160D" w:rsidRPr="00915B1F">
              <w:rPr>
                <w:rStyle w:val="Hyperlink"/>
                <w:noProof/>
              </w:rPr>
              <w:t>A.5.1.</w:t>
            </w:r>
            <w:r w:rsidR="0030160D">
              <w:rPr>
                <w:rFonts w:asciiTheme="minorHAnsi" w:eastAsiaTheme="minorEastAsia" w:hAnsiTheme="minorHAnsi"/>
                <w:noProof/>
                <w:szCs w:val="22"/>
              </w:rPr>
              <w:tab/>
            </w:r>
            <w:r w:rsidR="0030160D" w:rsidRPr="00915B1F">
              <w:rPr>
                <w:rStyle w:val="Hyperlink"/>
                <w:noProof/>
              </w:rPr>
              <w:t>The Data tab of the Edit Layer page</w:t>
            </w:r>
            <w:r w:rsidR="0030160D">
              <w:rPr>
                <w:noProof/>
                <w:webHidden/>
              </w:rPr>
              <w:tab/>
            </w:r>
            <w:r w:rsidR="0030160D">
              <w:rPr>
                <w:noProof/>
                <w:webHidden/>
              </w:rPr>
              <w:fldChar w:fldCharType="begin"/>
            </w:r>
            <w:r w:rsidR="0030160D">
              <w:rPr>
                <w:noProof/>
                <w:webHidden/>
              </w:rPr>
              <w:instrText xml:space="preserve"> PAGEREF _Toc364676157 \h </w:instrText>
            </w:r>
            <w:r w:rsidR="0030160D">
              <w:rPr>
                <w:noProof/>
                <w:webHidden/>
              </w:rPr>
            </w:r>
            <w:r w:rsidR="0030160D">
              <w:rPr>
                <w:noProof/>
                <w:webHidden/>
              </w:rPr>
              <w:fldChar w:fldCharType="separate"/>
            </w:r>
            <w:r w:rsidR="0030160D">
              <w:rPr>
                <w:noProof/>
                <w:webHidden/>
              </w:rPr>
              <w:t>35</w:t>
            </w:r>
            <w:r w:rsidR="0030160D">
              <w:rPr>
                <w:noProof/>
                <w:webHidden/>
              </w:rPr>
              <w:fldChar w:fldCharType="end"/>
            </w:r>
          </w:hyperlink>
        </w:p>
        <w:p w:rsidR="0030160D" w:rsidRDefault="005C37E8">
          <w:pPr>
            <w:pStyle w:val="TOC3"/>
            <w:tabs>
              <w:tab w:val="left" w:pos="1320"/>
            </w:tabs>
            <w:rPr>
              <w:rFonts w:asciiTheme="minorHAnsi" w:eastAsiaTheme="minorEastAsia" w:hAnsiTheme="minorHAnsi"/>
              <w:noProof/>
              <w:szCs w:val="22"/>
            </w:rPr>
          </w:pPr>
          <w:hyperlink w:anchor="_Toc364676158" w:history="1">
            <w:r w:rsidR="0030160D" w:rsidRPr="00915B1F">
              <w:rPr>
                <w:rStyle w:val="Hyperlink"/>
                <w:noProof/>
              </w:rPr>
              <w:t>A.5.2.</w:t>
            </w:r>
            <w:r w:rsidR="0030160D">
              <w:rPr>
                <w:rFonts w:asciiTheme="minorHAnsi" w:eastAsiaTheme="minorEastAsia" w:hAnsiTheme="minorHAnsi"/>
                <w:noProof/>
                <w:szCs w:val="22"/>
              </w:rPr>
              <w:tab/>
            </w:r>
            <w:r w:rsidR="0030160D" w:rsidRPr="00915B1F">
              <w:rPr>
                <w:rStyle w:val="Hyperlink"/>
                <w:noProof/>
              </w:rPr>
              <w:t>The Publishing tab of the Edit Layer page</w:t>
            </w:r>
            <w:r w:rsidR="0030160D">
              <w:rPr>
                <w:noProof/>
                <w:webHidden/>
              </w:rPr>
              <w:tab/>
            </w:r>
            <w:r w:rsidR="0030160D">
              <w:rPr>
                <w:noProof/>
                <w:webHidden/>
              </w:rPr>
              <w:fldChar w:fldCharType="begin"/>
            </w:r>
            <w:r w:rsidR="0030160D">
              <w:rPr>
                <w:noProof/>
                <w:webHidden/>
              </w:rPr>
              <w:instrText xml:space="preserve"> PAGEREF _Toc364676158 \h </w:instrText>
            </w:r>
            <w:r w:rsidR="0030160D">
              <w:rPr>
                <w:noProof/>
                <w:webHidden/>
              </w:rPr>
            </w:r>
            <w:r w:rsidR="0030160D">
              <w:rPr>
                <w:noProof/>
                <w:webHidden/>
              </w:rPr>
              <w:fldChar w:fldCharType="separate"/>
            </w:r>
            <w:r w:rsidR="0030160D">
              <w:rPr>
                <w:noProof/>
                <w:webHidden/>
              </w:rPr>
              <w:t>36</w:t>
            </w:r>
            <w:r w:rsidR="0030160D">
              <w:rPr>
                <w:noProof/>
                <w:webHidden/>
              </w:rPr>
              <w:fldChar w:fldCharType="end"/>
            </w:r>
          </w:hyperlink>
        </w:p>
        <w:p w:rsidR="0030160D" w:rsidRDefault="005C37E8">
          <w:pPr>
            <w:pStyle w:val="TOC2"/>
            <w:tabs>
              <w:tab w:val="left" w:pos="880"/>
            </w:tabs>
            <w:rPr>
              <w:rFonts w:asciiTheme="minorHAnsi" w:eastAsiaTheme="minorEastAsia" w:hAnsiTheme="minorHAnsi"/>
              <w:noProof/>
              <w:szCs w:val="22"/>
            </w:rPr>
          </w:pPr>
          <w:hyperlink w:anchor="_Toc364676159" w:history="1">
            <w:r w:rsidR="0030160D" w:rsidRPr="00915B1F">
              <w:rPr>
                <w:rStyle w:val="Hyperlink"/>
                <w:noProof/>
              </w:rPr>
              <w:t>A.6.</w:t>
            </w:r>
            <w:r w:rsidR="0030160D">
              <w:rPr>
                <w:rFonts w:asciiTheme="minorHAnsi" w:eastAsiaTheme="minorEastAsia" w:hAnsiTheme="minorHAnsi"/>
                <w:noProof/>
                <w:szCs w:val="22"/>
              </w:rPr>
              <w:tab/>
            </w:r>
            <w:r w:rsidR="0030160D" w:rsidRPr="00915B1F">
              <w:rPr>
                <w:rStyle w:val="Hyperlink"/>
                <w:noProof/>
              </w:rPr>
              <w:t>Importing Layer Styles from an SLD File</w:t>
            </w:r>
            <w:r w:rsidR="0030160D">
              <w:rPr>
                <w:noProof/>
                <w:webHidden/>
              </w:rPr>
              <w:tab/>
            </w:r>
            <w:r w:rsidR="0030160D">
              <w:rPr>
                <w:noProof/>
                <w:webHidden/>
              </w:rPr>
              <w:fldChar w:fldCharType="begin"/>
            </w:r>
            <w:r w:rsidR="0030160D">
              <w:rPr>
                <w:noProof/>
                <w:webHidden/>
              </w:rPr>
              <w:instrText xml:space="preserve"> PAGEREF _Toc364676159 \h </w:instrText>
            </w:r>
            <w:r w:rsidR="0030160D">
              <w:rPr>
                <w:noProof/>
                <w:webHidden/>
              </w:rPr>
            </w:r>
            <w:r w:rsidR="0030160D">
              <w:rPr>
                <w:noProof/>
                <w:webHidden/>
              </w:rPr>
              <w:fldChar w:fldCharType="separate"/>
            </w:r>
            <w:r w:rsidR="0030160D">
              <w:rPr>
                <w:noProof/>
                <w:webHidden/>
              </w:rPr>
              <w:t>36</w:t>
            </w:r>
            <w:r w:rsidR="0030160D">
              <w:rPr>
                <w:noProof/>
                <w:webHidden/>
              </w:rPr>
              <w:fldChar w:fldCharType="end"/>
            </w:r>
          </w:hyperlink>
        </w:p>
        <w:p w:rsidR="0030160D" w:rsidRDefault="005C37E8">
          <w:pPr>
            <w:pStyle w:val="TOC2"/>
            <w:tabs>
              <w:tab w:val="left" w:pos="880"/>
            </w:tabs>
            <w:rPr>
              <w:rFonts w:asciiTheme="minorHAnsi" w:eastAsiaTheme="minorEastAsia" w:hAnsiTheme="minorHAnsi"/>
              <w:noProof/>
              <w:szCs w:val="22"/>
            </w:rPr>
          </w:pPr>
          <w:hyperlink w:anchor="_Toc364676160" w:history="1">
            <w:r w:rsidR="0030160D" w:rsidRPr="00915B1F">
              <w:rPr>
                <w:rStyle w:val="Hyperlink"/>
                <w:noProof/>
              </w:rPr>
              <w:t>A.7.</w:t>
            </w:r>
            <w:r w:rsidR="0030160D">
              <w:rPr>
                <w:rFonts w:asciiTheme="minorHAnsi" w:eastAsiaTheme="minorEastAsia" w:hAnsiTheme="minorHAnsi"/>
                <w:noProof/>
                <w:szCs w:val="22"/>
              </w:rPr>
              <w:tab/>
            </w:r>
            <w:r w:rsidR="0030160D" w:rsidRPr="00915B1F">
              <w:rPr>
                <w:rStyle w:val="Hyperlink"/>
                <w:noProof/>
              </w:rPr>
              <w:t>Finishing Up</w:t>
            </w:r>
            <w:r w:rsidR="0030160D">
              <w:rPr>
                <w:noProof/>
                <w:webHidden/>
              </w:rPr>
              <w:tab/>
            </w:r>
            <w:r w:rsidR="0030160D">
              <w:rPr>
                <w:noProof/>
                <w:webHidden/>
              </w:rPr>
              <w:fldChar w:fldCharType="begin"/>
            </w:r>
            <w:r w:rsidR="0030160D">
              <w:rPr>
                <w:noProof/>
                <w:webHidden/>
              </w:rPr>
              <w:instrText xml:space="preserve"> PAGEREF _Toc364676160 \h </w:instrText>
            </w:r>
            <w:r w:rsidR="0030160D">
              <w:rPr>
                <w:noProof/>
                <w:webHidden/>
              </w:rPr>
            </w:r>
            <w:r w:rsidR="0030160D">
              <w:rPr>
                <w:noProof/>
                <w:webHidden/>
              </w:rPr>
              <w:fldChar w:fldCharType="separate"/>
            </w:r>
            <w:r w:rsidR="0030160D">
              <w:rPr>
                <w:noProof/>
                <w:webHidden/>
              </w:rPr>
              <w:t>36</w:t>
            </w:r>
            <w:r w:rsidR="0030160D">
              <w:rPr>
                <w:noProof/>
                <w:webHidden/>
              </w:rPr>
              <w:fldChar w:fldCharType="end"/>
            </w:r>
          </w:hyperlink>
        </w:p>
        <w:p w:rsidR="0030160D" w:rsidRDefault="005C37E8">
          <w:pPr>
            <w:pStyle w:val="TOC2"/>
            <w:tabs>
              <w:tab w:val="left" w:pos="880"/>
            </w:tabs>
            <w:rPr>
              <w:rFonts w:asciiTheme="minorHAnsi" w:eastAsiaTheme="minorEastAsia" w:hAnsiTheme="minorHAnsi"/>
              <w:noProof/>
              <w:szCs w:val="22"/>
            </w:rPr>
          </w:pPr>
          <w:hyperlink w:anchor="_Toc364676161" w:history="1">
            <w:r w:rsidR="0030160D" w:rsidRPr="00915B1F">
              <w:rPr>
                <w:rStyle w:val="Hyperlink"/>
                <w:noProof/>
              </w:rPr>
              <w:t>A.8.</w:t>
            </w:r>
            <w:r w:rsidR="0030160D">
              <w:rPr>
                <w:rFonts w:asciiTheme="minorHAnsi" w:eastAsiaTheme="minorEastAsia" w:hAnsiTheme="minorHAnsi"/>
                <w:noProof/>
                <w:szCs w:val="22"/>
              </w:rPr>
              <w:tab/>
            </w:r>
            <w:r w:rsidR="0030160D" w:rsidRPr="00915B1F">
              <w:rPr>
                <w:rStyle w:val="Hyperlink"/>
                <w:noProof/>
              </w:rPr>
              <w:t>GeoServer Troubleshooting</w:t>
            </w:r>
            <w:r w:rsidR="0030160D">
              <w:rPr>
                <w:noProof/>
                <w:webHidden/>
              </w:rPr>
              <w:tab/>
            </w:r>
            <w:r w:rsidR="0030160D">
              <w:rPr>
                <w:noProof/>
                <w:webHidden/>
              </w:rPr>
              <w:fldChar w:fldCharType="begin"/>
            </w:r>
            <w:r w:rsidR="0030160D">
              <w:rPr>
                <w:noProof/>
                <w:webHidden/>
              </w:rPr>
              <w:instrText xml:space="preserve"> PAGEREF _Toc364676161 \h </w:instrText>
            </w:r>
            <w:r w:rsidR="0030160D">
              <w:rPr>
                <w:noProof/>
                <w:webHidden/>
              </w:rPr>
            </w:r>
            <w:r w:rsidR="0030160D">
              <w:rPr>
                <w:noProof/>
                <w:webHidden/>
              </w:rPr>
              <w:fldChar w:fldCharType="separate"/>
            </w:r>
            <w:r w:rsidR="0030160D">
              <w:rPr>
                <w:noProof/>
                <w:webHidden/>
              </w:rPr>
              <w:t>36</w:t>
            </w:r>
            <w:r w:rsidR="0030160D">
              <w:rPr>
                <w:noProof/>
                <w:webHidden/>
              </w:rPr>
              <w:fldChar w:fldCharType="end"/>
            </w:r>
          </w:hyperlink>
        </w:p>
        <w:p w:rsidR="0030160D" w:rsidRDefault="005C37E8">
          <w:pPr>
            <w:pStyle w:val="TOC1"/>
            <w:rPr>
              <w:rFonts w:asciiTheme="minorHAnsi" w:eastAsiaTheme="minorEastAsia" w:hAnsiTheme="minorHAnsi"/>
              <w:noProof/>
              <w:szCs w:val="22"/>
            </w:rPr>
          </w:pPr>
          <w:hyperlink w:anchor="_Toc364676162" w:history="1">
            <w:r w:rsidR="0030160D" w:rsidRPr="00915B1F">
              <w:rPr>
                <w:rStyle w:val="Hyperlink"/>
                <w:noProof/>
              </w:rPr>
              <w:t>Appendix B: Deploying GeoSciML-Portrayal Web Services in ArcGIS Server</w:t>
            </w:r>
            <w:r w:rsidR="0030160D">
              <w:rPr>
                <w:noProof/>
                <w:webHidden/>
              </w:rPr>
              <w:tab/>
            </w:r>
            <w:r w:rsidR="0030160D">
              <w:rPr>
                <w:noProof/>
                <w:webHidden/>
              </w:rPr>
              <w:fldChar w:fldCharType="begin"/>
            </w:r>
            <w:r w:rsidR="0030160D">
              <w:rPr>
                <w:noProof/>
                <w:webHidden/>
              </w:rPr>
              <w:instrText xml:space="preserve"> PAGEREF _Toc364676162 \h </w:instrText>
            </w:r>
            <w:r w:rsidR="0030160D">
              <w:rPr>
                <w:noProof/>
                <w:webHidden/>
              </w:rPr>
            </w:r>
            <w:r w:rsidR="0030160D">
              <w:rPr>
                <w:noProof/>
                <w:webHidden/>
              </w:rPr>
              <w:fldChar w:fldCharType="separate"/>
            </w:r>
            <w:r w:rsidR="0030160D">
              <w:rPr>
                <w:noProof/>
                <w:webHidden/>
              </w:rPr>
              <w:t>38</w:t>
            </w:r>
            <w:r w:rsidR="0030160D">
              <w:rPr>
                <w:noProof/>
                <w:webHidden/>
              </w:rPr>
              <w:fldChar w:fldCharType="end"/>
            </w:r>
          </w:hyperlink>
        </w:p>
        <w:p w:rsidR="0030160D" w:rsidRDefault="005C37E8">
          <w:pPr>
            <w:pStyle w:val="TOC2"/>
            <w:tabs>
              <w:tab w:val="left" w:pos="880"/>
            </w:tabs>
            <w:rPr>
              <w:rFonts w:asciiTheme="minorHAnsi" w:eastAsiaTheme="minorEastAsia" w:hAnsiTheme="minorHAnsi"/>
              <w:noProof/>
              <w:szCs w:val="22"/>
            </w:rPr>
          </w:pPr>
          <w:hyperlink w:anchor="_Toc364676163" w:history="1">
            <w:r w:rsidR="0030160D" w:rsidRPr="00915B1F">
              <w:rPr>
                <w:rStyle w:val="Hyperlink"/>
                <w:noProof/>
              </w:rPr>
              <w:t>B. 1</w:t>
            </w:r>
            <w:r w:rsidR="0030160D">
              <w:rPr>
                <w:rFonts w:asciiTheme="minorHAnsi" w:eastAsiaTheme="minorEastAsia" w:hAnsiTheme="minorHAnsi"/>
                <w:noProof/>
                <w:szCs w:val="22"/>
              </w:rPr>
              <w:tab/>
            </w:r>
            <w:r w:rsidR="0030160D" w:rsidRPr="00915B1F">
              <w:rPr>
                <w:rStyle w:val="Hyperlink"/>
                <w:noProof/>
              </w:rPr>
              <w:t>Connecting to your ArcGIS Server instance</w:t>
            </w:r>
            <w:r w:rsidR="0030160D">
              <w:rPr>
                <w:noProof/>
                <w:webHidden/>
              </w:rPr>
              <w:tab/>
            </w:r>
            <w:r w:rsidR="0030160D">
              <w:rPr>
                <w:noProof/>
                <w:webHidden/>
              </w:rPr>
              <w:fldChar w:fldCharType="begin"/>
            </w:r>
            <w:r w:rsidR="0030160D">
              <w:rPr>
                <w:noProof/>
                <w:webHidden/>
              </w:rPr>
              <w:instrText xml:space="preserve"> PAGEREF _Toc364676163 \h </w:instrText>
            </w:r>
            <w:r w:rsidR="0030160D">
              <w:rPr>
                <w:noProof/>
                <w:webHidden/>
              </w:rPr>
            </w:r>
            <w:r w:rsidR="0030160D">
              <w:rPr>
                <w:noProof/>
                <w:webHidden/>
              </w:rPr>
              <w:fldChar w:fldCharType="separate"/>
            </w:r>
            <w:r w:rsidR="0030160D">
              <w:rPr>
                <w:noProof/>
                <w:webHidden/>
              </w:rPr>
              <w:t>38</w:t>
            </w:r>
            <w:r w:rsidR="0030160D">
              <w:rPr>
                <w:noProof/>
                <w:webHidden/>
              </w:rPr>
              <w:fldChar w:fldCharType="end"/>
            </w:r>
          </w:hyperlink>
        </w:p>
        <w:p w:rsidR="0030160D" w:rsidRDefault="005C37E8">
          <w:pPr>
            <w:pStyle w:val="TOC2"/>
            <w:tabs>
              <w:tab w:val="left" w:pos="880"/>
            </w:tabs>
            <w:rPr>
              <w:rFonts w:asciiTheme="minorHAnsi" w:eastAsiaTheme="minorEastAsia" w:hAnsiTheme="minorHAnsi"/>
              <w:noProof/>
              <w:szCs w:val="22"/>
            </w:rPr>
          </w:pPr>
          <w:hyperlink w:anchor="_Toc364676164" w:history="1">
            <w:r w:rsidR="0030160D" w:rsidRPr="00915B1F">
              <w:rPr>
                <w:rStyle w:val="Hyperlink"/>
                <w:noProof/>
              </w:rPr>
              <w:t>B. 2</w:t>
            </w:r>
            <w:r w:rsidR="0030160D">
              <w:rPr>
                <w:rFonts w:asciiTheme="minorHAnsi" w:eastAsiaTheme="minorEastAsia" w:hAnsiTheme="minorHAnsi"/>
                <w:noProof/>
                <w:szCs w:val="22"/>
              </w:rPr>
              <w:tab/>
            </w:r>
            <w:r w:rsidR="0030160D" w:rsidRPr="00915B1F">
              <w:rPr>
                <w:rStyle w:val="Hyperlink"/>
                <w:noProof/>
              </w:rPr>
              <w:t>Create an ArcMap Project for your web service</w:t>
            </w:r>
            <w:r w:rsidR="0030160D">
              <w:rPr>
                <w:noProof/>
                <w:webHidden/>
              </w:rPr>
              <w:tab/>
            </w:r>
            <w:r w:rsidR="0030160D">
              <w:rPr>
                <w:noProof/>
                <w:webHidden/>
              </w:rPr>
              <w:fldChar w:fldCharType="begin"/>
            </w:r>
            <w:r w:rsidR="0030160D">
              <w:rPr>
                <w:noProof/>
                <w:webHidden/>
              </w:rPr>
              <w:instrText xml:space="preserve"> PAGEREF _Toc364676164 \h </w:instrText>
            </w:r>
            <w:r w:rsidR="0030160D">
              <w:rPr>
                <w:noProof/>
                <w:webHidden/>
              </w:rPr>
            </w:r>
            <w:r w:rsidR="0030160D">
              <w:rPr>
                <w:noProof/>
                <w:webHidden/>
              </w:rPr>
              <w:fldChar w:fldCharType="separate"/>
            </w:r>
            <w:r w:rsidR="0030160D">
              <w:rPr>
                <w:noProof/>
                <w:webHidden/>
              </w:rPr>
              <w:t>38</w:t>
            </w:r>
            <w:r w:rsidR="0030160D">
              <w:rPr>
                <w:noProof/>
                <w:webHidden/>
              </w:rPr>
              <w:fldChar w:fldCharType="end"/>
            </w:r>
          </w:hyperlink>
        </w:p>
        <w:p w:rsidR="0030160D" w:rsidRDefault="005C37E8">
          <w:pPr>
            <w:pStyle w:val="TOC2"/>
            <w:tabs>
              <w:tab w:val="left" w:pos="880"/>
            </w:tabs>
            <w:rPr>
              <w:rFonts w:asciiTheme="minorHAnsi" w:eastAsiaTheme="minorEastAsia" w:hAnsiTheme="minorHAnsi"/>
              <w:noProof/>
              <w:szCs w:val="22"/>
            </w:rPr>
          </w:pPr>
          <w:hyperlink w:anchor="_Toc364676165" w:history="1">
            <w:r w:rsidR="0030160D" w:rsidRPr="00915B1F">
              <w:rPr>
                <w:rStyle w:val="Hyperlink"/>
                <w:noProof/>
              </w:rPr>
              <w:t>B. 3</w:t>
            </w:r>
            <w:r w:rsidR="0030160D">
              <w:rPr>
                <w:rFonts w:asciiTheme="minorHAnsi" w:eastAsiaTheme="minorEastAsia" w:hAnsiTheme="minorHAnsi"/>
                <w:noProof/>
                <w:szCs w:val="22"/>
              </w:rPr>
              <w:tab/>
            </w:r>
            <w:r w:rsidR="0030160D" w:rsidRPr="00915B1F">
              <w:rPr>
                <w:rStyle w:val="Hyperlink"/>
                <w:noProof/>
              </w:rPr>
              <w:t>Publishing on ArcGIS Server</w:t>
            </w:r>
            <w:r w:rsidR="0030160D">
              <w:rPr>
                <w:noProof/>
                <w:webHidden/>
              </w:rPr>
              <w:tab/>
            </w:r>
            <w:r w:rsidR="0030160D">
              <w:rPr>
                <w:noProof/>
                <w:webHidden/>
              </w:rPr>
              <w:fldChar w:fldCharType="begin"/>
            </w:r>
            <w:r w:rsidR="0030160D">
              <w:rPr>
                <w:noProof/>
                <w:webHidden/>
              </w:rPr>
              <w:instrText xml:space="preserve"> PAGEREF _Toc364676165 \h </w:instrText>
            </w:r>
            <w:r w:rsidR="0030160D">
              <w:rPr>
                <w:noProof/>
                <w:webHidden/>
              </w:rPr>
            </w:r>
            <w:r w:rsidR="0030160D">
              <w:rPr>
                <w:noProof/>
                <w:webHidden/>
              </w:rPr>
              <w:fldChar w:fldCharType="separate"/>
            </w:r>
            <w:r w:rsidR="0030160D">
              <w:rPr>
                <w:noProof/>
                <w:webHidden/>
              </w:rPr>
              <w:t>39</w:t>
            </w:r>
            <w:r w:rsidR="0030160D">
              <w:rPr>
                <w:noProof/>
                <w:webHidden/>
              </w:rPr>
              <w:fldChar w:fldCharType="end"/>
            </w:r>
          </w:hyperlink>
        </w:p>
        <w:p w:rsidR="0030160D" w:rsidRDefault="005C37E8">
          <w:pPr>
            <w:pStyle w:val="TOC2"/>
            <w:tabs>
              <w:tab w:val="left" w:pos="880"/>
            </w:tabs>
            <w:rPr>
              <w:rFonts w:asciiTheme="minorHAnsi" w:eastAsiaTheme="minorEastAsia" w:hAnsiTheme="minorHAnsi"/>
              <w:noProof/>
              <w:szCs w:val="22"/>
            </w:rPr>
          </w:pPr>
          <w:hyperlink w:anchor="_Toc364676166" w:history="1">
            <w:r w:rsidR="0030160D" w:rsidRPr="00915B1F">
              <w:rPr>
                <w:rStyle w:val="Hyperlink"/>
                <w:noProof/>
              </w:rPr>
              <w:t>B. 4</w:t>
            </w:r>
            <w:r w:rsidR="0030160D">
              <w:rPr>
                <w:rFonts w:asciiTheme="minorHAnsi" w:eastAsiaTheme="minorEastAsia" w:hAnsiTheme="minorHAnsi"/>
                <w:noProof/>
                <w:szCs w:val="22"/>
              </w:rPr>
              <w:tab/>
            </w:r>
            <w:r w:rsidR="0030160D" w:rsidRPr="00915B1F">
              <w:rPr>
                <w:rStyle w:val="Hyperlink"/>
                <w:noProof/>
              </w:rPr>
              <w:t>Troubleshooting ArcGIS Server</w:t>
            </w:r>
            <w:r w:rsidR="0030160D">
              <w:rPr>
                <w:noProof/>
                <w:webHidden/>
              </w:rPr>
              <w:tab/>
            </w:r>
            <w:r w:rsidR="0030160D">
              <w:rPr>
                <w:noProof/>
                <w:webHidden/>
              </w:rPr>
              <w:fldChar w:fldCharType="begin"/>
            </w:r>
            <w:r w:rsidR="0030160D">
              <w:rPr>
                <w:noProof/>
                <w:webHidden/>
              </w:rPr>
              <w:instrText xml:space="preserve"> PAGEREF _Toc364676166 \h </w:instrText>
            </w:r>
            <w:r w:rsidR="0030160D">
              <w:rPr>
                <w:noProof/>
                <w:webHidden/>
              </w:rPr>
            </w:r>
            <w:r w:rsidR="0030160D">
              <w:rPr>
                <w:noProof/>
                <w:webHidden/>
              </w:rPr>
              <w:fldChar w:fldCharType="separate"/>
            </w:r>
            <w:r w:rsidR="0030160D">
              <w:rPr>
                <w:noProof/>
                <w:webHidden/>
              </w:rPr>
              <w:t>40</w:t>
            </w:r>
            <w:r w:rsidR="0030160D">
              <w:rPr>
                <w:noProof/>
                <w:webHidden/>
              </w:rPr>
              <w:fldChar w:fldCharType="end"/>
            </w:r>
          </w:hyperlink>
        </w:p>
        <w:p w:rsidR="0030160D" w:rsidRDefault="005C37E8">
          <w:pPr>
            <w:pStyle w:val="TOC1"/>
            <w:rPr>
              <w:rFonts w:asciiTheme="minorHAnsi" w:eastAsiaTheme="minorEastAsia" w:hAnsiTheme="minorHAnsi"/>
              <w:noProof/>
              <w:szCs w:val="22"/>
            </w:rPr>
          </w:pPr>
          <w:hyperlink w:anchor="_Toc364676167" w:history="1">
            <w:r w:rsidR="0030160D" w:rsidRPr="00915B1F">
              <w:rPr>
                <w:rStyle w:val="Hyperlink"/>
                <w:noProof/>
              </w:rPr>
              <w:t>Appendix C: OneGeology Web Service Requirements</w:t>
            </w:r>
            <w:r w:rsidR="0030160D">
              <w:rPr>
                <w:noProof/>
                <w:webHidden/>
              </w:rPr>
              <w:tab/>
            </w:r>
            <w:r w:rsidR="0030160D">
              <w:rPr>
                <w:noProof/>
                <w:webHidden/>
              </w:rPr>
              <w:fldChar w:fldCharType="begin"/>
            </w:r>
            <w:r w:rsidR="0030160D">
              <w:rPr>
                <w:noProof/>
                <w:webHidden/>
              </w:rPr>
              <w:instrText xml:space="preserve"> PAGEREF _Toc364676167 \h </w:instrText>
            </w:r>
            <w:r w:rsidR="0030160D">
              <w:rPr>
                <w:noProof/>
                <w:webHidden/>
              </w:rPr>
            </w:r>
            <w:r w:rsidR="0030160D">
              <w:rPr>
                <w:noProof/>
                <w:webHidden/>
              </w:rPr>
              <w:fldChar w:fldCharType="separate"/>
            </w:r>
            <w:r w:rsidR="0030160D">
              <w:rPr>
                <w:noProof/>
                <w:webHidden/>
              </w:rPr>
              <w:t>41</w:t>
            </w:r>
            <w:r w:rsidR="0030160D">
              <w:rPr>
                <w:noProof/>
                <w:webHidden/>
              </w:rPr>
              <w:fldChar w:fldCharType="end"/>
            </w:r>
          </w:hyperlink>
        </w:p>
        <w:p w:rsidR="0030160D" w:rsidRDefault="005C37E8">
          <w:pPr>
            <w:pStyle w:val="TOC2"/>
            <w:tabs>
              <w:tab w:val="left" w:pos="880"/>
            </w:tabs>
            <w:rPr>
              <w:rFonts w:asciiTheme="minorHAnsi" w:eastAsiaTheme="minorEastAsia" w:hAnsiTheme="minorHAnsi"/>
              <w:noProof/>
              <w:szCs w:val="22"/>
            </w:rPr>
          </w:pPr>
          <w:hyperlink w:anchor="_Toc364676168" w:history="1">
            <w:r w:rsidR="0030160D" w:rsidRPr="00915B1F">
              <w:rPr>
                <w:rStyle w:val="Hyperlink"/>
                <w:noProof/>
              </w:rPr>
              <w:t>C. 1</w:t>
            </w:r>
            <w:r w:rsidR="0030160D">
              <w:rPr>
                <w:rFonts w:asciiTheme="minorHAnsi" w:eastAsiaTheme="minorEastAsia" w:hAnsiTheme="minorHAnsi"/>
                <w:noProof/>
                <w:szCs w:val="22"/>
              </w:rPr>
              <w:tab/>
            </w:r>
            <w:r w:rsidR="0030160D" w:rsidRPr="00915B1F">
              <w:rPr>
                <w:rStyle w:val="Hyperlink"/>
                <w:noProof/>
              </w:rPr>
              <w:t>Service-Level Metadata Requirements</w:t>
            </w:r>
            <w:r w:rsidR="0030160D">
              <w:rPr>
                <w:noProof/>
                <w:webHidden/>
              </w:rPr>
              <w:tab/>
            </w:r>
            <w:r w:rsidR="0030160D">
              <w:rPr>
                <w:noProof/>
                <w:webHidden/>
              </w:rPr>
              <w:fldChar w:fldCharType="begin"/>
            </w:r>
            <w:r w:rsidR="0030160D">
              <w:rPr>
                <w:noProof/>
                <w:webHidden/>
              </w:rPr>
              <w:instrText xml:space="preserve"> PAGEREF _Toc364676168 \h </w:instrText>
            </w:r>
            <w:r w:rsidR="0030160D">
              <w:rPr>
                <w:noProof/>
                <w:webHidden/>
              </w:rPr>
            </w:r>
            <w:r w:rsidR="0030160D">
              <w:rPr>
                <w:noProof/>
                <w:webHidden/>
              </w:rPr>
              <w:fldChar w:fldCharType="separate"/>
            </w:r>
            <w:r w:rsidR="0030160D">
              <w:rPr>
                <w:noProof/>
                <w:webHidden/>
              </w:rPr>
              <w:t>41</w:t>
            </w:r>
            <w:r w:rsidR="0030160D">
              <w:rPr>
                <w:noProof/>
                <w:webHidden/>
              </w:rPr>
              <w:fldChar w:fldCharType="end"/>
            </w:r>
          </w:hyperlink>
        </w:p>
        <w:p w:rsidR="0030160D" w:rsidRDefault="005C37E8">
          <w:pPr>
            <w:pStyle w:val="TOC2"/>
            <w:tabs>
              <w:tab w:val="left" w:pos="880"/>
            </w:tabs>
            <w:rPr>
              <w:rFonts w:asciiTheme="minorHAnsi" w:eastAsiaTheme="minorEastAsia" w:hAnsiTheme="minorHAnsi"/>
              <w:noProof/>
              <w:szCs w:val="22"/>
            </w:rPr>
          </w:pPr>
          <w:hyperlink w:anchor="_Toc364676169" w:history="1">
            <w:r w:rsidR="0030160D" w:rsidRPr="00915B1F">
              <w:rPr>
                <w:rStyle w:val="Hyperlink"/>
                <w:noProof/>
              </w:rPr>
              <w:t>C. 2</w:t>
            </w:r>
            <w:r w:rsidR="0030160D">
              <w:rPr>
                <w:rFonts w:asciiTheme="minorHAnsi" w:eastAsiaTheme="minorEastAsia" w:hAnsiTheme="minorHAnsi"/>
                <w:noProof/>
                <w:szCs w:val="22"/>
              </w:rPr>
              <w:tab/>
            </w:r>
            <w:r w:rsidR="0030160D" w:rsidRPr="00915B1F">
              <w:rPr>
                <w:rStyle w:val="Hyperlink"/>
                <w:noProof/>
              </w:rPr>
              <w:t>WMS Service Title and Service Name Requirements</w:t>
            </w:r>
            <w:r w:rsidR="0030160D">
              <w:rPr>
                <w:noProof/>
                <w:webHidden/>
              </w:rPr>
              <w:tab/>
            </w:r>
            <w:r w:rsidR="0030160D">
              <w:rPr>
                <w:noProof/>
                <w:webHidden/>
              </w:rPr>
              <w:fldChar w:fldCharType="begin"/>
            </w:r>
            <w:r w:rsidR="0030160D">
              <w:rPr>
                <w:noProof/>
                <w:webHidden/>
              </w:rPr>
              <w:instrText xml:space="preserve"> PAGEREF _Toc364676169 \h </w:instrText>
            </w:r>
            <w:r w:rsidR="0030160D">
              <w:rPr>
                <w:noProof/>
                <w:webHidden/>
              </w:rPr>
            </w:r>
            <w:r w:rsidR="0030160D">
              <w:rPr>
                <w:noProof/>
                <w:webHidden/>
              </w:rPr>
              <w:fldChar w:fldCharType="separate"/>
            </w:r>
            <w:r w:rsidR="0030160D">
              <w:rPr>
                <w:noProof/>
                <w:webHidden/>
              </w:rPr>
              <w:t>42</w:t>
            </w:r>
            <w:r w:rsidR="0030160D">
              <w:rPr>
                <w:noProof/>
                <w:webHidden/>
              </w:rPr>
              <w:fldChar w:fldCharType="end"/>
            </w:r>
          </w:hyperlink>
        </w:p>
        <w:p w:rsidR="0030160D" w:rsidRDefault="005C37E8">
          <w:pPr>
            <w:pStyle w:val="TOC3"/>
            <w:rPr>
              <w:rFonts w:asciiTheme="minorHAnsi" w:eastAsiaTheme="minorEastAsia" w:hAnsiTheme="minorHAnsi"/>
              <w:noProof/>
              <w:szCs w:val="22"/>
            </w:rPr>
          </w:pPr>
          <w:hyperlink w:anchor="_Toc364676170" w:history="1">
            <w:r w:rsidR="0030160D" w:rsidRPr="00915B1F">
              <w:rPr>
                <w:rStyle w:val="Hyperlink"/>
                <w:noProof/>
              </w:rPr>
              <w:t>OneGeology Service Title Examples:</w:t>
            </w:r>
            <w:r w:rsidR="0030160D">
              <w:rPr>
                <w:noProof/>
                <w:webHidden/>
              </w:rPr>
              <w:tab/>
            </w:r>
            <w:r w:rsidR="0030160D">
              <w:rPr>
                <w:noProof/>
                <w:webHidden/>
              </w:rPr>
              <w:fldChar w:fldCharType="begin"/>
            </w:r>
            <w:r w:rsidR="0030160D">
              <w:rPr>
                <w:noProof/>
                <w:webHidden/>
              </w:rPr>
              <w:instrText xml:space="preserve"> PAGEREF _Toc364676170 \h </w:instrText>
            </w:r>
            <w:r w:rsidR="0030160D">
              <w:rPr>
                <w:noProof/>
                <w:webHidden/>
              </w:rPr>
            </w:r>
            <w:r w:rsidR="0030160D">
              <w:rPr>
                <w:noProof/>
                <w:webHidden/>
              </w:rPr>
              <w:fldChar w:fldCharType="separate"/>
            </w:r>
            <w:r w:rsidR="0030160D">
              <w:rPr>
                <w:noProof/>
                <w:webHidden/>
              </w:rPr>
              <w:t>43</w:t>
            </w:r>
            <w:r w:rsidR="0030160D">
              <w:rPr>
                <w:noProof/>
                <w:webHidden/>
              </w:rPr>
              <w:fldChar w:fldCharType="end"/>
            </w:r>
          </w:hyperlink>
        </w:p>
        <w:p w:rsidR="0030160D" w:rsidRDefault="005C37E8">
          <w:pPr>
            <w:pStyle w:val="TOC2"/>
            <w:tabs>
              <w:tab w:val="left" w:pos="880"/>
            </w:tabs>
            <w:rPr>
              <w:rFonts w:asciiTheme="minorHAnsi" w:eastAsiaTheme="minorEastAsia" w:hAnsiTheme="minorHAnsi"/>
              <w:noProof/>
              <w:szCs w:val="22"/>
            </w:rPr>
          </w:pPr>
          <w:hyperlink w:anchor="_Toc364676171" w:history="1">
            <w:r w:rsidR="0030160D" w:rsidRPr="00915B1F">
              <w:rPr>
                <w:rStyle w:val="Hyperlink"/>
                <w:noProof/>
              </w:rPr>
              <w:t>C. 3</w:t>
            </w:r>
            <w:r w:rsidR="0030160D">
              <w:rPr>
                <w:rFonts w:asciiTheme="minorHAnsi" w:eastAsiaTheme="minorEastAsia" w:hAnsiTheme="minorHAnsi"/>
                <w:noProof/>
                <w:szCs w:val="22"/>
              </w:rPr>
              <w:tab/>
            </w:r>
            <w:r w:rsidR="0030160D" w:rsidRPr="00915B1F">
              <w:rPr>
                <w:rStyle w:val="Hyperlink"/>
                <w:noProof/>
              </w:rPr>
              <w:t>WMS Layer Naming and Title Conventions</w:t>
            </w:r>
            <w:r w:rsidR="0030160D">
              <w:rPr>
                <w:noProof/>
                <w:webHidden/>
              </w:rPr>
              <w:tab/>
            </w:r>
            <w:r w:rsidR="0030160D">
              <w:rPr>
                <w:noProof/>
                <w:webHidden/>
              </w:rPr>
              <w:fldChar w:fldCharType="begin"/>
            </w:r>
            <w:r w:rsidR="0030160D">
              <w:rPr>
                <w:noProof/>
                <w:webHidden/>
              </w:rPr>
              <w:instrText xml:space="preserve"> PAGEREF _Toc364676171 \h </w:instrText>
            </w:r>
            <w:r w:rsidR="0030160D">
              <w:rPr>
                <w:noProof/>
                <w:webHidden/>
              </w:rPr>
            </w:r>
            <w:r w:rsidR="0030160D">
              <w:rPr>
                <w:noProof/>
                <w:webHidden/>
              </w:rPr>
              <w:fldChar w:fldCharType="separate"/>
            </w:r>
            <w:r w:rsidR="0030160D">
              <w:rPr>
                <w:noProof/>
                <w:webHidden/>
              </w:rPr>
              <w:t>43</w:t>
            </w:r>
            <w:r w:rsidR="0030160D">
              <w:rPr>
                <w:noProof/>
                <w:webHidden/>
              </w:rPr>
              <w:fldChar w:fldCharType="end"/>
            </w:r>
          </w:hyperlink>
        </w:p>
        <w:p w:rsidR="0030160D" w:rsidRDefault="005C37E8">
          <w:pPr>
            <w:pStyle w:val="TOC3"/>
            <w:rPr>
              <w:rFonts w:asciiTheme="minorHAnsi" w:eastAsiaTheme="minorEastAsia" w:hAnsiTheme="minorHAnsi"/>
              <w:noProof/>
              <w:szCs w:val="22"/>
            </w:rPr>
          </w:pPr>
          <w:hyperlink w:anchor="_Toc364676172" w:history="1">
            <w:r w:rsidR="0030160D" w:rsidRPr="00915B1F">
              <w:rPr>
                <w:rStyle w:val="Hyperlink"/>
                <w:noProof/>
              </w:rPr>
              <w:t>Layer Title Examples (as indicated in the layer metadata; in the WMS Custom Capabilities)</w:t>
            </w:r>
            <w:r w:rsidR="0030160D">
              <w:rPr>
                <w:noProof/>
                <w:webHidden/>
              </w:rPr>
              <w:tab/>
            </w:r>
            <w:r w:rsidR="0030160D">
              <w:rPr>
                <w:noProof/>
                <w:webHidden/>
              </w:rPr>
              <w:fldChar w:fldCharType="begin"/>
            </w:r>
            <w:r w:rsidR="0030160D">
              <w:rPr>
                <w:noProof/>
                <w:webHidden/>
              </w:rPr>
              <w:instrText xml:space="preserve"> PAGEREF _Toc364676172 \h </w:instrText>
            </w:r>
            <w:r w:rsidR="0030160D">
              <w:rPr>
                <w:noProof/>
                <w:webHidden/>
              </w:rPr>
            </w:r>
            <w:r w:rsidR="0030160D">
              <w:rPr>
                <w:noProof/>
                <w:webHidden/>
              </w:rPr>
              <w:fldChar w:fldCharType="separate"/>
            </w:r>
            <w:r w:rsidR="0030160D">
              <w:rPr>
                <w:noProof/>
                <w:webHidden/>
              </w:rPr>
              <w:t>44</w:t>
            </w:r>
            <w:r w:rsidR="0030160D">
              <w:rPr>
                <w:noProof/>
                <w:webHidden/>
              </w:rPr>
              <w:fldChar w:fldCharType="end"/>
            </w:r>
          </w:hyperlink>
        </w:p>
        <w:p w:rsidR="0030160D" w:rsidRDefault="005C37E8">
          <w:pPr>
            <w:pStyle w:val="TOC3"/>
            <w:rPr>
              <w:rFonts w:asciiTheme="minorHAnsi" w:eastAsiaTheme="minorEastAsia" w:hAnsiTheme="minorHAnsi"/>
              <w:noProof/>
              <w:szCs w:val="22"/>
            </w:rPr>
          </w:pPr>
          <w:hyperlink w:anchor="_Toc364676173" w:history="1">
            <w:r w:rsidR="0030160D" w:rsidRPr="00915B1F">
              <w:rPr>
                <w:rStyle w:val="Hyperlink"/>
                <w:noProof/>
              </w:rPr>
              <w:t>Layer Name Examples</w:t>
            </w:r>
            <w:r w:rsidR="0030160D">
              <w:rPr>
                <w:noProof/>
                <w:webHidden/>
              </w:rPr>
              <w:tab/>
            </w:r>
            <w:r w:rsidR="0030160D">
              <w:rPr>
                <w:noProof/>
                <w:webHidden/>
              </w:rPr>
              <w:fldChar w:fldCharType="begin"/>
            </w:r>
            <w:r w:rsidR="0030160D">
              <w:rPr>
                <w:noProof/>
                <w:webHidden/>
              </w:rPr>
              <w:instrText xml:space="preserve"> PAGEREF _Toc364676173 \h </w:instrText>
            </w:r>
            <w:r w:rsidR="0030160D">
              <w:rPr>
                <w:noProof/>
                <w:webHidden/>
              </w:rPr>
            </w:r>
            <w:r w:rsidR="0030160D">
              <w:rPr>
                <w:noProof/>
                <w:webHidden/>
              </w:rPr>
              <w:fldChar w:fldCharType="separate"/>
            </w:r>
            <w:r w:rsidR="0030160D">
              <w:rPr>
                <w:noProof/>
                <w:webHidden/>
              </w:rPr>
              <w:t>44</w:t>
            </w:r>
            <w:r w:rsidR="0030160D">
              <w:rPr>
                <w:noProof/>
                <w:webHidden/>
              </w:rPr>
              <w:fldChar w:fldCharType="end"/>
            </w:r>
          </w:hyperlink>
        </w:p>
        <w:p w:rsidR="0030160D" w:rsidRDefault="005C37E8">
          <w:pPr>
            <w:pStyle w:val="TOC2"/>
            <w:tabs>
              <w:tab w:val="left" w:pos="1100"/>
            </w:tabs>
            <w:rPr>
              <w:rFonts w:asciiTheme="minorHAnsi" w:eastAsiaTheme="minorEastAsia" w:hAnsiTheme="minorHAnsi"/>
              <w:noProof/>
              <w:szCs w:val="22"/>
            </w:rPr>
          </w:pPr>
          <w:hyperlink w:anchor="_Toc364676174" w:history="1">
            <w:r w:rsidR="0030160D" w:rsidRPr="00915B1F">
              <w:rPr>
                <w:rStyle w:val="Hyperlink"/>
                <w:noProof/>
              </w:rPr>
              <w:t xml:space="preserve">C. 4 </w:t>
            </w:r>
            <w:r w:rsidR="0030160D">
              <w:rPr>
                <w:rFonts w:asciiTheme="minorHAnsi" w:eastAsiaTheme="minorEastAsia" w:hAnsiTheme="minorHAnsi"/>
                <w:noProof/>
                <w:szCs w:val="22"/>
              </w:rPr>
              <w:tab/>
            </w:r>
            <w:r w:rsidR="0030160D" w:rsidRPr="00915B1F">
              <w:rPr>
                <w:rStyle w:val="Hyperlink"/>
                <w:noProof/>
              </w:rPr>
              <w:t>WFS Service and Layer Naming Conventions</w:t>
            </w:r>
            <w:r w:rsidR="0030160D">
              <w:rPr>
                <w:noProof/>
                <w:webHidden/>
              </w:rPr>
              <w:tab/>
            </w:r>
            <w:r w:rsidR="0030160D">
              <w:rPr>
                <w:noProof/>
                <w:webHidden/>
              </w:rPr>
              <w:fldChar w:fldCharType="begin"/>
            </w:r>
            <w:r w:rsidR="0030160D">
              <w:rPr>
                <w:noProof/>
                <w:webHidden/>
              </w:rPr>
              <w:instrText xml:space="preserve"> PAGEREF _Toc364676174 \h </w:instrText>
            </w:r>
            <w:r w:rsidR="0030160D">
              <w:rPr>
                <w:noProof/>
                <w:webHidden/>
              </w:rPr>
            </w:r>
            <w:r w:rsidR="0030160D">
              <w:rPr>
                <w:noProof/>
                <w:webHidden/>
              </w:rPr>
              <w:fldChar w:fldCharType="separate"/>
            </w:r>
            <w:r w:rsidR="0030160D">
              <w:rPr>
                <w:noProof/>
                <w:webHidden/>
              </w:rPr>
              <w:t>44</w:t>
            </w:r>
            <w:r w:rsidR="0030160D">
              <w:rPr>
                <w:noProof/>
                <w:webHidden/>
              </w:rPr>
              <w:fldChar w:fldCharType="end"/>
            </w:r>
          </w:hyperlink>
        </w:p>
        <w:p w:rsidR="0030160D" w:rsidRDefault="005C37E8">
          <w:pPr>
            <w:pStyle w:val="TOC2"/>
            <w:tabs>
              <w:tab w:val="left" w:pos="880"/>
            </w:tabs>
            <w:rPr>
              <w:rFonts w:asciiTheme="minorHAnsi" w:eastAsiaTheme="minorEastAsia" w:hAnsiTheme="minorHAnsi"/>
              <w:noProof/>
              <w:szCs w:val="22"/>
            </w:rPr>
          </w:pPr>
          <w:hyperlink w:anchor="_Toc364676175" w:history="1">
            <w:r w:rsidR="0030160D" w:rsidRPr="00915B1F">
              <w:rPr>
                <w:rStyle w:val="Hyperlink"/>
                <w:noProof/>
              </w:rPr>
              <w:t>C. 5</w:t>
            </w:r>
            <w:r w:rsidR="0030160D">
              <w:rPr>
                <w:rFonts w:asciiTheme="minorHAnsi" w:eastAsiaTheme="minorEastAsia" w:hAnsiTheme="minorHAnsi"/>
                <w:noProof/>
                <w:szCs w:val="22"/>
              </w:rPr>
              <w:tab/>
            </w:r>
            <w:r w:rsidR="0030160D" w:rsidRPr="00915B1F">
              <w:rPr>
                <w:rStyle w:val="Hyperlink"/>
                <w:noProof/>
              </w:rPr>
              <w:t>Additional Layer-level Metadata Requirements</w:t>
            </w:r>
            <w:r w:rsidR="0030160D">
              <w:rPr>
                <w:noProof/>
                <w:webHidden/>
              </w:rPr>
              <w:tab/>
            </w:r>
            <w:r w:rsidR="0030160D">
              <w:rPr>
                <w:noProof/>
                <w:webHidden/>
              </w:rPr>
              <w:fldChar w:fldCharType="begin"/>
            </w:r>
            <w:r w:rsidR="0030160D">
              <w:rPr>
                <w:noProof/>
                <w:webHidden/>
              </w:rPr>
              <w:instrText xml:space="preserve"> PAGEREF _Toc364676175 \h </w:instrText>
            </w:r>
            <w:r w:rsidR="0030160D">
              <w:rPr>
                <w:noProof/>
                <w:webHidden/>
              </w:rPr>
            </w:r>
            <w:r w:rsidR="0030160D">
              <w:rPr>
                <w:noProof/>
                <w:webHidden/>
              </w:rPr>
              <w:fldChar w:fldCharType="separate"/>
            </w:r>
            <w:r w:rsidR="0030160D">
              <w:rPr>
                <w:noProof/>
                <w:webHidden/>
              </w:rPr>
              <w:t>44</w:t>
            </w:r>
            <w:r w:rsidR="0030160D">
              <w:rPr>
                <w:noProof/>
                <w:webHidden/>
              </w:rPr>
              <w:fldChar w:fldCharType="end"/>
            </w:r>
          </w:hyperlink>
        </w:p>
        <w:p w:rsidR="0030160D" w:rsidRDefault="005C37E8">
          <w:pPr>
            <w:pStyle w:val="TOC2"/>
            <w:tabs>
              <w:tab w:val="left" w:pos="880"/>
            </w:tabs>
            <w:rPr>
              <w:rFonts w:asciiTheme="minorHAnsi" w:eastAsiaTheme="minorEastAsia" w:hAnsiTheme="minorHAnsi"/>
              <w:noProof/>
              <w:szCs w:val="22"/>
            </w:rPr>
          </w:pPr>
          <w:hyperlink w:anchor="_Toc364676176" w:history="1">
            <w:r w:rsidR="0030160D" w:rsidRPr="00915B1F">
              <w:rPr>
                <w:rStyle w:val="Hyperlink"/>
                <w:noProof/>
              </w:rPr>
              <w:t>C. 6</w:t>
            </w:r>
            <w:r w:rsidR="0030160D">
              <w:rPr>
                <w:rFonts w:asciiTheme="minorHAnsi" w:eastAsiaTheme="minorEastAsia" w:hAnsiTheme="minorHAnsi"/>
                <w:noProof/>
                <w:szCs w:val="22"/>
              </w:rPr>
              <w:tab/>
            </w:r>
            <w:r w:rsidR="0030160D" w:rsidRPr="00915B1F">
              <w:rPr>
                <w:rStyle w:val="Hyperlink"/>
                <w:noProof/>
              </w:rPr>
              <w:t>Custom Capabilities</w:t>
            </w:r>
            <w:r w:rsidR="0030160D">
              <w:rPr>
                <w:noProof/>
                <w:webHidden/>
              </w:rPr>
              <w:tab/>
            </w:r>
            <w:r w:rsidR="0030160D">
              <w:rPr>
                <w:noProof/>
                <w:webHidden/>
              </w:rPr>
              <w:fldChar w:fldCharType="begin"/>
            </w:r>
            <w:r w:rsidR="0030160D">
              <w:rPr>
                <w:noProof/>
                <w:webHidden/>
              </w:rPr>
              <w:instrText xml:space="preserve"> PAGEREF _Toc364676176 \h </w:instrText>
            </w:r>
            <w:r w:rsidR="0030160D">
              <w:rPr>
                <w:noProof/>
                <w:webHidden/>
              </w:rPr>
            </w:r>
            <w:r w:rsidR="0030160D">
              <w:rPr>
                <w:noProof/>
                <w:webHidden/>
              </w:rPr>
              <w:fldChar w:fldCharType="separate"/>
            </w:r>
            <w:r w:rsidR="0030160D">
              <w:rPr>
                <w:noProof/>
                <w:webHidden/>
              </w:rPr>
              <w:t>46</w:t>
            </w:r>
            <w:r w:rsidR="0030160D">
              <w:rPr>
                <w:noProof/>
                <w:webHidden/>
              </w:rPr>
              <w:fldChar w:fldCharType="end"/>
            </w:r>
          </w:hyperlink>
        </w:p>
        <w:p w:rsidR="0030160D" w:rsidRDefault="005C37E8">
          <w:pPr>
            <w:pStyle w:val="TOC1"/>
            <w:rPr>
              <w:rFonts w:asciiTheme="minorHAnsi" w:eastAsiaTheme="minorEastAsia" w:hAnsiTheme="minorHAnsi"/>
              <w:noProof/>
              <w:szCs w:val="22"/>
            </w:rPr>
          </w:pPr>
          <w:hyperlink w:anchor="_Toc364676177" w:history="1">
            <w:r w:rsidR="0030160D" w:rsidRPr="00915B1F">
              <w:rPr>
                <w:rStyle w:val="Hyperlink"/>
                <w:noProof/>
              </w:rPr>
              <w:t>8</w:t>
            </w:r>
            <w:r w:rsidR="0030160D">
              <w:rPr>
                <w:rFonts w:asciiTheme="minorHAnsi" w:eastAsiaTheme="minorEastAsia" w:hAnsiTheme="minorHAnsi"/>
                <w:noProof/>
                <w:szCs w:val="22"/>
              </w:rPr>
              <w:tab/>
            </w:r>
            <w:r w:rsidR="0030160D" w:rsidRPr="00915B1F">
              <w:rPr>
                <w:rStyle w:val="Hyperlink"/>
                <w:noProof/>
              </w:rPr>
              <w:t>Glossary</w:t>
            </w:r>
            <w:r w:rsidR="0030160D">
              <w:rPr>
                <w:noProof/>
                <w:webHidden/>
              </w:rPr>
              <w:tab/>
            </w:r>
            <w:r w:rsidR="0030160D">
              <w:rPr>
                <w:noProof/>
                <w:webHidden/>
              </w:rPr>
              <w:fldChar w:fldCharType="begin"/>
            </w:r>
            <w:r w:rsidR="0030160D">
              <w:rPr>
                <w:noProof/>
                <w:webHidden/>
              </w:rPr>
              <w:instrText xml:space="preserve"> PAGEREF _Toc364676177 \h </w:instrText>
            </w:r>
            <w:r w:rsidR="0030160D">
              <w:rPr>
                <w:noProof/>
                <w:webHidden/>
              </w:rPr>
            </w:r>
            <w:r w:rsidR="0030160D">
              <w:rPr>
                <w:noProof/>
                <w:webHidden/>
              </w:rPr>
              <w:fldChar w:fldCharType="separate"/>
            </w:r>
            <w:r w:rsidR="0030160D">
              <w:rPr>
                <w:noProof/>
                <w:webHidden/>
              </w:rPr>
              <w:t>49</w:t>
            </w:r>
            <w:r w:rsidR="0030160D">
              <w:rPr>
                <w:noProof/>
                <w:webHidden/>
              </w:rPr>
              <w:fldChar w:fldCharType="end"/>
            </w:r>
          </w:hyperlink>
        </w:p>
        <w:p w:rsidR="006A0679" w:rsidRDefault="006A0679">
          <w:r>
            <w:rPr>
              <w:b/>
              <w:bCs/>
              <w:noProof/>
            </w:rPr>
            <w:fldChar w:fldCharType="end"/>
          </w:r>
        </w:p>
      </w:sdtContent>
    </w:sdt>
    <w:p w:rsidR="00333560" w:rsidRDefault="00333560">
      <w:pPr>
        <w:rPr>
          <w:ins w:id="6" w:author="Christy Caudill" w:date="2013-08-16T12:13:00Z"/>
          <w:noProof/>
        </w:rPr>
        <w:pPrChange w:id="7" w:author="Christy Caudill" w:date="2013-08-16T11:28:00Z">
          <w:pPr>
            <w:pStyle w:val="Heading1"/>
            <w:pageBreakBefore/>
            <w:numPr>
              <w:numId w:val="0"/>
            </w:numPr>
            <w:tabs>
              <w:tab w:val="clear" w:pos="432"/>
            </w:tabs>
            <w:ind w:left="0" w:firstLine="0"/>
          </w:pPr>
        </w:pPrChange>
      </w:pPr>
    </w:p>
    <w:p w:rsidR="00333560" w:rsidRDefault="00333560">
      <w:pPr>
        <w:rPr>
          <w:ins w:id="8" w:author="Christy Caudill" w:date="2013-08-16T12:13:00Z"/>
          <w:noProof/>
        </w:rPr>
        <w:pPrChange w:id="9" w:author="Christy Caudill" w:date="2013-08-16T11:28:00Z">
          <w:pPr>
            <w:pStyle w:val="Heading1"/>
            <w:pageBreakBefore/>
            <w:numPr>
              <w:numId w:val="0"/>
            </w:numPr>
            <w:tabs>
              <w:tab w:val="clear" w:pos="432"/>
            </w:tabs>
            <w:ind w:left="0" w:firstLine="0"/>
          </w:pPr>
        </w:pPrChange>
      </w:pPr>
    </w:p>
    <w:p w:rsidR="00333560" w:rsidRDefault="00333560">
      <w:pPr>
        <w:rPr>
          <w:ins w:id="10" w:author="Christy Caudill" w:date="2013-08-16T12:13:00Z"/>
          <w:noProof/>
        </w:rPr>
        <w:pPrChange w:id="11" w:author="Christy Caudill" w:date="2013-08-16T11:28:00Z">
          <w:pPr>
            <w:pStyle w:val="Heading1"/>
            <w:pageBreakBefore/>
            <w:numPr>
              <w:numId w:val="0"/>
            </w:numPr>
            <w:tabs>
              <w:tab w:val="clear" w:pos="432"/>
            </w:tabs>
            <w:ind w:left="0" w:firstLine="0"/>
          </w:pPr>
        </w:pPrChange>
      </w:pPr>
    </w:p>
    <w:p w:rsidR="008C1A92" w:rsidRDefault="008C1A92">
      <w:pPr>
        <w:rPr>
          <w:noProof/>
        </w:rPr>
        <w:pPrChange w:id="12" w:author="Christy Caudill" w:date="2013-08-16T11:28:00Z">
          <w:pPr>
            <w:pStyle w:val="Heading1"/>
            <w:pageBreakBefore/>
            <w:numPr>
              <w:numId w:val="0"/>
            </w:numPr>
            <w:tabs>
              <w:tab w:val="clear" w:pos="432"/>
            </w:tabs>
            <w:ind w:left="0" w:firstLine="0"/>
          </w:pPr>
        </w:pPrChange>
      </w:pPr>
      <w:r>
        <w:rPr>
          <w:noProof/>
        </w:rPr>
        <w:t>Revision History</w:t>
      </w:r>
    </w:p>
    <w:tbl>
      <w:tblPr>
        <w:tblW w:w="10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08"/>
        <w:gridCol w:w="1080"/>
        <w:gridCol w:w="6120"/>
        <w:gridCol w:w="2076"/>
      </w:tblGrid>
      <w:tr w:rsidR="008C1A92" w:rsidRPr="00CB2F1D" w:rsidTr="008C1A92">
        <w:trPr>
          <w:cantSplit/>
          <w:tblHeader/>
        </w:trPr>
        <w:tc>
          <w:tcPr>
            <w:tcW w:w="1008" w:type="dxa"/>
          </w:tcPr>
          <w:p w:rsidR="008C1A92" w:rsidRPr="00CB2F1D" w:rsidRDefault="008C1A92">
            <w:pPr>
              <w:rPr>
                <w:b/>
              </w:rPr>
              <w:pPrChange w:id="13" w:author="Christy Caudill" w:date="2013-08-16T11:28:00Z">
                <w:pPr>
                  <w:jc w:val="center"/>
                </w:pPr>
              </w:pPrChange>
            </w:pPr>
            <w:r w:rsidRPr="00CB2F1D">
              <w:rPr>
                <w:b/>
              </w:rPr>
              <w:t>Version</w:t>
            </w:r>
          </w:p>
        </w:tc>
        <w:tc>
          <w:tcPr>
            <w:tcW w:w="1080" w:type="dxa"/>
          </w:tcPr>
          <w:p w:rsidR="008C1A92" w:rsidRPr="00CB2F1D" w:rsidRDefault="008C1A92">
            <w:pPr>
              <w:rPr>
                <w:b/>
              </w:rPr>
              <w:pPrChange w:id="14" w:author="Christy Caudill" w:date="2013-08-16T11:28:00Z">
                <w:pPr>
                  <w:jc w:val="center"/>
                </w:pPr>
              </w:pPrChange>
            </w:pPr>
            <w:r w:rsidRPr="00CB2F1D">
              <w:rPr>
                <w:b/>
              </w:rPr>
              <w:t>Date</w:t>
            </w:r>
          </w:p>
        </w:tc>
        <w:tc>
          <w:tcPr>
            <w:tcW w:w="6120" w:type="dxa"/>
          </w:tcPr>
          <w:p w:rsidR="008C1A92" w:rsidRPr="00CB2F1D" w:rsidRDefault="008C1A92">
            <w:pPr>
              <w:rPr>
                <w:b/>
              </w:rPr>
              <w:pPrChange w:id="15" w:author="Christy Caudill" w:date="2013-08-16T11:28:00Z">
                <w:pPr>
                  <w:jc w:val="center"/>
                </w:pPr>
              </w:pPrChange>
            </w:pPr>
            <w:r w:rsidRPr="00CB2F1D">
              <w:rPr>
                <w:b/>
              </w:rPr>
              <w:t xml:space="preserve">Comments </w:t>
            </w:r>
          </w:p>
        </w:tc>
        <w:tc>
          <w:tcPr>
            <w:tcW w:w="2076" w:type="dxa"/>
          </w:tcPr>
          <w:p w:rsidR="008C1A92" w:rsidRPr="00CB2F1D" w:rsidRDefault="008C1A92" w:rsidP="003234AB">
            <w:pPr>
              <w:rPr>
                <w:b/>
              </w:rPr>
            </w:pPr>
            <w:r w:rsidRPr="00CB2F1D">
              <w:rPr>
                <w:b/>
              </w:rPr>
              <w:t>By</w:t>
            </w:r>
          </w:p>
        </w:tc>
      </w:tr>
      <w:tr w:rsidR="008C1A92" w:rsidRPr="00CB2F1D" w:rsidTr="008C1A92">
        <w:tc>
          <w:tcPr>
            <w:tcW w:w="1008" w:type="dxa"/>
          </w:tcPr>
          <w:p w:rsidR="008C1A92" w:rsidRPr="008C1A92" w:rsidRDefault="008C1A92">
            <w:pPr>
              <w:pPrChange w:id="16" w:author="Christy Caudill" w:date="2013-08-16T11:28:00Z">
                <w:pPr>
                  <w:spacing w:after="0" w:line="240" w:lineRule="auto"/>
                </w:pPr>
              </w:pPrChange>
            </w:pPr>
          </w:p>
        </w:tc>
        <w:tc>
          <w:tcPr>
            <w:tcW w:w="1080" w:type="dxa"/>
          </w:tcPr>
          <w:p w:rsidR="008C1A92" w:rsidRPr="008C1A92" w:rsidRDefault="008C1A92">
            <w:pPr>
              <w:pPrChange w:id="17" w:author="Christy Caudill" w:date="2013-08-16T11:28:00Z">
                <w:pPr>
                  <w:spacing w:after="0" w:line="240" w:lineRule="auto"/>
                </w:pPr>
              </w:pPrChange>
            </w:pPr>
            <w:r w:rsidRPr="008C1A92">
              <w:t>2012-05-17</w:t>
            </w:r>
          </w:p>
        </w:tc>
        <w:tc>
          <w:tcPr>
            <w:tcW w:w="6120" w:type="dxa"/>
          </w:tcPr>
          <w:p w:rsidR="008C1A92" w:rsidRPr="008C1A92" w:rsidRDefault="008C1A92">
            <w:pPr>
              <w:pPrChange w:id="18" w:author="Christy Caudill" w:date="2013-08-16T11:28:00Z">
                <w:pPr>
                  <w:spacing w:after="0" w:line="240" w:lineRule="auto"/>
                </w:pPr>
              </w:pPrChange>
            </w:pPr>
            <w:r w:rsidRPr="008C1A92">
              <w:t>save date before GeoSciML portrayal workshop in Denver 05/2012</w:t>
            </w:r>
          </w:p>
        </w:tc>
        <w:tc>
          <w:tcPr>
            <w:tcW w:w="2076" w:type="dxa"/>
          </w:tcPr>
          <w:p w:rsidR="008C1A92" w:rsidRPr="008C1A92" w:rsidRDefault="008C1A92">
            <w:pPr>
              <w:pPrChange w:id="19" w:author="Christy Caudill" w:date="2013-08-16T11:28:00Z">
                <w:pPr>
                  <w:spacing w:after="0" w:line="240" w:lineRule="auto"/>
                </w:pPr>
              </w:pPrChange>
            </w:pPr>
            <w:r w:rsidRPr="008C1A92">
              <w:t>Jordan Matti, Stephen Richard, Celia Coleman, Christy Caudill</w:t>
            </w:r>
          </w:p>
        </w:tc>
      </w:tr>
      <w:tr w:rsidR="008C1A92" w:rsidRPr="00CB2F1D" w:rsidTr="008C1A92">
        <w:tc>
          <w:tcPr>
            <w:tcW w:w="1008" w:type="dxa"/>
          </w:tcPr>
          <w:p w:rsidR="008C1A92" w:rsidRPr="008C1A92" w:rsidRDefault="008C1A92">
            <w:pPr>
              <w:pPrChange w:id="20" w:author="Christy Caudill" w:date="2013-08-16T11:28:00Z">
                <w:pPr>
                  <w:spacing w:after="0" w:line="240" w:lineRule="auto"/>
                </w:pPr>
              </w:pPrChange>
            </w:pPr>
          </w:p>
        </w:tc>
        <w:tc>
          <w:tcPr>
            <w:tcW w:w="1080" w:type="dxa"/>
          </w:tcPr>
          <w:p w:rsidR="008C1A92" w:rsidRPr="008C1A92" w:rsidRDefault="008C1A92">
            <w:pPr>
              <w:pPrChange w:id="21" w:author="Christy Caudill" w:date="2013-08-16T11:28:00Z">
                <w:pPr>
                  <w:spacing w:after="0" w:line="240" w:lineRule="auto"/>
                </w:pPr>
              </w:pPrChange>
            </w:pPr>
            <w:r w:rsidRPr="008C1A92">
              <w:t>2013-05-28</w:t>
            </w:r>
          </w:p>
        </w:tc>
        <w:tc>
          <w:tcPr>
            <w:tcW w:w="6120" w:type="dxa"/>
          </w:tcPr>
          <w:p w:rsidR="008C1A92" w:rsidRPr="008C1A92" w:rsidRDefault="008C1A92">
            <w:pPr>
              <w:pPrChange w:id="22" w:author="Christy Caudill" w:date="2013-08-16T11:28:00Z">
                <w:pPr>
                  <w:spacing w:after="0" w:line="240" w:lineRule="auto"/>
                </w:pPr>
              </w:pPrChange>
            </w:pPr>
            <w:r w:rsidRPr="008C1A92">
              <w:t xml:space="preserve">mark section on OneGeology naming conventions as needing update; not consistent with OG rules at </w:t>
            </w:r>
            <w:r w:rsidR="00F476F4">
              <w:fldChar w:fldCharType="begin"/>
            </w:r>
            <w:r w:rsidR="00F476F4">
              <w:instrText xml:space="preserve"> HYPERLINK "http://www.onegeology.org/wmscookbook/2_2.html" </w:instrText>
            </w:r>
            <w:r w:rsidR="00F476F4">
              <w:fldChar w:fldCharType="separate"/>
            </w:r>
            <w:r w:rsidRPr="008C1A92">
              <w:t>http://www.onegeology.org/wmscookbook/2_2.html</w:t>
            </w:r>
            <w:r w:rsidR="00F476F4">
              <w:fldChar w:fldCharType="end"/>
            </w:r>
          </w:p>
        </w:tc>
        <w:tc>
          <w:tcPr>
            <w:tcW w:w="2076" w:type="dxa"/>
          </w:tcPr>
          <w:p w:rsidR="008C1A92" w:rsidRPr="008C1A92" w:rsidRDefault="00F86444">
            <w:pPr>
              <w:pPrChange w:id="23" w:author="Christy Caudill" w:date="2013-08-16T11:28:00Z">
                <w:pPr>
                  <w:spacing w:after="0" w:line="240" w:lineRule="auto"/>
                </w:pPr>
              </w:pPrChange>
            </w:pPr>
            <w:r>
              <w:t>Stephen Richard</w:t>
            </w:r>
          </w:p>
        </w:tc>
      </w:tr>
      <w:tr w:rsidR="008C1A92" w:rsidRPr="00CB2F1D" w:rsidTr="008C1A92">
        <w:tc>
          <w:tcPr>
            <w:tcW w:w="1008" w:type="dxa"/>
          </w:tcPr>
          <w:p w:rsidR="008C1A92" w:rsidRPr="000E528C" w:rsidRDefault="008C1A92">
            <w:pPr>
              <w:rPr>
                <w:sz w:val="16"/>
                <w:szCs w:val="16"/>
                <w:lang w:eastAsia="ja-JP"/>
              </w:rPr>
              <w:pPrChange w:id="24" w:author="Christy Caudill" w:date="2013-08-16T11:28:00Z">
                <w:pPr>
                  <w:spacing w:after="0" w:line="240" w:lineRule="auto"/>
                </w:pPr>
              </w:pPrChange>
            </w:pPr>
          </w:p>
        </w:tc>
        <w:tc>
          <w:tcPr>
            <w:tcW w:w="1080" w:type="dxa"/>
          </w:tcPr>
          <w:p w:rsidR="008C1A92" w:rsidRPr="000E528C" w:rsidRDefault="00333560">
            <w:pPr>
              <w:rPr>
                <w:sz w:val="16"/>
                <w:szCs w:val="16"/>
                <w:lang w:eastAsia="ja-JP"/>
              </w:rPr>
              <w:pPrChange w:id="25" w:author="Christy Caudill" w:date="2013-08-16T11:28:00Z">
                <w:pPr>
                  <w:spacing w:after="0" w:line="240" w:lineRule="auto"/>
                </w:pPr>
              </w:pPrChange>
            </w:pPr>
            <w:ins w:id="26" w:author="Christy Caudill" w:date="2013-08-16T12:13:00Z">
              <w:r>
                <w:rPr>
                  <w:sz w:val="16"/>
                  <w:szCs w:val="16"/>
                  <w:lang w:eastAsia="ja-JP"/>
                </w:rPr>
                <w:t>2013-08-16</w:t>
              </w:r>
            </w:ins>
          </w:p>
        </w:tc>
        <w:tc>
          <w:tcPr>
            <w:tcW w:w="6120" w:type="dxa"/>
          </w:tcPr>
          <w:p w:rsidR="008C1A92" w:rsidRPr="000E528C" w:rsidRDefault="00333560">
            <w:pPr>
              <w:rPr>
                <w:sz w:val="16"/>
                <w:szCs w:val="16"/>
                <w:lang w:eastAsia="ja-JP"/>
              </w:rPr>
              <w:pPrChange w:id="27" w:author="Christy Caudill" w:date="2013-08-16T11:28:00Z">
                <w:pPr>
                  <w:spacing w:after="0" w:line="240" w:lineRule="auto"/>
                </w:pPr>
              </w:pPrChange>
            </w:pPr>
            <w:ins w:id="28" w:author="Christy Caudill" w:date="2013-08-16T12:13:00Z">
              <w:r>
                <w:rPr>
                  <w:sz w:val="16"/>
                  <w:szCs w:val="16"/>
                  <w:lang w:eastAsia="ja-JP"/>
                </w:rPr>
                <w:t xml:space="preserve">Edited  naming conventions sections, made text more clear for WFS/WMS considerations. Added text to </w:t>
              </w:r>
            </w:ins>
            <w:ins w:id="29" w:author="Christy Caudill" w:date="2013-08-16T12:14:00Z">
              <w:r>
                <w:rPr>
                  <w:sz w:val="16"/>
                  <w:szCs w:val="16"/>
                  <w:lang w:eastAsia="ja-JP"/>
                </w:rPr>
                <w:t>Section 1.4 regarding naming of WFS and WMS.</w:t>
              </w:r>
            </w:ins>
            <w:ins w:id="30" w:author="Christy Caudill" w:date="2013-08-16T14:43:00Z">
              <w:r w:rsidR="00B76E01">
                <w:rPr>
                  <w:sz w:val="16"/>
                  <w:szCs w:val="16"/>
                  <w:lang w:eastAsia="ja-JP"/>
                </w:rPr>
                <w:t xml:space="preserve">  Added Section C6 for custom capabilities.</w:t>
              </w:r>
            </w:ins>
          </w:p>
        </w:tc>
        <w:tc>
          <w:tcPr>
            <w:tcW w:w="2076" w:type="dxa"/>
          </w:tcPr>
          <w:p w:rsidR="008C1A92" w:rsidRPr="000E528C" w:rsidRDefault="00333560">
            <w:pPr>
              <w:rPr>
                <w:sz w:val="16"/>
                <w:szCs w:val="16"/>
                <w:lang w:eastAsia="ja-JP"/>
              </w:rPr>
              <w:pPrChange w:id="31" w:author="Christy Caudill" w:date="2013-08-16T11:28:00Z">
                <w:pPr>
                  <w:spacing w:after="0" w:line="240" w:lineRule="auto"/>
                </w:pPr>
              </w:pPrChange>
            </w:pPr>
            <w:ins w:id="32" w:author="Christy Caudill" w:date="2013-08-16T12:14:00Z">
              <w:r>
                <w:rPr>
                  <w:sz w:val="16"/>
                  <w:szCs w:val="16"/>
                  <w:lang w:eastAsia="ja-JP"/>
                </w:rPr>
                <w:t>Christy Caudill</w:t>
              </w:r>
            </w:ins>
          </w:p>
        </w:tc>
      </w:tr>
      <w:tr w:rsidR="008C1A92" w:rsidRPr="00CB2F1D" w:rsidTr="008C1A92">
        <w:tc>
          <w:tcPr>
            <w:tcW w:w="1008" w:type="dxa"/>
          </w:tcPr>
          <w:p w:rsidR="008C1A92" w:rsidRPr="000E528C" w:rsidRDefault="008C1A92">
            <w:pPr>
              <w:rPr>
                <w:sz w:val="16"/>
                <w:szCs w:val="16"/>
                <w:lang w:eastAsia="ja-JP"/>
              </w:rPr>
              <w:pPrChange w:id="33" w:author="Christy Caudill" w:date="2013-08-16T11:28:00Z">
                <w:pPr>
                  <w:spacing w:after="0" w:line="240" w:lineRule="auto"/>
                </w:pPr>
              </w:pPrChange>
            </w:pPr>
          </w:p>
        </w:tc>
        <w:tc>
          <w:tcPr>
            <w:tcW w:w="1080" w:type="dxa"/>
          </w:tcPr>
          <w:p w:rsidR="008C1A92" w:rsidRPr="000E528C" w:rsidRDefault="00A56098">
            <w:pPr>
              <w:rPr>
                <w:sz w:val="16"/>
                <w:szCs w:val="16"/>
                <w:lang w:eastAsia="ja-JP"/>
              </w:rPr>
              <w:pPrChange w:id="34" w:author="Christy Caudill" w:date="2013-08-16T11:28:00Z">
                <w:pPr>
                  <w:spacing w:after="0" w:line="240" w:lineRule="auto"/>
                </w:pPr>
              </w:pPrChange>
            </w:pPr>
            <w:ins w:id="35" w:author="Christy Caudill" w:date="2013-08-19T11:52:00Z">
              <w:r>
                <w:rPr>
                  <w:sz w:val="16"/>
                  <w:szCs w:val="16"/>
                  <w:lang w:eastAsia="ja-JP"/>
                </w:rPr>
                <w:t>2013-08-19</w:t>
              </w:r>
            </w:ins>
          </w:p>
        </w:tc>
        <w:tc>
          <w:tcPr>
            <w:tcW w:w="6120" w:type="dxa"/>
          </w:tcPr>
          <w:p w:rsidR="008C1A92" w:rsidRPr="000E528C" w:rsidRDefault="00A56098">
            <w:pPr>
              <w:rPr>
                <w:sz w:val="16"/>
                <w:szCs w:val="16"/>
                <w:lang w:eastAsia="ja-JP"/>
              </w:rPr>
              <w:pPrChange w:id="36" w:author="Christy Caudill" w:date="2013-08-16T11:28:00Z">
                <w:pPr>
                  <w:tabs>
                    <w:tab w:val="left" w:pos="2064"/>
                  </w:tabs>
                  <w:spacing w:after="0" w:line="240" w:lineRule="auto"/>
                </w:pPr>
              </w:pPrChange>
            </w:pPr>
            <w:ins w:id="37" w:author="Christy Caudill" w:date="2013-08-19T11:52:00Z">
              <w:r>
                <w:rPr>
                  <w:sz w:val="16"/>
                  <w:szCs w:val="16"/>
                  <w:lang w:eastAsia="ja-JP"/>
                </w:rPr>
                <w:t>Added section A.4.1 and A.4.2</w:t>
              </w:r>
            </w:ins>
          </w:p>
        </w:tc>
        <w:tc>
          <w:tcPr>
            <w:tcW w:w="2076" w:type="dxa"/>
          </w:tcPr>
          <w:p w:rsidR="008C1A92" w:rsidRPr="000E528C" w:rsidRDefault="00A56098">
            <w:pPr>
              <w:rPr>
                <w:sz w:val="16"/>
                <w:szCs w:val="16"/>
                <w:lang w:eastAsia="ja-JP"/>
              </w:rPr>
              <w:pPrChange w:id="38" w:author="Christy Caudill" w:date="2013-08-16T11:28:00Z">
                <w:pPr>
                  <w:spacing w:after="0" w:line="240" w:lineRule="auto"/>
                </w:pPr>
              </w:pPrChange>
            </w:pPr>
            <w:ins w:id="39" w:author="Christy Caudill" w:date="2013-08-19T11:52:00Z">
              <w:r>
                <w:rPr>
                  <w:sz w:val="16"/>
                  <w:szCs w:val="16"/>
                  <w:lang w:eastAsia="ja-JP"/>
                </w:rPr>
                <w:t>Christy Caudill</w:t>
              </w:r>
            </w:ins>
            <w:bookmarkStart w:id="40" w:name="_GoBack"/>
            <w:bookmarkEnd w:id="40"/>
          </w:p>
        </w:tc>
      </w:tr>
    </w:tbl>
    <w:p w:rsidR="008C1A92" w:rsidRPr="008C1A92" w:rsidRDefault="008C1A92" w:rsidP="003234AB"/>
    <w:p w:rsidR="00BF5E7C" w:rsidRPr="002A5DE2" w:rsidRDefault="00F476F4" w:rsidP="00F476F4">
      <w:pPr>
        <w:pStyle w:val="Heading1"/>
        <w:pageBreakBefore/>
        <w:numPr>
          <w:ilvl w:val="0"/>
          <w:numId w:val="0"/>
        </w:numPr>
        <w:rPr>
          <w:rFonts w:ascii="Century" w:hAnsi="Century"/>
          <w:noProof/>
        </w:rPr>
      </w:pPr>
      <w:bookmarkStart w:id="41" w:name="_Toc364676116"/>
      <w:r>
        <w:rPr>
          <w:noProof/>
        </w:rPr>
        <w:lastRenderedPageBreak/>
        <w:t>1</w:t>
      </w:r>
      <w:r>
        <w:rPr>
          <w:noProof/>
        </w:rPr>
        <w:tab/>
      </w:r>
      <w:r w:rsidR="002A5DE2">
        <w:rPr>
          <w:noProof/>
        </w:rPr>
        <w:t>Int</w:t>
      </w:r>
      <w:r w:rsidR="00BF5E7C" w:rsidRPr="00283E2D">
        <w:t>roduction</w:t>
      </w:r>
      <w:bookmarkEnd w:id="0"/>
      <w:bookmarkEnd w:id="3"/>
      <w:bookmarkEnd w:id="4"/>
      <w:bookmarkEnd w:id="41"/>
    </w:p>
    <w:p w:rsidR="00AF6464" w:rsidRDefault="00AF6464" w:rsidP="002A5DE2">
      <w:r w:rsidRPr="00AF6464">
        <w:t xml:space="preserve">The key to interoperable </w:t>
      </w:r>
      <w:r w:rsidR="00DC2DCF">
        <w:t xml:space="preserve">geologic </w:t>
      </w:r>
      <w:r w:rsidRPr="00AF6464">
        <w:t xml:space="preserve">map services is the ability to portray adjacent maps using the same symbolization scheme such that when the maps are displayed, the visual discontinuity at the boundary is minimized. Because of the discrepancies in mapping interpretation and intention, there are commonly differences in the definition of map units between geologic maps produced by different authors or at different times. Resolving such differences is a compilation process that often requires additional field work; this is outside the scope of service deployment. What can be avoided is visual discontinuity due to portrayal schemes that assign different colors to similar units on adjacent maps. </w:t>
      </w:r>
    </w:p>
    <w:p w:rsidR="00A90258" w:rsidRPr="00283E2D" w:rsidRDefault="00AF6464" w:rsidP="002A5DE2">
      <w:r w:rsidRPr="00AF6464">
        <w:t xml:space="preserve">GeoSciML-portrayal addresses this issue by requesting that </w:t>
      </w:r>
      <w:r w:rsidR="00DC2DCF">
        <w:t xml:space="preserve">polygons representing </w:t>
      </w:r>
      <w:r w:rsidRPr="00AF6464">
        <w:t xml:space="preserve">geologic unit </w:t>
      </w:r>
      <w:r w:rsidR="00DC2DCF">
        <w:t xml:space="preserve">outcrops </w:t>
      </w:r>
      <w:r w:rsidRPr="00AF6464">
        <w:t>be categorized using</w:t>
      </w:r>
      <w:r>
        <w:t xml:space="preserve"> identifiers from</w:t>
      </w:r>
      <w:r w:rsidRPr="00AF6464">
        <w:t xml:space="preserve"> the CGI Simple Litho</w:t>
      </w:r>
      <w:r>
        <w:t>logy vocabulary</w:t>
      </w:r>
      <w:r w:rsidRPr="00AF6464">
        <w:t xml:space="preserve"> and the ICS stratigraph</w:t>
      </w:r>
      <w:r>
        <w:t>ic time scale</w:t>
      </w:r>
      <w:r w:rsidRPr="00AF6464">
        <w:t xml:space="preserve">. The use of </w:t>
      </w:r>
      <w:r w:rsidR="00F71B8C">
        <w:t xml:space="preserve">a shared map legend based on </w:t>
      </w:r>
      <w:r w:rsidRPr="00AF6464">
        <w:t xml:space="preserve">these categorization schemes provides first order lithologic and age harmonization between maps provided by different services. </w:t>
      </w:r>
      <w:r w:rsidR="00F71B8C">
        <w:t xml:space="preserve">Map services from OneGeology Europe provide an example of this approach (see </w:t>
      </w:r>
      <w:hyperlink r:id="rId14" w:history="1">
        <w:r w:rsidR="00F71B8C" w:rsidRPr="00046BFF">
          <w:rPr>
            <w:rStyle w:val="Hyperlink"/>
          </w:rPr>
          <w:t>http://onegeology-europe.brgm.fr/geoportal/viewer.jsp</w:t>
        </w:r>
      </w:hyperlink>
      <w:r w:rsidR="00F71B8C">
        <w:t>). The GeoSciML-portrayal schema provides a</w:t>
      </w:r>
      <w:r w:rsidR="00DC2DCF" w:rsidRPr="00AF6464">
        <w:t>n</w:t>
      </w:r>
      <w:r>
        <w:t xml:space="preserve"> additional symbol-</w:t>
      </w:r>
      <w:r w:rsidR="00DC2DCF">
        <w:t xml:space="preserve">identification </w:t>
      </w:r>
      <w:r w:rsidR="00DC2DCF" w:rsidRPr="00AF6464">
        <w:t>property</w:t>
      </w:r>
      <w:r w:rsidRPr="00AF6464">
        <w:t xml:space="preserve"> to enable preservation of the legend units and portrayal from the </w:t>
      </w:r>
      <w:r w:rsidR="00F71B8C">
        <w:t xml:space="preserve">original </w:t>
      </w:r>
      <w:r w:rsidRPr="00AF6464">
        <w:t xml:space="preserve">source </w:t>
      </w:r>
      <w:r w:rsidR="00DC2DCF" w:rsidRPr="00AF6464">
        <w:t>map.</w:t>
      </w:r>
      <w:r w:rsidR="00DC2DCF" w:rsidRPr="00283E2D">
        <w:t xml:space="preserve"> This</w:t>
      </w:r>
      <w:r w:rsidR="00A90258" w:rsidRPr="00283E2D">
        <w:t xml:space="preserve"> document is designed to facilitate the deployment and maintenance of geoscience information as </w:t>
      </w:r>
      <w:hyperlink w:anchor="Interoperability" w:history="1">
        <w:r w:rsidR="00A90258" w:rsidRPr="00283E2D">
          <w:rPr>
            <w:rStyle w:val="Hyperlink"/>
          </w:rPr>
          <w:t>interoperable</w:t>
        </w:r>
      </w:hyperlink>
      <w:r w:rsidR="00A90258" w:rsidRPr="00283E2D">
        <w:t xml:space="preserve">, publicly available OGC </w:t>
      </w:r>
      <w:hyperlink w:anchor="Web_Service" w:history="1">
        <w:r w:rsidR="00A90258" w:rsidRPr="00283E2D">
          <w:rPr>
            <w:rStyle w:val="Hyperlink"/>
          </w:rPr>
          <w:t>web services</w:t>
        </w:r>
      </w:hyperlink>
      <w:r w:rsidR="00A90258" w:rsidRPr="00283E2D">
        <w:t xml:space="preserve"> in accordance with USGIN and OneGeology specifications.</w:t>
      </w:r>
    </w:p>
    <w:p w:rsidR="00681B88" w:rsidRDefault="00681B88" w:rsidP="00A833BC">
      <w:pPr>
        <w:pStyle w:val="Heading2"/>
      </w:pPr>
      <w:bookmarkStart w:id="42" w:name="_Toc364676117"/>
      <w:r>
        <w:t>What is USGIN?</w:t>
      </w:r>
      <w:bookmarkEnd w:id="42"/>
    </w:p>
    <w:p w:rsidR="00681B88" w:rsidRDefault="00681B88" w:rsidP="00681B88">
      <w:r>
        <w:t>The United States Geoscience Information Network (USGIN) is a distributed data-sharing network that uses open-source software and existing World Wide Web infrastructure and browsers. The USGIN initiative is the product of a partnership between the Association of American State Geologists (AASG) and the United States Geological Survey (USGS) created to facilitate discovery of, and access to, geoscience information provided by state and federal geological surveys of the United States.</w:t>
      </w:r>
    </w:p>
    <w:p w:rsidR="00681B88" w:rsidRDefault="00681B88" w:rsidP="00681B88">
      <w:r>
        <w:t>USGIN is:</w:t>
      </w:r>
    </w:p>
    <w:p w:rsidR="00681B88" w:rsidRPr="002E44F4" w:rsidRDefault="00681B88" w:rsidP="0087247F">
      <w:pPr>
        <w:pStyle w:val="NoSpacing"/>
        <w:tabs>
          <w:tab w:val="left" w:pos="540"/>
        </w:tabs>
        <w:ind w:left="990" w:hanging="630"/>
        <w:rPr>
          <w:szCs w:val="22"/>
        </w:rPr>
      </w:pPr>
      <w:r w:rsidRPr="0087247F">
        <w:rPr>
          <w:sz w:val="22"/>
          <w:szCs w:val="22"/>
        </w:rPr>
        <w:t>•</w:t>
      </w:r>
      <w:r w:rsidRPr="0087247F">
        <w:rPr>
          <w:sz w:val="22"/>
          <w:szCs w:val="22"/>
        </w:rPr>
        <w:tab/>
        <w:t>conceptual framework for sharing geoscience data</w:t>
      </w:r>
    </w:p>
    <w:p w:rsidR="00681B88" w:rsidRPr="002E44F4" w:rsidRDefault="00681B88" w:rsidP="0087247F">
      <w:pPr>
        <w:pStyle w:val="NoSpacing"/>
        <w:tabs>
          <w:tab w:val="left" w:pos="540"/>
        </w:tabs>
        <w:ind w:left="990" w:hanging="630"/>
        <w:rPr>
          <w:szCs w:val="22"/>
        </w:rPr>
      </w:pPr>
      <w:r w:rsidRPr="0087247F">
        <w:rPr>
          <w:sz w:val="22"/>
          <w:szCs w:val="22"/>
        </w:rPr>
        <w:t>•</w:t>
      </w:r>
      <w:r w:rsidRPr="0087247F">
        <w:rPr>
          <w:sz w:val="22"/>
          <w:szCs w:val="22"/>
        </w:rPr>
        <w:tab/>
        <w:t>a distributed data-sharing network</w:t>
      </w:r>
    </w:p>
    <w:p w:rsidR="00681B88" w:rsidRPr="002E44F4" w:rsidRDefault="00681B88" w:rsidP="0087247F">
      <w:pPr>
        <w:pStyle w:val="NoSpacing"/>
        <w:tabs>
          <w:tab w:val="left" w:pos="540"/>
        </w:tabs>
        <w:ind w:left="990" w:hanging="630"/>
        <w:rPr>
          <w:szCs w:val="22"/>
        </w:rPr>
      </w:pPr>
      <w:r w:rsidRPr="0087247F">
        <w:rPr>
          <w:sz w:val="22"/>
          <w:szCs w:val="22"/>
        </w:rPr>
        <w:t>•</w:t>
      </w:r>
      <w:r w:rsidRPr="0087247F">
        <w:rPr>
          <w:sz w:val="22"/>
          <w:szCs w:val="22"/>
        </w:rPr>
        <w:tab/>
        <w:t>a collection of open-source applications, standards, procedures, and protocols for sharing geoscience data</w:t>
      </w:r>
    </w:p>
    <w:p w:rsidR="00681B88" w:rsidRPr="00640EB5" w:rsidRDefault="00681B88" w:rsidP="00681B88">
      <w:pPr>
        <w:tabs>
          <w:tab w:val="left" w:pos="540"/>
        </w:tabs>
        <w:ind w:left="990" w:hanging="630"/>
        <w:rPr>
          <w:szCs w:val="22"/>
        </w:rPr>
      </w:pPr>
      <w:r w:rsidRPr="00640EB5">
        <w:rPr>
          <w:szCs w:val="22"/>
        </w:rPr>
        <w:t>•</w:t>
      </w:r>
      <w:r w:rsidRPr="00640EB5">
        <w:rPr>
          <w:szCs w:val="22"/>
        </w:rPr>
        <w:tab/>
        <w:t>web-based, distributed, open-source, and interoperable</w:t>
      </w:r>
    </w:p>
    <w:p w:rsidR="00E20F45" w:rsidRPr="00283E2D" w:rsidRDefault="00681B88" w:rsidP="00681B88">
      <w:r>
        <w:t>Anyone can access the data shared via USGIN, and any data that is shared according to USGIN specifications is automatically a part of the network. For more information, see the USGIN website (</w:t>
      </w:r>
      <w:hyperlink r:id="rId15" w:history="1">
        <w:r w:rsidRPr="00046BFF">
          <w:rPr>
            <w:rStyle w:val="Hyperlink"/>
          </w:rPr>
          <w:t>http://usgin.org/</w:t>
        </w:r>
      </w:hyperlink>
      <w:r>
        <w:t xml:space="preserve">). </w:t>
      </w:r>
    </w:p>
    <w:p w:rsidR="00E20F45" w:rsidRPr="002A5DE2" w:rsidRDefault="00F71B8C" w:rsidP="002A5DE2">
      <w:pPr>
        <w:pStyle w:val="Heading2"/>
      </w:pPr>
      <w:bookmarkStart w:id="43" w:name="_GeoSciML-Portrayal_and_GeoSciML"/>
      <w:bookmarkStart w:id="44" w:name="_Toc321148885"/>
      <w:bookmarkStart w:id="45" w:name="_Toc364676118"/>
      <w:bookmarkEnd w:id="43"/>
      <w:r w:rsidRPr="002A5DE2">
        <w:lastRenderedPageBreak/>
        <w:t>GeoSciML-Portrayal</w:t>
      </w:r>
      <w:bookmarkEnd w:id="44"/>
      <w:r w:rsidR="00874D61">
        <w:t xml:space="preserve"> and GeoSciML</w:t>
      </w:r>
      <w:bookmarkEnd w:id="45"/>
    </w:p>
    <w:p w:rsidR="00033AE1" w:rsidRPr="00283E2D" w:rsidRDefault="00033AE1" w:rsidP="002A5DE2">
      <w:r w:rsidRPr="00283E2D">
        <w:t xml:space="preserve">GeoSciML-portrayal is a simplified </w:t>
      </w:r>
      <w:r w:rsidRPr="00283E2D">
        <w:rPr>
          <w:b/>
        </w:rPr>
        <w:t>view</w:t>
      </w:r>
      <w:r w:rsidRPr="00283E2D">
        <w:rPr>
          <w:i/>
        </w:rPr>
        <w:t xml:space="preserve"> </w:t>
      </w:r>
      <w:r w:rsidRPr="00283E2D">
        <w:t xml:space="preserve">of GeoSciML </w:t>
      </w:r>
      <w:r w:rsidR="00F71B8C">
        <w:t>(</w:t>
      </w:r>
      <w:r w:rsidR="00F71B8C" w:rsidRPr="00283E2D">
        <w:t xml:space="preserve">Geoscience </w:t>
      </w:r>
      <w:hyperlink w:anchor="Markup_Language" w:history="1">
        <w:r w:rsidR="00F71B8C" w:rsidRPr="00283E2D">
          <w:rPr>
            <w:rStyle w:val="Hyperlink"/>
          </w:rPr>
          <w:t>Markup Language</w:t>
        </w:r>
      </w:hyperlink>
      <w:r w:rsidR="00C85CA4">
        <w:t xml:space="preserve">, see </w:t>
      </w:r>
      <w:hyperlink r:id="rId16" w:history="1">
        <w:r w:rsidR="00C85CA4" w:rsidRPr="00C85CA4">
          <w:rPr>
            <w:rStyle w:val="Hyperlink"/>
          </w:rPr>
          <w:t>Richard and CGI Interoperability Working Group, 2007</w:t>
        </w:r>
      </w:hyperlink>
      <w:r w:rsidR="00C85CA4">
        <w:rPr>
          <w:rStyle w:val="FootnoteReference"/>
        </w:rPr>
        <w:footnoteReference w:id="1"/>
      </w:r>
      <w:r w:rsidR="00F71B8C" w:rsidRPr="00253365">
        <w:t>)</w:t>
      </w:r>
      <w:r w:rsidR="00F71B8C">
        <w:t xml:space="preserve">, which is </w:t>
      </w:r>
      <w:r w:rsidR="00F71B8C" w:rsidRPr="00283E2D">
        <w:t>a specialized</w:t>
      </w:r>
      <w:r w:rsidR="00F71B8C">
        <w:t xml:space="preserve"> XML</w:t>
      </w:r>
      <w:r w:rsidR="00F71B8C" w:rsidRPr="00283E2D">
        <w:t xml:space="preserve"> </w:t>
      </w:r>
      <w:hyperlink w:anchor="Markup_Language" w:history="1">
        <w:r w:rsidR="00F71B8C" w:rsidRPr="00283E2D">
          <w:rPr>
            <w:rStyle w:val="Hyperlink"/>
          </w:rPr>
          <w:t>markup language</w:t>
        </w:r>
      </w:hyperlink>
      <w:r w:rsidR="00F71B8C" w:rsidRPr="00283E2D">
        <w:t xml:space="preserve"> </w:t>
      </w:r>
      <w:r w:rsidR="00F71B8C">
        <w:t>designed for sharing</w:t>
      </w:r>
      <w:r w:rsidR="00F71B8C" w:rsidRPr="00283E2D">
        <w:t xml:space="preserve"> g</w:t>
      </w:r>
      <w:r w:rsidR="00F71B8C">
        <w:t>eoscience data between different computer systems</w:t>
      </w:r>
      <w:r w:rsidR="00F71B8C" w:rsidRPr="00283E2D">
        <w:t xml:space="preserve"> </w:t>
      </w:r>
      <w:r w:rsidRPr="00283E2D">
        <w:t>(Figure 1).</w:t>
      </w:r>
      <w:r w:rsidR="00C73FF1" w:rsidRPr="00283E2D">
        <w:t xml:space="preserve"> </w:t>
      </w:r>
      <w:r w:rsidR="00F71B8C" w:rsidRPr="00283E2D">
        <w:t xml:space="preserve">GeoSciML </w:t>
      </w:r>
      <w:r w:rsidR="00F71B8C">
        <w:t xml:space="preserve">is based on a </w:t>
      </w:r>
      <w:hyperlink r:id="rId17" w:history="1">
        <w:r w:rsidR="00F71B8C" w:rsidRPr="00C85CA4">
          <w:rPr>
            <w:rStyle w:val="Hyperlink"/>
          </w:rPr>
          <w:t xml:space="preserve">complex information model </w:t>
        </w:r>
      </w:hyperlink>
      <w:r w:rsidR="00F71B8C" w:rsidRPr="00283E2D">
        <w:t>developed to support</w:t>
      </w:r>
      <w:r w:rsidR="00C85CA4">
        <w:t xml:space="preserve"> interchange of a wide variety of detailed geologic information. GeoSciML-portrayal is an XML markup language that implements a small subset of the GeoSciML information model specifically for</w:t>
      </w:r>
      <w:r w:rsidR="00F71B8C" w:rsidRPr="00283E2D">
        <w:t xml:space="preserve"> </w:t>
      </w:r>
      <w:hyperlink w:anchor="Interoperability" w:history="1">
        <w:r w:rsidR="00F71B8C" w:rsidRPr="00283E2D">
          <w:rPr>
            <w:rStyle w:val="Hyperlink"/>
          </w:rPr>
          <w:t>interoperable</w:t>
        </w:r>
      </w:hyperlink>
      <w:r w:rsidR="00F71B8C" w:rsidRPr="00283E2D">
        <w:t xml:space="preserve"> map </w:t>
      </w:r>
      <w:hyperlink w:anchor="Web_Service" w:history="1">
        <w:r w:rsidR="00F71B8C" w:rsidRPr="00283E2D">
          <w:rPr>
            <w:rStyle w:val="Hyperlink"/>
          </w:rPr>
          <w:t>services</w:t>
        </w:r>
      </w:hyperlink>
      <w:r w:rsidR="00F71B8C" w:rsidRPr="00283E2D">
        <w:t xml:space="preserve"> delivering geologic map unit, contact, and shear displacement structure (fault and ductile shear zone) </w:t>
      </w:r>
      <w:r w:rsidR="00C85CA4">
        <w:t>features</w:t>
      </w:r>
      <w:r w:rsidR="00F71B8C" w:rsidRPr="00283E2D">
        <w:t>.</w:t>
      </w:r>
      <w:r w:rsidR="00C85CA4">
        <w:t xml:space="preserve"> The </w:t>
      </w:r>
      <w:r w:rsidR="00F71B8C" w:rsidRPr="00283E2D">
        <w:t>use of standard vocabular</w:t>
      </w:r>
      <w:r w:rsidR="00C85CA4">
        <w:t>ies with this schema</w:t>
      </w:r>
      <w:r w:rsidR="00F71B8C" w:rsidRPr="00283E2D">
        <w:t xml:space="preserve"> enables map portrayal using shared legends to achieve basic visual harmonization of maps, even when these maps are provided by different services.</w:t>
      </w:r>
    </w:p>
    <w:p w:rsidR="00033AE1" w:rsidRPr="00283E2D" w:rsidRDefault="007569F0" w:rsidP="002A5DE2">
      <w:r w:rsidRPr="00283E2D">
        <w:rPr>
          <w:b/>
        </w:rPr>
        <w:t>GeoSciML-portrayal</w:t>
      </w:r>
      <w:r w:rsidRPr="00283E2D">
        <w:t xml:space="preserve"> </w:t>
      </w:r>
      <w:r>
        <w:t>is considered</w:t>
      </w:r>
      <w:r w:rsidRPr="00283E2D">
        <w:t xml:space="preserve"> a </w:t>
      </w:r>
      <w:r w:rsidRPr="00283E2D">
        <w:rPr>
          <w:b/>
        </w:rPr>
        <w:t>view</w:t>
      </w:r>
      <w:r w:rsidRPr="00283E2D">
        <w:t xml:space="preserve"> of the GeoSciML </w:t>
      </w:r>
      <w:r>
        <w:t>information model</w:t>
      </w:r>
      <w:r w:rsidRPr="00283E2D">
        <w:t>.</w:t>
      </w:r>
      <w:r w:rsidR="00F71B8C" w:rsidRPr="00283E2D">
        <w:rPr>
          <w:noProof/>
        </w:rPr>
        <mc:AlternateContent>
          <mc:Choice Requires="wpg">
            <w:drawing>
              <wp:anchor distT="0" distB="0" distL="114300" distR="114300" simplePos="0" relativeHeight="251687936" behindDoc="0" locked="0" layoutInCell="1" allowOverlap="1" wp14:anchorId="7526253A" wp14:editId="536F1BAE">
                <wp:simplePos x="0" y="0"/>
                <wp:positionH relativeFrom="column">
                  <wp:posOffset>886460</wp:posOffset>
                </wp:positionH>
                <wp:positionV relativeFrom="paragraph">
                  <wp:posOffset>59690</wp:posOffset>
                </wp:positionV>
                <wp:extent cx="5032375" cy="2152650"/>
                <wp:effectExtent l="0" t="0" r="0" b="0"/>
                <wp:wrapTopAndBottom/>
                <wp:docPr id="26" name="Group 26"/>
                <wp:cNvGraphicFramePr/>
                <a:graphic xmlns:a="http://schemas.openxmlformats.org/drawingml/2006/main">
                  <a:graphicData uri="http://schemas.microsoft.com/office/word/2010/wordprocessingGroup">
                    <wpg:wgp>
                      <wpg:cNvGrpSpPr/>
                      <wpg:grpSpPr>
                        <a:xfrm>
                          <a:off x="0" y="0"/>
                          <a:ext cx="5032375" cy="2152650"/>
                          <a:chOff x="0" y="0"/>
                          <a:chExt cx="5032857" cy="2152650"/>
                        </a:xfrm>
                      </wpg:grpSpPr>
                      <pic:pic xmlns:pic="http://schemas.openxmlformats.org/drawingml/2006/picture">
                        <pic:nvPicPr>
                          <pic:cNvPr id="5" name="Picture 5"/>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32857" cy="1631290"/>
                          </a:xfrm>
                          <a:prstGeom prst="rect">
                            <a:avLst/>
                          </a:prstGeom>
                        </pic:spPr>
                      </pic:pic>
                      <wps:wsp>
                        <wps:cNvPr id="1" name="Text Box 1"/>
                        <wps:cNvSpPr txBox="1"/>
                        <wps:spPr>
                          <a:xfrm>
                            <a:off x="0" y="1689735"/>
                            <a:ext cx="5027777" cy="462915"/>
                          </a:xfrm>
                          <a:prstGeom prst="rect">
                            <a:avLst/>
                          </a:prstGeom>
                          <a:solidFill>
                            <a:prstClr val="white"/>
                          </a:solidFill>
                          <a:ln>
                            <a:noFill/>
                          </a:ln>
                          <a:effectLst/>
                        </wps:spPr>
                        <wps:txbx>
                          <w:txbxContent>
                            <w:p w:rsidR="00340195" w:rsidRPr="00264795" w:rsidRDefault="00340195" w:rsidP="002A5DE2">
                              <w:pPr>
                                <w:pStyle w:val="Caption"/>
                                <w:rPr>
                                  <w:noProof/>
                                </w:rPr>
                              </w:pPr>
                              <w:r>
                                <w:t xml:space="preserve">Figure </w:t>
                              </w:r>
                              <w:fldSimple w:instr=" SEQ Figure \* ARABIC ">
                                <w:r>
                                  <w:rPr>
                                    <w:noProof/>
                                  </w:rPr>
                                  <w:t>1</w:t>
                                </w:r>
                              </w:fldSimple>
                              <w:r>
                                <w:t xml:space="preserve">: </w:t>
                              </w:r>
                              <w:r w:rsidRPr="002B3FFC">
                                <w:t>A visual representation of the relationship between GeoSciML and GeoSciML-Portrayal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6" o:spid="_x0000_s1028" style="position:absolute;margin-left:69.8pt;margin-top:4.7pt;width:396.25pt;height:169.5pt;z-index:251687936" coordsize="50328,21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width:50328;height:163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JHkvBAAAA2gAAAA8AAABkcnMvZG93bnJldi54bWxEj8FuwjAQRO+V+g/WVuJWbBC0kGJQQULi&#10;2KblvsTbJCJep7ZJwt/XSEg9jmbmjWa1GWwjOvKhdqxhMlYgiAtnai41fH/tnxcgQkQ22DgmDVcK&#10;sFk/PqwwM67nT+ryWIoE4ZChhirGNpMyFBVZDGPXEifvx3mLMUlfSuOxT3DbyKlSL9JizWmhwpZ2&#10;FRXn/GI1LF+x63+3BxXDXB1n/qMeTi7XevQ0vL+BiDTE//C9fTAa5nC7km6AXP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GJHkvBAAAA2gAAAA8AAAAAAAAAAAAAAAAAnwIA&#10;AGRycy9kb3ducmV2LnhtbFBLBQYAAAAABAAEAPcAAACNAwAAAAA=&#10;">
                  <v:imagedata r:id="rId19" o:title=""/>
                  <v:path arrowok="t"/>
                </v:shape>
                <v:shape id="Text Box 1" o:spid="_x0000_s1030" type="#_x0000_t202" style="position:absolute;top:16897;width:50277;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340195" w:rsidRPr="00264795" w:rsidRDefault="00340195" w:rsidP="002A5DE2">
                        <w:pPr>
                          <w:pStyle w:val="Caption"/>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sidRPr="002B3FFC">
                          <w:t>A visual representation of the relationship between GeoSciML and GeoSciML-Portrayal</w:t>
                        </w:r>
                      </w:p>
                    </w:txbxContent>
                  </v:textbox>
                </v:shape>
                <w10:wrap type="topAndBottom"/>
              </v:group>
            </w:pict>
          </mc:Fallback>
        </mc:AlternateContent>
      </w:r>
      <w:r>
        <w:t xml:space="preserve"> </w:t>
      </w:r>
      <w:r w:rsidR="00033AE1" w:rsidRPr="00283E2D">
        <w:t xml:space="preserve">In the context of a </w:t>
      </w:r>
      <w:hyperlink w:anchor="Database" w:history="1">
        <w:r w:rsidR="00033AE1" w:rsidRPr="00283E2D">
          <w:rPr>
            <w:rStyle w:val="Hyperlink"/>
          </w:rPr>
          <w:t>database</w:t>
        </w:r>
      </w:hyperlink>
      <w:r w:rsidR="00033AE1" w:rsidRPr="00283E2D">
        <w:t xml:space="preserve">, a </w:t>
      </w:r>
      <w:r w:rsidR="00033AE1" w:rsidRPr="00283E2D">
        <w:rPr>
          <w:b/>
        </w:rPr>
        <w:t>view</w:t>
      </w:r>
      <w:r w:rsidR="00033AE1" w:rsidRPr="00283E2D">
        <w:t xml:space="preserve"> is a selection of </w:t>
      </w:r>
      <w:hyperlink w:anchor="Database_Field" w:history="1">
        <w:r w:rsidR="00033AE1" w:rsidRPr="00283E2D">
          <w:rPr>
            <w:rStyle w:val="Hyperlink"/>
          </w:rPr>
          <w:t>fields</w:t>
        </w:r>
      </w:hyperlink>
      <w:r w:rsidR="00033AE1" w:rsidRPr="00283E2D">
        <w:t>. For example</w:t>
      </w:r>
      <w:r>
        <w:t>,</w:t>
      </w:r>
      <w:r w:rsidR="00033AE1" w:rsidRPr="00283E2D">
        <w:t xml:space="preserve"> given a database with twelve </w:t>
      </w:r>
      <w:hyperlink w:anchor="Database_Field" w:history="1">
        <w:r w:rsidR="00033AE1" w:rsidRPr="00283E2D">
          <w:rPr>
            <w:rStyle w:val="Hyperlink"/>
          </w:rPr>
          <w:t>fields</w:t>
        </w:r>
      </w:hyperlink>
      <w:r w:rsidR="00033AE1" w:rsidRPr="00283E2D">
        <w:t xml:space="preserve">, an arbitrary grouping of four such fields would constitute a </w:t>
      </w:r>
      <w:r w:rsidR="00033AE1" w:rsidRPr="00283E2D">
        <w:rPr>
          <w:b/>
        </w:rPr>
        <w:t>view</w:t>
      </w:r>
      <w:r w:rsidR="00033AE1" w:rsidRPr="00283E2D">
        <w:t xml:space="preserve"> of the database. A more concrete example is a card catalog: if one chose to look </w:t>
      </w:r>
      <w:r w:rsidR="00033AE1" w:rsidRPr="00283E2D">
        <w:rPr>
          <w:i/>
        </w:rPr>
        <w:t xml:space="preserve">only </w:t>
      </w:r>
      <w:r w:rsidR="00033AE1" w:rsidRPr="00283E2D">
        <w:t xml:space="preserve">at the </w:t>
      </w:r>
      <w:r w:rsidR="00033AE1" w:rsidRPr="00283E2D">
        <w:rPr>
          <w:b/>
        </w:rPr>
        <w:t>Title</w:t>
      </w:r>
      <w:r w:rsidR="00033AE1" w:rsidRPr="00283E2D">
        <w:t xml:space="preserve"> field of each card in the catalog, this choice would constitute a discrete </w:t>
      </w:r>
      <w:r w:rsidR="00033AE1" w:rsidRPr="00283E2D">
        <w:rPr>
          <w:b/>
        </w:rPr>
        <w:t xml:space="preserve">view </w:t>
      </w:r>
      <w:r w:rsidR="00033AE1" w:rsidRPr="00283E2D">
        <w:t>of the catalog.</w:t>
      </w:r>
      <w:r>
        <w:t xml:space="preserve"> In XML </w:t>
      </w:r>
      <w:hyperlink w:anchor="Markup_Language" w:history="1">
        <w:r>
          <w:rPr>
            <w:rStyle w:val="Hyperlink"/>
          </w:rPr>
          <w:t>m</w:t>
        </w:r>
        <w:r w:rsidR="00033AE1" w:rsidRPr="00283E2D">
          <w:rPr>
            <w:rStyle w:val="Hyperlink"/>
          </w:rPr>
          <w:t>arkup languages</w:t>
        </w:r>
      </w:hyperlink>
      <w:r w:rsidR="00033AE1" w:rsidRPr="00283E2D">
        <w:t xml:space="preserve"> </w:t>
      </w:r>
      <w:r>
        <w:t>element</w:t>
      </w:r>
      <w:r w:rsidR="00033AE1" w:rsidRPr="00283E2D">
        <w:t xml:space="preserve"> tags are analogous to </w:t>
      </w:r>
      <w:hyperlink w:anchor="Database_Field" w:history="1">
        <w:r w:rsidR="00033AE1" w:rsidRPr="00283E2D">
          <w:rPr>
            <w:rStyle w:val="Hyperlink"/>
          </w:rPr>
          <w:t>database fields</w:t>
        </w:r>
      </w:hyperlink>
      <w:r w:rsidR="00033AE1" w:rsidRPr="00283E2D">
        <w:t xml:space="preserve">. </w:t>
      </w:r>
      <w:r>
        <w:t>The structure of</w:t>
      </w:r>
      <w:r w:rsidR="00033AE1" w:rsidRPr="00283E2D">
        <w:t xml:space="preserve"> GeoSciML-portrayal </w:t>
      </w:r>
      <w:r>
        <w:t>documents is specified by an XML</w:t>
      </w:r>
      <w:r w:rsidR="00033AE1" w:rsidRPr="00283E2D">
        <w:t xml:space="preserve"> </w:t>
      </w:r>
      <w:hyperlink w:anchor="Schema" w:history="1">
        <w:r w:rsidR="00033AE1" w:rsidRPr="00283E2D">
          <w:rPr>
            <w:rStyle w:val="Hyperlink"/>
          </w:rPr>
          <w:t>schema</w:t>
        </w:r>
      </w:hyperlink>
      <w:r w:rsidR="00033AE1" w:rsidRPr="00283E2D">
        <w:t xml:space="preserve">. </w:t>
      </w:r>
      <w:r>
        <w:t xml:space="preserve">This document </w:t>
      </w:r>
      <w:r w:rsidR="00033AE1" w:rsidRPr="00283E2D">
        <w:t>describe</w:t>
      </w:r>
      <w:r>
        <w:t>s</w:t>
      </w:r>
      <w:r w:rsidR="00033AE1" w:rsidRPr="00283E2D">
        <w:t xml:space="preserve"> the GeoSciML-portrayal schema that structures documents written using the GeoSciML-portrayal markup language.</w:t>
      </w:r>
    </w:p>
    <w:p w:rsidR="00033AE1" w:rsidRPr="00283E2D" w:rsidRDefault="00033AE1" w:rsidP="002A5DE2">
      <w:r w:rsidRPr="00283E2D">
        <w:t xml:space="preserve">GeoSciML is </w:t>
      </w:r>
      <w:r w:rsidR="00874D61">
        <w:t>an</w:t>
      </w:r>
      <w:r w:rsidRPr="00283E2D">
        <w:t xml:space="preserve"> </w:t>
      </w:r>
      <w:hyperlink w:anchor="XML" w:history="1">
        <w:r w:rsidRPr="00283E2D">
          <w:rPr>
            <w:rStyle w:val="Hyperlink"/>
          </w:rPr>
          <w:t>XML</w:t>
        </w:r>
      </w:hyperlink>
      <w:r w:rsidRPr="00283E2D">
        <w:t xml:space="preserve"> </w:t>
      </w:r>
      <w:r w:rsidR="00874D61">
        <w:t>markup language</w:t>
      </w:r>
      <w:r w:rsidR="00874D61" w:rsidRPr="00283E2D">
        <w:t xml:space="preserve"> </w:t>
      </w:r>
      <w:r w:rsidRPr="00283E2D">
        <w:t>developed as a</w:t>
      </w:r>
      <w:r w:rsidR="00874D61">
        <w:t xml:space="preserve">n OpenGeospatial Consortium (OGC) </w:t>
      </w:r>
      <w:hyperlink r:id="rId20" w:history="1">
        <w:r w:rsidR="00874D61" w:rsidRPr="00874D61">
          <w:rPr>
            <w:rStyle w:val="Hyperlink"/>
          </w:rPr>
          <w:t xml:space="preserve">Geography Markup Language </w:t>
        </w:r>
      </w:hyperlink>
      <w:r w:rsidR="00874D61">
        <w:t>(</w:t>
      </w:r>
      <w:hyperlink r:id="rId21" w:history="1">
        <w:r w:rsidR="00874D61" w:rsidRPr="00106770">
          <w:rPr>
            <w:rStyle w:val="Hyperlink"/>
          </w:rPr>
          <w:t>GML</w:t>
        </w:r>
        <w:r w:rsidR="00874D61">
          <w:rPr>
            <w:rStyle w:val="Hyperlink"/>
          </w:rPr>
          <w:t>) v3.2</w:t>
        </w:r>
        <w:r w:rsidR="00874D61" w:rsidRPr="00106770">
          <w:rPr>
            <w:rStyle w:val="Hyperlink"/>
          </w:rPr>
          <w:t xml:space="preserve"> application </w:t>
        </w:r>
      </w:hyperlink>
      <w:r w:rsidRPr="00283E2D">
        <w:t xml:space="preserve"> for encoding a wide variety of geoscientific information (</w:t>
      </w:r>
      <w:hyperlink r:id="rId22" w:history="1">
        <w:r w:rsidRPr="00283E2D">
          <w:rPr>
            <w:rStyle w:val="Hyperlink"/>
          </w:rPr>
          <w:t>Richard et al., 2007</w:t>
        </w:r>
      </w:hyperlink>
      <w:r w:rsidRPr="00283E2D">
        <w:t xml:space="preserve">); GeoSciML defines a collection of complex GML </w:t>
      </w:r>
      <w:hyperlink w:anchor="Feature" w:history="1">
        <w:r w:rsidRPr="00283E2D">
          <w:rPr>
            <w:rStyle w:val="Hyperlink"/>
          </w:rPr>
          <w:t>features</w:t>
        </w:r>
      </w:hyperlink>
      <w:r w:rsidRPr="00283E2D">
        <w:t xml:space="preserve"> for describing geoscience entities. </w:t>
      </w:r>
      <w:r w:rsidR="00874D61">
        <w:t xml:space="preserve">The </w:t>
      </w:r>
      <w:r w:rsidR="00874D61" w:rsidRPr="0036689D">
        <w:t>G</w:t>
      </w:r>
      <w:r w:rsidR="00874D61">
        <w:t>eo</w:t>
      </w:r>
      <w:r w:rsidR="00874D61">
        <w:softHyphen/>
        <w:t xml:space="preserve">SciML-portrayal </w:t>
      </w:r>
      <w:r w:rsidR="00874D61" w:rsidRPr="0036689D">
        <w:t xml:space="preserve">schema </w:t>
      </w:r>
      <w:r w:rsidR="00874D61">
        <w:t xml:space="preserve">simplifies </w:t>
      </w:r>
      <w:r w:rsidR="00874D61" w:rsidRPr="0036689D">
        <w:t xml:space="preserve">GeoSciML </w:t>
      </w:r>
      <w:r w:rsidR="00681B88">
        <w:t>by</w:t>
      </w:r>
      <w:r w:rsidR="00874D61" w:rsidRPr="0036689D">
        <w:t xml:space="preserve"> </w:t>
      </w:r>
      <w:r w:rsidR="00874D61">
        <w:t>merg</w:t>
      </w:r>
      <w:r w:rsidR="00681B88">
        <w:t xml:space="preserve">ing </w:t>
      </w:r>
      <w:r w:rsidR="00874D61" w:rsidRPr="0036689D">
        <w:t xml:space="preserve">complex property values into single, human-readable </w:t>
      </w:r>
      <w:r w:rsidR="00874D61">
        <w:t>text</w:t>
      </w:r>
      <w:r w:rsidR="00681B88">
        <w:t xml:space="preserve"> fields</w:t>
      </w:r>
      <w:r w:rsidR="00874D61" w:rsidRPr="0036689D">
        <w:t xml:space="preserve"> and </w:t>
      </w:r>
      <w:r w:rsidR="00681B88">
        <w:t>assigning</w:t>
      </w:r>
      <w:r w:rsidR="00874D61" w:rsidRPr="0036689D">
        <w:t xml:space="preserve"> single, representative</w:t>
      </w:r>
      <w:r w:rsidR="00874D61">
        <w:t xml:space="preserve"> identifiers</w:t>
      </w:r>
      <w:r w:rsidR="00874D61" w:rsidRPr="0036689D">
        <w:t xml:space="preserve"> from controlled vocabularies </w:t>
      </w:r>
      <w:r w:rsidR="00874D61">
        <w:t xml:space="preserve">for lithology and age </w:t>
      </w:r>
      <w:r w:rsidR="00874D61" w:rsidRPr="0036689D">
        <w:t xml:space="preserve">that can be used </w:t>
      </w:r>
      <w:r w:rsidR="00874D61">
        <w:t xml:space="preserve">for </w:t>
      </w:r>
      <w:r w:rsidR="00874D61">
        <w:lastRenderedPageBreak/>
        <w:t xml:space="preserve">standardized map legends. </w:t>
      </w:r>
      <w:r w:rsidRPr="00283E2D">
        <w:t xml:space="preserve">Use of standard vocabulary enables map portrayal using shared legends </w:t>
      </w:r>
      <w:r w:rsidR="00681B88">
        <w:t>for</w:t>
      </w:r>
      <w:r w:rsidRPr="00283E2D">
        <w:t xml:space="preserve"> maps provided by different services. In addition the scheme includes text information for human users when browsing a geologic map, a link to a full GeoSciML feature </w:t>
      </w:r>
      <w:hyperlink w:anchor="Element" w:history="1">
        <w:r w:rsidRPr="00283E2D">
          <w:rPr>
            <w:rStyle w:val="Hyperlink"/>
          </w:rPr>
          <w:t>element</w:t>
        </w:r>
      </w:hyperlink>
      <w:r w:rsidRPr="00283E2D">
        <w:t xml:space="preserve"> if available, and a symbol identifier field to enable a user-defined symbolization scheme in each map service. Most </w:t>
      </w:r>
      <w:hyperlink w:anchor="WMS" w:history="1">
        <w:r w:rsidRPr="00283E2D">
          <w:rPr>
            <w:rStyle w:val="Hyperlink"/>
          </w:rPr>
          <w:t>WMS</w:t>
        </w:r>
      </w:hyperlink>
      <w:r w:rsidRPr="00283E2D">
        <w:t xml:space="preserve"> implementations</w:t>
      </w:r>
      <w:r w:rsidR="00C73FF1" w:rsidRPr="00283E2D">
        <w:t xml:space="preserve"> </w:t>
      </w:r>
      <w:r w:rsidRPr="00283E2D">
        <w:t xml:space="preserve">simplify deployment of </w:t>
      </w:r>
      <w:hyperlink w:anchor="WFS" w:history="1">
        <w:r w:rsidRPr="00283E2D">
          <w:rPr>
            <w:rStyle w:val="Hyperlink"/>
          </w:rPr>
          <w:t>WFS</w:t>
        </w:r>
      </w:hyperlink>
      <w:r w:rsidRPr="00283E2D">
        <w:t xml:space="preserve"> </w:t>
      </w:r>
      <w:hyperlink w:anchor="Web_Service" w:history="1">
        <w:r w:rsidRPr="00283E2D">
          <w:rPr>
            <w:rStyle w:val="Hyperlink"/>
          </w:rPr>
          <w:t>service</w:t>
        </w:r>
      </w:hyperlink>
      <w:r w:rsidR="00681B88">
        <w:t xml:space="preserve"> presenting features using</w:t>
      </w:r>
      <w:r w:rsidRPr="00283E2D">
        <w:t xml:space="preserve"> the same </w:t>
      </w:r>
      <w:hyperlink w:anchor="Schema" w:history="1">
        <w:r w:rsidRPr="00283E2D">
          <w:rPr>
            <w:rStyle w:val="Hyperlink"/>
          </w:rPr>
          <w:t>schema</w:t>
        </w:r>
      </w:hyperlink>
      <w:r w:rsidRPr="00283E2D">
        <w:t>. Linking the simple</w:t>
      </w:r>
      <w:r w:rsidR="00681B88">
        <w:t>-</w:t>
      </w:r>
      <w:r w:rsidRPr="00283E2D">
        <w:t>feature WMS and WFS allows clients to acquire basic text geologic feature descriptions that can be used in web-mapping applications to construct custom legends. Linking to full GeoSciML features allows the portrayal scheme to be used in a map browsing and query interface to identify and select features for further processing that can be acquired as highly structured, information-rich, complex GML features.</w:t>
      </w:r>
    </w:p>
    <w:p w:rsidR="00033AE1" w:rsidRPr="00283E2D" w:rsidRDefault="00033AE1" w:rsidP="002A5DE2">
      <w:r w:rsidRPr="00283E2D">
        <w:t>GeoSciML-portrayal conforms to the level 0 of the Simple Features Profile for GML (</w:t>
      </w:r>
      <w:hyperlink r:id="rId23" w:history="1">
        <w:r w:rsidRPr="00283E2D">
          <w:rPr>
            <w:rStyle w:val="Hyperlink"/>
          </w:rPr>
          <w:t>OGC 10-100r3</w:t>
        </w:r>
      </w:hyperlink>
      <w:r w:rsidRPr="00283E2D">
        <w:t xml:space="preserve"> - van den Brink et al., 2011; OGC 06-049). The simple features profile supports only a limited subset of possible GML geometry types that may be used to describe feature geographic location and shape. For the purposes of GeoSciML simple features, these include gml:Point, gml:LineString, gml:Curve, gml:Polygon, gml:Surface, gml:MultiPoint, gml:MultiCurve, gml:MultiSurface and multi-geometry types consisting of collections of these base types.</w:t>
      </w:r>
      <w:r w:rsidR="00C73FF1" w:rsidRPr="00283E2D">
        <w:t xml:space="preserve"> </w:t>
      </w:r>
      <w:r w:rsidRPr="00283E2D">
        <w:t xml:space="preserve">For a useful discussion of GML simple vs. complex features, see </w:t>
      </w:r>
      <w:hyperlink r:id="rId24" w:history="1">
        <w:r w:rsidRPr="00283E2D">
          <w:rPr>
            <w:rStyle w:val="Hyperlink"/>
          </w:rPr>
          <w:t>this Geoserver documentation page</w:t>
        </w:r>
      </w:hyperlink>
      <w:r w:rsidRPr="00283E2D">
        <w:t>.</w:t>
      </w:r>
    </w:p>
    <w:p w:rsidR="00033AE1" w:rsidRPr="00283E2D" w:rsidRDefault="00033AE1" w:rsidP="002A5DE2">
      <w:r w:rsidRPr="00283E2D">
        <w:t>GeoSciML-</w:t>
      </w:r>
      <w:r w:rsidR="00681B88">
        <w:t>p</w:t>
      </w:r>
      <w:r w:rsidR="00681B88" w:rsidRPr="00283E2D">
        <w:t xml:space="preserve">ortrayal </w:t>
      </w:r>
      <w:r w:rsidRPr="00283E2D">
        <w:t xml:space="preserve">features are analogous to GeoSciML </w:t>
      </w:r>
      <w:hyperlink r:id="rId25" w:history="1">
        <w:r w:rsidRPr="00283E2D">
          <w:rPr>
            <w:rStyle w:val="Hyperlink"/>
          </w:rPr>
          <w:t>mapped features</w:t>
        </w:r>
      </w:hyperlink>
      <w:r w:rsidRPr="00283E2D">
        <w:t xml:space="preserve"> with additional text </w:t>
      </w:r>
      <w:hyperlink w:anchor="Attribute" w:history="1">
        <w:r w:rsidRPr="00283E2D">
          <w:rPr>
            <w:rStyle w:val="Hyperlink"/>
          </w:rPr>
          <w:t>attributes</w:t>
        </w:r>
      </w:hyperlink>
      <w:r w:rsidRPr="00283E2D">
        <w:t xml:space="preserve"> for human consumption, a flatted-relation view of the age, and assignment to a single lithology. The portrayal scheme consists of 'free-text' </w:t>
      </w:r>
      <w:hyperlink w:anchor="Database_Field" w:history="1">
        <w:r w:rsidRPr="00283E2D">
          <w:rPr>
            <w:rStyle w:val="Hyperlink"/>
          </w:rPr>
          <w:t>fields</w:t>
        </w:r>
      </w:hyperlink>
      <w:r w:rsidRPr="00283E2D">
        <w:t xml:space="preserve"> and identifier fields. In robust services the free-text fields will contain well-structured summaries of complex GeoSciML data in a format suitable for reading by the intended users. Identifier fields should contain identifiers for concepts in a controlled vocabulary (for example </w:t>
      </w:r>
      <w:hyperlink r:id="rId26" w:history="1">
        <w:r w:rsidRPr="00283E2D">
          <w:rPr>
            <w:rStyle w:val="Hyperlink"/>
          </w:rPr>
          <w:t>CGI Simple Lithology</w:t>
        </w:r>
      </w:hyperlink>
      <w:r w:rsidRPr="00283E2D">
        <w:t xml:space="preserve">) that specify representative thematic properties. Inclusion of these standardized identifiers enables </w:t>
      </w:r>
      <w:hyperlink w:anchor="Interoperability" w:history="1">
        <w:r w:rsidRPr="00283E2D">
          <w:rPr>
            <w:rStyle w:val="Hyperlink"/>
          </w:rPr>
          <w:t>interoperability</w:t>
        </w:r>
      </w:hyperlink>
      <w:r w:rsidRPr="00283E2D">
        <w:t xml:space="preserve"> across services. Ideally these should be </w:t>
      </w:r>
      <w:hyperlink w:anchor="URI" w:history="1">
        <w:r w:rsidRPr="00283E2D">
          <w:rPr>
            <w:rStyle w:val="Hyperlink"/>
          </w:rPr>
          <w:t>URIs</w:t>
        </w:r>
      </w:hyperlink>
      <w:r w:rsidRPr="00283E2D">
        <w:t xml:space="preserve"> that can be dereferenced to obtain machine-processable or human-readable representations of the identified concepts. </w:t>
      </w:r>
    </w:p>
    <w:p w:rsidR="00033AE1" w:rsidRPr="00283E2D" w:rsidRDefault="00033AE1" w:rsidP="002A5DE2">
      <w:r w:rsidRPr="00283E2D">
        <w:t>In addition, each GeoSciML-portrayal feature includes an (optional) identifier for a specification, which is a resource containing a description of that particular feature. In many cases, the descriptions will be the same for all polygons assigned to the same map unit or classified as the same kind of contact or structure. If more complete information is available, different descriptions may be associated with subsets of features of the same type that are portrayed with the same symbol. In the most extreme case, each feature might have a unique description that captures the full spatial variability of a geologic unit or structure. Following the standard patterns of web architecture, the specification_uri should be dereferenceable to obtain one or more representations of that description. For maximum interoperability, one of these representations should be a GeoSciM</w:t>
      </w:r>
      <w:r w:rsidR="00681B88">
        <w:t>L-</w:t>
      </w:r>
      <w:r w:rsidRPr="00283E2D">
        <w:t>encoded description of the feature, but other encodings might also be available, for example html web pages, other XML schema, or JSON. For those familiar with full GeoSciML v3.0, the</w:t>
      </w:r>
      <w:r w:rsidR="00C73FF1" w:rsidRPr="00283E2D">
        <w:t xml:space="preserve"> </w:t>
      </w:r>
      <w:r w:rsidRPr="00283E2D">
        <w:t>specification_uri property is equivalent to the specification association from MappedFeature to GeologicFeature.</w:t>
      </w:r>
    </w:p>
    <w:p w:rsidR="00033AE1" w:rsidRPr="00283E2D" w:rsidRDefault="00033AE1" w:rsidP="002A5DE2">
      <w:r w:rsidRPr="00283E2D">
        <w:lastRenderedPageBreak/>
        <w:t>Deployment of an interoperable dataset requires first that the interchange format used for interoperability is well understood. The following sections are intended to provide the necessary background understanding of GeoSciML-portrayal, and should be studied carefully. The deployment process consists of determining how the information in the dataset to be published can best be represented using the elements in the GeoSciML-portrayal model, populating the feature collections that will be served, and configuring a WMS server to display the data.</w:t>
      </w:r>
      <w:r w:rsidR="000A4CDD">
        <w:t xml:space="preserve"> </w:t>
      </w:r>
      <w:r w:rsidR="000A4CDD" w:rsidRPr="00283E2D">
        <w:t xml:space="preserve">To </w:t>
      </w:r>
      <w:r w:rsidR="000A4CDD">
        <w:t>keep costs low and promote adoption</w:t>
      </w:r>
      <w:r w:rsidR="000A4CDD" w:rsidRPr="00283E2D">
        <w:t xml:space="preserve">, it is possible to perform all of the steps </w:t>
      </w:r>
      <w:r w:rsidR="000A4CDD">
        <w:t>outlined</w:t>
      </w:r>
      <w:r w:rsidR="000A4CDD" w:rsidRPr="00283E2D">
        <w:t xml:space="preserve"> in this cookbook </w:t>
      </w:r>
      <w:r w:rsidR="000A4CDD">
        <w:t>using</w:t>
      </w:r>
      <w:r w:rsidR="000A4CDD" w:rsidRPr="00283E2D">
        <w:t xml:space="preserve"> free-and-open-source software.</w:t>
      </w:r>
    </w:p>
    <w:p w:rsidR="002D524F" w:rsidRPr="002A5DE2" w:rsidRDefault="006C5E9F" w:rsidP="002A5DE2">
      <w:pPr>
        <w:pStyle w:val="Heading2"/>
      </w:pPr>
      <w:bookmarkStart w:id="46" w:name="_Toc321763197"/>
      <w:bookmarkStart w:id="47" w:name="_Toc321763433"/>
      <w:bookmarkStart w:id="48" w:name="_Toc321763198"/>
      <w:bookmarkStart w:id="49" w:name="_Toc321763434"/>
      <w:bookmarkStart w:id="50" w:name="_Toc321763199"/>
      <w:bookmarkStart w:id="51" w:name="_Toc321763435"/>
      <w:bookmarkStart w:id="52" w:name="_Toc321763200"/>
      <w:bookmarkStart w:id="53" w:name="_Toc321763436"/>
      <w:bookmarkStart w:id="54" w:name="_Toc321763201"/>
      <w:bookmarkStart w:id="55" w:name="_Toc321763437"/>
      <w:bookmarkStart w:id="56" w:name="_Toc321763202"/>
      <w:bookmarkStart w:id="57" w:name="_Toc321763438"/>
      <w:bookmarkStart w:id="58" w:name="_Toc321763203"/>
      <w:bookmarkStart w:id="59" w:name="_Toc321763439"/>
      <w:bookmarkStart w:id="60" w:name="_Toc321763204"/>
      <w:bookmarkStart w:id="61" w:name="_Toc321763440"/>
      <w:bookmarkStart w:id="62" w:name="_Toc321763205"/>
      <w:bookmarkStart w:id="63" w:name="_Toc321763441"/>
      <w:bookmarkStart w:id="64" w:name="_Cookbook_Prerequisites"/>
      <w:bookmarkStart w:id="65" w:name="_Toc321148889"/>
      <w:bookmarkStart w:id="66" w:name="_Ref321725654"/>
      <w:bookmarkStart w:id="67" w:name="_Ref321729553"/>
      <w:bookmarkStart w:id="68" w:name="_Toc364676119"/>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2A5DE2">
        <w:t xml:space="preserve">Cookbook </w:t>
      </w:r>
      <w:r w:rsidR="002D524F" w:rsidRPr="002A5DE2">
        <w:t>Prerequisites</w:t>
      </w:r>
      <w:bookmarkEnd w:id="65"/>
      <w:bookmarkEnd w:id="66"/>
      <w:bookmarkEnd w:id="67"/>
      <w:bookmarkEnd w:id="68"/>
    </w:p>
    <w:p w:rsidR="002D524F" w:rsidRPr="00283E2D" w:rsidRDefault="00C93B1C" w:rsidP="002A5DE2">
      <w:r>
        <w:t>Y</w:t>
      </w:r>
      <w:r w:rsidR="00C23B90" w:rsidRPr="00283E2D">
        <w:t>ou will need the following:</w:t>
      </w:r>
    </w:p>
    <w:p w:rsidR="002D524F" w:rsidRPr="00283E2D" w:rsidRDefault="002D524F" w:rsidP="002A5DE2">
      <w:pPr>
        <w:pStyle w:val="ListParagraph"/>
        <w:numPr>
          <w:ilvl w:val="0"/>
          <w:numId w:val="9"/>
        </w:numPr>
      </w:pPr>
      <w:r w:rsidRPr="00283E2D">
        <w:t>Geologic data in tabular form</w:t>
      </w:r>
      <w:r w:rsidR="00C93B1C">
        <w:t>, for example</w:t>
      </w:r>
      <w:r w:rsidRPr="00283E2D">
        <w:t xml:space="preserve">: </w:t>
      </w:r>
    </w:p>
    <w:p w:rsidR="002D524F" w:rsidRPr="00283E2D" w:rsidRDefault="002D524F" w:rsidP="002A5DE2">
      <w:pPr>
        <w:pStyle w:val="ListParagraph"/>
        <w:numPr>
          <w:ilvl w:val="1"/>
          <w:numId w:val="9"/>
        </w:numPr>
      </w:pPr>
      <w:r w:rsidRPr="00283E2D">
        <w:t>File geodatabases</w:t>
      </w:r>
    </w:p>
    <w:p w:rsidR="002D524F" w:rsidRPr="00283E2D" w:rsidRDefault="002D524F" w:rsidP="002A5DE2">
      <w:pPr>
        <w:pStyle w:val="ListParagraph"/>
        <w:numPr>
          <w:ilvl w:val="1"/>
          <w:numId w:val="9"/>
        </w:numPr>
      </w:pPr>
      <w:r w:rsidRPr="00283E2D">
        <w:t>Microsoft Access databases</w:t>
      </w:r>
    </w:p>
    <w:p w:rsidR="002D524F" w:rsidRPr="00283E2D" w:rsidRDefault="002D524F" w:rsidP="002A5DE2">
      <w:pPr>
        <w:pStyle w:val="ListParagraph"/>
        <w:numPr>
          <w:ilvl w:val="1"/>
          <w:numId w:val="9"/>
        </w:numPr>
      </w:pPr>
      <w:r w:rsidRPr="00283E2D">
        <w:t>Personal geodatabases</w:t>
      </w:r>
    </w:p>
    <w:p w:rsidR="002D524F" w:rsidRPr="00283E2D" w:rsidRDefault="002D524F" w:rsidP="002A5DE2">
      <w:pPr>
        <w:pStyle w:val="ListParagraph"/>
        <w:numPr>
          <w:ilvl w:val="1"/>
          <w:numId w:val="9"/>
        </w:numPr>
      </w:pPr>
      <w:r w:rsidRPr="00283E2D">
        <w:t>PostGIS databases</w:t>
      </w:r>
    </w:p>
    <w:p w:rsidR="002D524F" w:rsidRPr="00283E2D" w:rsidRDefault="002D524F" w:rsidP="002A5DE2">
      <w:pPr>
        <w:pStyle w:val="ListParagraph"/>
        <w:numPr>
          <w:ilvl w:val="1"/>
          <w:numId w:val="9"/>
        </w:numPr>
      </w:pPr>
      <w:r w:rsidRPr="00283E2D">
        <w:t>SDE databases</w:t>
      </w:r>
    </w:p>
    <w:p w:rsidR="002D524F" w:rsidRPr="00283E2D" w:rsidRDefault="002D524F" w:rsidP="002A5DE2">
      <w:pPr>
        <w:pStyle w:val="ListParagraph"/>
        <w:numPr>
          <w:ilvl w:val="1"/>
          <w:numId w:val="9"/>
        </w:numPr>
      </w:pPr>
      <w:r w:rsidRPr="00283E2D">
        <w:t>Shapefiles</w:t>
      </w:r>
    </w:p>
    <w:p w:rsidR="008D5E90" w:rsidRPr="00283E2D" w:rsidRDefault="008D5E90" w:rsidP="002A5DE2">
      <w:pPr>
        <w:pStyle w:val="ListParagraph"/>
        <w:numPr>
          <w:ilvl w:val="0"/>
          <w:numId w:val="9"/>
        </w:numPr>
      </w:pPr>
      <w:r w:rsidRPr="00283E2D">
        <w:t xml:space="preserve">Server software </w:t>
      </w:r>
      <w:r w:rsidR="00C93B1C">
        <w:t>that implements OGC</w:t>
      </w:r>
      <w:r w:rsidRPr="00283E2D">
        <w:t xml:space="preserve"> </w:t>
      </w:r>
      <w:hyperlink w:anchor="Web_Service" w:history="1">
        <w:r w:rsidRPr="00283E2D">
          <w:rPr>
            <w:rStyle w:val="Hyperlink"/>
          </w:rPr>
          <w:t>web service</w:t>
        </w:r>
      </w:hyperlink>
      <w:r w:rsidR="00C93B1C">
        <w:rPr>
          <w:rStyle w:val="Hyperlink"/>
        </w:rPr>
        <w:t>s</w:t>
      </w:r>
      <w:r w:rsidRPr="00283E2D">
        <w:t>:</w:t>
      </w:r>
    </w:p>
    <w:p w:rsidR="002D524F" w:rsidRPr="00283E2D" w:rsidRDefault="002D524F" w:rsidP="002A5DE2">
      <w:pPr>
        <w:pStyle w:val="ListParagraph"/>
        <w:numPr>
          <w:ilvl w:val="1"/>
          <w:numId w:val="9"/>
        </w:numPr>
      </w:pPr>
      <w:r w:rsidRPr="00283E2D">
        <w:t>GeoS</w:t>
      </w:r>
      <w:r w:rsidR="008D5E90" w:rsidRPr="00283E2D">
        <w:t>erver and accompanying software</w:t>
      </w:r>
    </w:p>
    <w:p w:rsidR="00F04032" w:rsidRPr="00283E2D" w:rsidRDefault="00FC560B" w:rsidP="002A5DE2">
      <w:pPr>
        <w:pStyle w:val="ListParagraph"/>
        <w:numPr>
          <w:ilvl w:val="1"/>
          <w:numId w:val="9"/>
        </w:numPr>
      </w:pPr>
      <w:r w:rsidRPr="00283E2D">
        <w:t xml:space="preserve">ESRI </w:t>
      </w:r>
      <w:r w:rsidR="00F04032" w:rsidRPr="00283E2D">
        <w:t>ArcGIS Server (proprietary</w:t>
      </w:r>
      <w:r w:rsidR="000A4CDD">
        <w:t>, but widely used</w:t>
      </w:r>
      <w:r w:rsidR="00F04032" w:rsidRPr="00283E2D">
        <w:t>)</w:t>
      </w:r>
    </w:p>
    <w:p w:rsidR="00CB2042" w:rsidRPr="00283E2D" w:rsidRDefault="00CB2042" w:rsidP="00CB2042">
      <w:pPr>
        <w:pStyle w:val="ListParagraph"/>
        <w:numPr>
          <w:ilvl w:val="0"/>
          <w:numId w:val="9"/>
        </w:numPr>
      </w:pPr>
      <w:r w:rsidRPr="00283E2D">
        <w:t>A</w:t>
      </w:r>
      <w:r>
        <w:t>cc</w:t>
      </w:r>
      <w:r w:rsidRPr="00283E2D">
        <w:t>e</w:t>
      </w:r>
      <w:r>
        <w:t>ss to</w:t>
      </w:r>
      <w:r w:rsidR="000A4CDD">
        <w:t xml:space="preserve"> a</w:t>
      </w:r>
      <w:r>
        <w:t xml:space="preserve"> server with sufficient permissions to load data and deploy service instances</w:t>
      </w:r>
    </w:p>
    <w:p w:rsidR="0042583F" w:rsidRPr="00283E2D" w:rsidRDefault="0042583F" w:rsidP="002A5DE2">
      <w:pPr>
        <w:pStyle w:val="ListParagraph"/>
        <w:numPr>
          <w:ilvl w:val="0"/>
          <w:numId w:val="9"/>
        </w:numPr>
      </w:pPr>
      <w:r w:rsidRPr="00283E2D">
        <w:t>GIS software</w:t>
      </w:r>
      <w:r w:rsidR="00CB2042">
        <w:t xml:space="preserve"> for testing services</w:t>
      </w:r>
      <w:r w:rsidRPr="00283E2D">
        <w:t>; examples include:</w:t>
      </w:r>
    </w:p>
    <w:p w:rsidR="0042583F" w:rsidRPr="00283E2D" w:rsidRDefault="0042583F" w:rsidP="002A5DE2">
      <w:pPr>
        <w:pStyle w:val="ListParagraph"/>
        <w:numPr>
          <w:ilvl w:val="1"/>
          <w:numId w:val="9"/>
        </w:numPr>
      </w:pPr>
      <w:r w:rsidRPr="00283E2D">
        <w:t>ArcGIS</w:t>
      </w:r>
    </w:p>
    <w:p w:rsidR="0042583F" w:rsidRPr="00283E2D" w:rsidRDefault="0042583F" w:rsidP="002A5DE2">
      <w:pPr>
        <w:pStyle w:val="ListParagraph"/>
        <w:numPr>
          <w:ilvl w:val="1"/>
          <w:numId w:val="9"/>
        </w:numPr>
      </w:pPr>
      <w:r w:rsidRPr="00283E2D">
        <w:t>Grass GIS</w:t>
      </w:r>
    </w:p>
    <w:p w:rsidR="0042583F" w:rsidRPr="00283E2D" w:rsidRDefault="0042583F" w:rsidP="002A5DE2">
      <w:pPr>
        <w:pStyle w:val="ListParagraph"/>
        <w:numPr>
          <w:ilvl w:val="1"/>
          <w:numId w:val="9"/>
        </w:numPr>
      </w:pPr>
      <w:r w:rsidRPr="00283E2D">
        <w:t>gvSIG</w:t>
      </w:r>
    </w:p>
    <w:p w:rsidR="0042583F" w:rsidRPr="00283E2D" w:rsidRDefault="0042583F" w:rsidP="002A5DE2">
      <w:pPr>
        <w:pStyle w:val="ListParagraph"/>
        <w:numPr>
          <w:ilvl w:val="1"/>
          <w:numId w:val="9"/>
        </w:numPr>
      </w:pPr>
      <w:r w:rsidRPr="00283E2D">
        <w:t>OpenLayers</w:t>
      </w:r>
    </w:p>
    <w:p w:rsidR="0042583F" w:rsidRPr="00283E2D" w:rsidRDefault="0042583F" w:rsidP="002A5DE2">
      <w:pPr>
        <w:pStyle w:val="ListParagraph"/>
        <w:numPr>
          <w:ilvl w:val="1"/>
          <w:numId w:val="9"/>
        </w:numPr>
      </w:pPr>
      <w:r w:rsidRPr="00283E2D">
        <w:t>PostGIS plugin for PostgreSQL DBMS</w:t>
      </w:r>
    </w:p>
    <w:p w:rsidR="0042583F" w:rsidRPr="00283E2D" w:rsidRDefault="0042583F" w:rsidP="002A5DE2">
      <w:pPr>
        <w:pStyle w:val="ListParagraph"/>
        <w:numPr>
          <w:ilvl w:val="1"/>
          <w:numId w:val="9"/>
        </w:numPr>
      </w:pPr>
      <w:r w:rsidRPr="00283E2D">
        <w:t>Quantum GIS</w:t>
      </w:r>
    </w:p>
    <w:p w:rsidR="00FC560B" w:rsidRPr="002A5DE2" w:rsidRDefault="0042583F" w:rsidP="00A833BC">
      <w:pPr>
        <w:pStyle w:val="ListParagraph"/>
        <w:numPr>
          <w:ilvl w:val="1"/>
          <w:numId w:val="9"/>
        </w:numPr>
      </w:pPr>
      <w:r w:rsidRPr="00283E2D">
        <w:t>uDIG</w:t>
      </w:r>
    </w:p>
    <w:p w:rsidR="002A1B56" w:rsidRDefault="002A1B56" w:rsidP="00A833BC">
      <w:r>
        <w:t>Notes:</w:t>
      </w:r>
    </w:p>
    <w:p w:rsidR="00BF5FCE" w:rsidRPr="00283E2D" w:rsidRDefault="002A1B56" w:rsidP="00A833BC">
      <w:pPr>
        <w:pStyle w:val="ListParagraph"/>
        <w:numPr>
          <w:ilvl w:val="0"/>
          <w:numId w:val="17"/>
        </w:numPr>
        <w:jc w:val="both"/>
      </w:pPr>
      <w:r>
        <w:t>S</w:t>
      </w:r>
      <w:r w:rsidR="00BF5FCE" w:rsidRPr="00283E2D">
        <w:t xml:space="preserve">erver software </w:t>
      </w:r>
      <w:r w:rsidR="00CB2042">
        <w:t xml:space="preserve">applications </w:t>
      </w:r>
      <w:r w:rsidR="00BF5FCE" w:rsidRPr="00283E2D">
        <w:t>ca</w:t>
      </w:r>
      <w:r w:rsidR="002676C0" w:rsidRPr="00283E2D">
        <w:t>pable of providing web services</w:t>
      </w:r>
      <w:r>
        <w:t>:</w:t>
      </w:r>
    </w:p>
    <w:p w:rsidR="00BF5FCE" w:rsidRPr="00283E2D" w:rsidRDefault="00BF5FCE" w:rsidP="002A5DE2">
      <w:pPr>
        <w:pStyle w:val="ListParagraph"/>
        <w:numPr>
          <w:ilvl w:val="1"/>
          <w:numId w:val="17"/>
        </w:numPr>
      </w:pPr>
      <w:r w:rsidRPr="00283E2D">
        <w:rPr>
          <w:b/>
        </w:rPr>
        <w:t>ESRI ArcGIS Server</w:t>
      </w:r>
      <w:r w:rsidRPr="00283E2D">
        <w:t xml:space="preserve"> is proprietary</w:t>
      </w:r>
      <w:r w:rsidR="002676C0" w:rsidRPr="00283E2D">
        <w:t xml:space="preserve"> server software</w:t>
      </w:r>
      <w:r w:rsidR="000A4CDD">
        <w:t>. It can utilize data in ESRI geodatabase format stored in a variety of relational databases (including PostGIS), in shape files, or in ESRI file geodatabases.</w:t>
      </w:r>
    </w:p>
    <w:p w:rsidR="002676C0" w:rsidRPr="00283E2D" w:rsidRDefault="002676C0">
      <w:pPr>
        <w:pStyle w:val="ListParagraph"/>
        <w:numPr>
          <w:ilvl w:val="1"/>
          <w:numId w:val="17"/>
        </w:numPr>
      </w:pPr>
      <w:r w:rsidRPr="000A4CDD">
        <w:rPr>
          <w:b/>
        </w:rPr>
        <w:t>GeoServer</w:t>
      </w:r>
      <w:r w:rsidRPr="00283E2D">
        <w:t xml:space="preserve"> is actively maintained, free-and-open-source server software</w:t>
      </w:r>
      <w:r w:rsidR="000A4CDD">
        <w:t xml:space="preserve"> and</w:t>
      </w:r>
      <w:r w:rsidR="000A4CDD" w:rsidRPr="000A4CDD">
        <w:t xml:space="preserve"> can utilize data from PostgreSQL databases with the  PostGIS-plugin or in ESRI Shapefiles.</w:t>
      </w:r>
      <w:r w:rsidR="000A4CDD">
        <w:t xml:space="preserve"> . GeoServer can be obtained </w:t>
      </w:r>
      <w:r w:rsidRPr="00283E2D">
        <w:t>at the following web locations:</w:t>
      </w:r>
    </w:p>
    <w:p w:rsidR="002676C0" w:rsidRPr="00283E2D" w:rsidRDefault="005C37E8" w:rsidP="002A5DE2">
      <w:pPr>
        <w:pStyle w:val="ListParagraph"/>
        <w:numPr>
          <w:ilvl w:val="2"/>
          <w:numId w:val="17"/>
        </w:numPr>
      </w:pPr>
      <w:hyperlink r:id="rId27" w:history="1">
        <w:r w:rsidR="002676C0" w:rsidRPr="00283E2D">
          <w:rPr>
            <w:rStyle w:val="Hyperlink"/>
          </w:rPr>
          <w:t>http://geoserver.org/</w:t>
        </w:r>
      </w:hyperlink>
    </w:p>
    <w:p w:rsidR="002676C0" w:rsidRPr="00283E2D" w:rsidRDefault="005C37E8" w:rsidP="002A5DE2">
      <w:pPr>
        <w:pStyle w:val="ListParagraph"/>
        <w:numPr>
          <w:ilvl w:val="2"/>
          <w:numId w:val="17"/>
        </w:numPr>
      </w:pPr>
      <w:hyperlink r:id="rId28" w:history="1">
        <w:r w:rsidR="002676C0" w:rsidRPr="00283E2D">
          <w:rPr>
            <w:rStyle w:val="Hyperlink"/>
          </w:rPr>
          <w:t>http://opengeo.org/technology/GeoServer/</w:t>
        </w:r>
      </w:hyperlink>
    </w:p>
    <w:p w:rsidR="00BF5FCE" w:rsidRPr="00283E2D" w:rsidRDefault="00BF5FCE" w:rsidP="002A5DE2">
      <w:pPr>
        <w:pStyle w:val="ListParagraph"/>
        <w:numPr>
          <w:ilvl w:val="0"/>
          <w:numId w:val="17"/>
        </w:numPr>
      </w:pPr>
      <w:r w:rsidRPr="00283E2D">
        <w:rPr>
          <w:b/>
        </w:rPr>
        <w:lastRenderedPageBreak/>
        <w:t>PostGIS</w:t>
      </w:r>
      <w:r w:rsidRPr="00283E2D">
        <w:t xml:space="preserve"> is a plugin for </w:t>
      </w:r>
      <w:r w:rsidRPr="00283E2D">
        <w:rPr>
          <w:b/>
        </w:rPr>
        <w:t>PostgreSQL</w:t>
      </w:r>
      <w:r w:rsidRPr="00283E2D">
        <w:t xml:space="preserve"> database management system (DBMS)</w:t>
      </w:r>
      <w:r w:rsidR="00CB2042">
        <w:t xml:space="preserve"> that provides geographic information functions.</w:t>
      </w:r>
    </w:p>
    <w:p w:rsidR="00BF5FCE" w:rsidRPr="00283E2D" w:rsidRDefault="00BF5FCE" w:rsidP="002A5DE2">
      <w:pPr>
        <w:pStyle w:val="ListParagraph"/>
        <w:numPr>
          <w:ilvl w:val="0"/>
          <w:numId w:val="17"/>
        </w:numPr>
      </w:pPr>
      <w:r w:rsidRPr="00283E2D">
        <w:rPr>
          <w:b/>
        </w:rPr>
        <w:t>PostgreSQL</w:t>
      </w:r>
      <w:r w:rsidRPr="00283E2D">
        <w:t xml:space="preserve"> DBMS is a free-and-open-source</w:t>
      </w:r>
      <w:r w:rsidR="00CB2042">
        <w:t xml:space="preserve"> relational</w:t>
      </w:r>
      <w:r w:rsidRPr="00283E2D">
        <w:t xml:space="preserve"> d</w:t>
      </w:r>
      <w:r w:rsidR="002676C0" w:rsidRPr="00283E2D">
        <w:t>atabase management system</w:t>
      </w:r>
    </w:p>
    <w:p w:rsidR="00BF5FCE" w:rsidRPr="00283E2D" w:rsidRDefault="00BF5FCE" w:rsidP="002A5DE2">
      <w:pPr>
        <w:pStyle w:val="ListParagraph"/>
        <w:numPr>
          <w:ilvl w:val="0"/>
          <w:numId w:val="17"/>
        </w:numPr>
      </w:pPr>
      <w:r w:rsidRPr="00283E2D">
        <w:t>A database management system is a program that controls the creation, maintenance, and use of a database; numerous examples exist, including:</w:t>
      </w:r>
    </w:p>
    <w:p w:rsidR="00BF5FCE" w:rsidRPr="00283E2D" w:rsidRDefault="00BF5FCE" w:rsidP="002A5DE2">
      <w:pPr>
        <w:pStyle w:val="ListParagraph"/>
        <w:numPr>
          <w:ilvl w:val="1"/>
          <w:numId w:val="17"/>
        </w:numPr>
      </w:pPr>
      <w:r w:rsidRPr="00283E2D">
        <w:t>Relational DBMS, such as MRDS, Rel, and Micro DBMS</w:t>
      </w:r>
    </w:p>
    <w:p w:rsidR="00BF5FCE" w:rsidRPr="00283E2D" w:rsidRDefault="00BF5FCE" w:rsidP="002A5DE2">
      <w:pPr>
        <w:pStyle w:val="ListParagraph"/>
        <w:numPr>
          <w:ilvl w:val="1"/>
          <w:numId w:val="17"/>
        </w:numPr>
      </w:pPr>
      <w:r w:rsidRPr="00283E2D">
        <w:t>SQL DBMS, such as INGRES, DB2, and Microsoft SQL Server</w:t>
      </w:r>
    </w:p>
    <w:p w:rsidR="00BF5FCE" w:rsidRPr="00283E2D" w:rsidRDefault="00BF5FCE" w:rsidP="002A5DE2">
      <w:pPr>
        <w:pStyle w:val="ListParagraph"/>
        <w:numPr>
          <w:ilvl w:val="2"/>
          <w:numId w:val="17"/>
        </w:numPr>
      </w:pPr>
      <w:r w:rsidRPr="00283E2D">
        <w:t>SQL DBMS are so named because they use Standardized Query Language (SQL)</w:t>
      </w:r>
    </w:p>
    <w:p w:rsidR="00BF5FCE" w:rsidRPr="00283E2D" w:rsidRDefault="00BF5FCE" w:rsidP="002A5DE2">
      <w:pPr>
        <w:pStyle w:val="ListParagraph"/>
        <w:numPr>
          <w:ilvl w:val="1"/>
          <w:numId w:val="17"/>
        </w:numPr>
      </w:pPr>
      <w:r w:rsidRPr="00283E2D">
        <w:t>NoSQL DBMS, such as memcached, Redis, and CouchDB</w:t>
      </w:r>
    </w:p>
    <w:p w:rsidR="00BF5FCE" w:rsidRPr="00283E2D" w:rsidRDefault="00BF5FCE" w:rsidP="0087247F">
      <w:pPr>
        <w:pStyle w:val="ListParagraph"/>
        <w:numPr>
          <w:ilvl w:val="0"/>
          <w:numId w:val="17"/>
        </w:numPr>
      </w:pPr>
      <w:r w:rsidRPr="00283E2D">
        <w:t xml:space="preserve">NoSQL DBMS do not use SQL as their primary </w:t>
      </w:r>
      <w:r w:rsidRPr="00283E2D">
        <w:rPr>
          <w:b/>
        </w:rPr>
        <w:t>query</w:t>
      </w:r>
      <w:r w:rsidRPr="00283E2D">
        <w:t xml:space="preserve"> language (NoSQL means “not only SQL”)pgAdmin III</w:t>
      </w:r>
      <w:r w:rsidR="00CB2042">
        <w:t xml:space="preserve"> is a free, open-source application that </w:t>
      </w:r>
      <w:r w:rsidRPr="00283E2D">
        <w:t xml:space="preserve"> provides  a</w:t>
      </w:r>
      <w:r w:rsidR="00CB2042">
        <w:t xml:space="preserve"> user</w:t>
      </w:r>
      <w:r w:rsidRPr="00283E2D">
        <w:t xml:space="preserve"> interface to create and edit dat</w:t>
      </w:r>
      <w:r w:rsidR="00545CE7" w:rsidRPr="00283E2D">
        <w:t xml:space="preserve">abases as well as data tables. </w:t>
      </w:r>
      <w:r w:rsidRPr="00283E2D">
        <w:t xml:space="preserve">An introduction to pgAdmin as well as documentation for using the software can be found on their website </w:t>
      </w:r>
      <w:hyperlink r:id="rId29" w:history="1">
        <w:r w:rsidRPr="00283E2D">
          <w:rPr>
            <w:rStyle w:val="Hyperlink"/>
          </w:rPr>
          <w:t>here</w:t>
        </w:r>
      </w:hyperlink>
      <w:r w:rsidRPr="00283E2D">
        <w:t>.</w:t>
      </w:r>
      <w:r w:rsidR="00C73FF1" w:rsidRPr="00283E2D">
        <w:t xml:space="preserve"> </w:t>
      </w:r>
    </w:p>
    <w:p w:rsidR="00BF5FCE" w:rsidRPr="00283E2D" w:rsidRDefault="00BF5FCE" w:rsidP="002A5DE2">
      <w:r w:rsidRPr="00283E2D">
        <w:t>For information on PostGreSQL and deploying services using multiple geodatabases, click here.</w:t>
      </w:r>
    </w:p>
    <w:p w:rsidR="00B86E07" w:rsidRPr="002A5DE2" w:rsidRDefault="00B86E07" w:rsidP="002A5DE2">
      <w:pPr>
        <w:pStyle w:val="Heading2"/>
      </w:pPr>
      <w:bookmarkStart w:id="69" w:name="_Toc321148891"/>
      <w:bookmarkStart w:id="70" w:name="_Toc364676120"/>
      <w:r w:rsidRPr="002A5DE2">
        <w:t>Cookbook Workflow</w:t>
      </w:r>
      <w:bookmarkEnd w:id="69"/>
      <w:bookmarkEnd w:id="70"/>
    </w:p>
    <w:p w:rsidR="00B86E07" w:rsidRPr="00283E2D" w:rsidRDefault="008A3A5E" w:rsidP="002A5DE2">
      <w:ins w:id="71" w:author="Christy Caudill" w:date="2013-08-16T11:22:00Z">
        <w:r>
          <w:t>This workflow indicates the specifications required by the GeoSciML</w:t>
        </w:r>
      </w:ins>
      <w:ins w:id="72" w:author="Christy Caudill" w:date="2013-08-16T11:23:00Z">
        <w:r>
          <w:t>-</w:t>
        </w:r>
      </w:ins>
      <w:ins w:id="73" w:author="Christy Caudill" w:date="2013-08-16T11:22:00Z">
        <w:r>
          <w:t>Por</w:t>
        </w:r>
      </w:ins>
      <w:ins w:id="74" w:author="Christy Caudill" w:date="2013-08-16T11:23:00Z">
        <w:r>
          <w:t>trayal schema</w:t>
        </w:r>
        <w:r w:rsidR="00F1684B">
          <w:t xml:space="preserve"> for OneGeology data services. The Feature Types indicated</w:t>
        </w:r>
      </w:ins>
      <w:ins w:id="75" w:author="Christy Caudill" w:date="2013-08-16T11:24:00Z">
        <w:r w:rsidR="00F1684B">
          <w:t xml:space="preserve"> in Section 2</w:t>
        </w:r>
      </w:ins>
      <w:ins w:id="76" w:author="Christy Caudill" w:date="2013-08-16T11:23:00Z">
        <w:r w:rsidR="00F1684B">
          <w:t xml:space="preserve"> below </w:t>
        </w:r>
      </w:ins>
      <w:ins w:id="77" w:author="Christy Caudill" w:date="2013-08-16T11:24:00Z">
        <w:r w:rsidR="00F1684B">
          <w:t xml:space="preserve">will </w:t>
        </w:r>
      </w:ins>
      <w:ins w:id="78" w:author="Christy Caudill" w:date="2013-08-16T11:23:00Z">
        <w:r w:rsidR="00F1684B">
          <w:t>represent</w:t>
        </w:r>
      </w:ins>
      <w:ins w:id="79" w:author="Christy Caudill" w:date="2013-08-16T11:24:00Z">
        <w:r w:rsidR="00F1684B">
          <w:t>ed</w:t>
        </w:r>
      </w:ins>
      <w:ins w:id="80" w:author="Christy Caudill" w:date="2013-08-16T11:23:00Z">
        <w:r w:rsidR="00F1684B">
          <w:t xml:space="preserve"> </w:t>
        </w:r>
      </w:ins>
      <w:ins w:id="81" w:author="Christy Caudill" w:date="2013-08-16T11:24:00Z">
        <w:r w:rsidR="00F1684B">
          <w:t xml:space="preserve">in </w:t>
        </w:r>
      </w:ins>
      <w:ins w:id="82" w:author="Christy Caudill" w:date="2013-08-16T11:23:00Z">
        <w:r w:rsidR="00F1684B">
          <w:t>the layers</w:t>
        </w:r>
      </w:ins>
      <w:ins w:id="83" w:author="Christy Caudill" w:date="2013-08-16T11:24:00Z">
        <w:r w:rsidR="00F1684B">
          <w:t xml:space="preserve"> of a web feature service (WFS). Additional information regarding</w:t>
        </w:r>
      </w:ins>
      <w:ins w:id="84" w:author="Christy Caudill" w:date="2013-08-16T11:25:00Z">
        <w:r w:rsidR="00F1684B">
          <w:t xml:space="preserve"> service and layer</w:t>
        </w:r>
      </w:ins>
      <w:ins w:id="85" w:author="Christy Caudill" w:date="2013-08-16T11:24:00Z">
        <w:r w:rsidR="00F1684B">
          <w:t xml:space="preserve"> naming conventions</w:t>
        </w:r>
      </w:ins>
      <w:ins w:id="86" w:author="Christy Caudill" w:date="2013-08-16T11:26:00Z">
        <w:r w:rsidR="00F1684B">
          <w:t>,</w:t>
        </w:r>
      </w:ins>
      <w:ins w:id="87" w:author="Christy Caudill" w:date="2013-08-16T11:24:00Z">
        <w:r w:rsidR="00F1684B">
          <w:t xml:space="preserve"> with</w:t>
        </w:r>
      </w:ins>
      <w:ins w:id="88" w:author="Christy Caudill" w:date="2013-08-16T11:25:00Z">
        <w:r w:rsidR="00F1684B">
          <w:t xml:space="preserve"> a focus on web map service (WMS) naming specifications</w:t>
        </w:r>
      </w:ins>
      <w:ins w:id="89" w:author="Christy Caudill" w:date="2013-08-16T11:23:00Z">
        <w:r w:rsidR="00F1684B">
          <w:t xml:space="preserve"> </w:t>
        </w:r>
      </w:ins>
      <w:ins w:id="90" w:author="Christy Caudill" w:date="2013-08-16T11:26:00Z">
        <w:r w:rsidR="00F1684B">
          <w:t>can be found in Appendix C2, C3, and C4.</w:t>
        </w:r>
      </w:ins>
      <w:ins w:id="91" w:author="Christy Caudill" w:date="2013-08-16T11:22:00Z">
        <w:r>
          <w:t xml:space="preserve"> </w:t>
        </w:r>
      </w:ins>
      <w:r w:rsidR="005006C0">
        <w:t xml:space="preserve">Setting up a geologic data web </w:t>
      </w:r>
      <w:del w:id="92" w:author="Christy Caudill" w:date="2013-08-16T11:21:00Z">
        <w:r w:rsidR="005006C0" w:rsidDel="008A3A5E">
          <w:delText xml:space="preserve">map </w:delText>
        </w:r>
      </w:del>
      <w:r w:rsidR="005006C0">
        <w:t>service involves the following steps</w:t>
      </w:r>
      <w:r w:rsidR="00B86E07" w:rsidRPr="00283E2D">
        <w:t>:</w:t>
      </w:r>
    </w:p>
    <w:p w:rsidR="00B86E07" w:rsidRPr="00283E2D" w:rsidRDefault="00AA0B66" w:rsidP="002A5DE2">
      <w:pPr>
        <w:pStyle w:val="ListParagraph"/>
        <w:numPr>
          <w:ilvl w:val="0"/>
          <w:numId w:val="16"/>
        </w:numPr>
      </w:pPr>
      <w:r w:rsidRPr="00283E2D">
        <w:t xml:space="preserve">Map your </w:t>
      </w:r>
      <w:r w:rsidR="005006C0">
        <w:t xml:space="preserve">source </w:t>
      </w:r>
      <w:r w:rsidRPr="00283E2D">
        <w:t xml:space="preserve">data from its </w:t>
      </w:r>
      <w:r w:rsidR="005006C0">
        <w:t>original</w:t>
      </w:r>
      <w:r w:rsidR="005006C0" w:rsidRPr="00283E2D">
        <w:t xml:space="preserve"> </w:t>
      </w:r>
      <w:r w:rsidRPr="00283E2D">
        <w:t xml:space="preserve">schema to </w:t>
      </w:r>
      <w:r w:rsidR="005006C0">
        <w:t xml:space="preserve">the </w:t>
      </w:r>
      <w:r w:rsidRPr="00283E2D">
        <w:t>GeoSciML-portrayal schema; this step can be further broken down into the following sub-steps</w:t>
      </w:r>
    </w:p>
    <w:p w:rsidR="00AA0B66" w:rsidRDefault="00AA0B66" w:rsidP="002A5DE2">
      <w:pPr>
        <w:pStyle w:val="ListParagraph"/>
        <w:numPr>
          <w:ilvl w:val="1"/>
          <w:numId w:val="16"/>
        </w:numPr>
      </w:pPr>
      <w:r w:rsidRPr="00283E2D">
        <w:t xml:space="preserve">Map </w:t>
      </w:r>
      <w:r w:rsidR="005006C0">
        <w:t>existing content fields to corresponding</w:t>
      </w:r>
      <w:r w:rsidRPr="00283E2D">
        <w:t xml:space="preserve"> GeoSciML-portrayal schema</w:t>
      </w:r>
      <w:r w:rsidR="005006C0">
        <w:t xml:space="preserve"> elements</w:t>
      </w:r>
    </w:p>
    <w:p w:rsidR="005006C0" w:rsidRPr="00283E2D" w:rsidRDefault="005006C0" w:rsidP="002A5DE2">
      <w:pPr>
        <w:pStyle w:val="ListParagraph"/>
        <w:numPr>
          <w:ilvl w:val="1"/>
          <w:numId w:val="16"/>
        </w:numPr>
      </w:pPr>
      <w:r>
        <w:t>Determine controlled vocabulary terms for lithology and age to assign for each map unit</w:t>
      </w:r>
    </w:p>
    <w:p w:rsidR="00FC560B" w:rsidRPr="00283E2D" w:rsidRDefault="005006C0" w:rsidP="002A5DE2">
      <w:pPr>
        <w:pStyle w:val="ListParagraph"/>
        <w:numPr>
          <w:ilvl w:val="1"/>
          <w:numId w:val="16"/>
        </w:numPr>
      </w:pPr>
      <w:r>
        <w:t>Load</w:t>
      </w:r>
      <w:r w:rsidR="00AA0B66" w:rsidRPr="00283E2D">
        <w:t xml:space="preserve"> data from the </w:t>
      </w:r>
      <w:r>
        <w:t xml:space="preserve">original </w:t>
      </w:r>
      <w:r w:rsidR="00AA0B66" w:rsidRPr="00283E2D">
        <w:t xml:space="preserve">database format </w:t>
      </w:r>
      <w:r>
        <w:t>to tables or files required by</w:t>
      </w:r>
      <w:r w:rsidR="00FC560B" w:rsidRPr="00283E2D">
        <w:t xml:space="preserve"> the server software </w:t>
      </w:r>
      <w:r w:rsidR="00F452B7" w:rsidRPr="00283E2D">
        <w:t>use</w:t>
      </w:r>
      <w:r>
        <w:t>d</w:t>
      </w:r>
      <w:r w:rsidR="00F452B7" w:rsidRPr="00283E2D">
        <w:t xml:space="preserve"> to deploy </w:t>
      </w:r>
      <w:r>
        <w:t>the</w:t>
      </w:r>
      <w:r w:rsidRPr="00283E2D">
        <w:t xml:space="preserve"> </w:t>
      </w:r>
      <w:r w:rsidR="00F452B7" w:rsidRPr="00283E2D">
        <w:t>web service</w:t>
      </w:r>
    </w:p>
    <w:p w:rsidR="00FC560B" w:rsidRPr="00283E2D" w:rsidRDefault="005006C0" w:rsidP="002A5DE2">
      <w:pPr>
        <w:pStyle w:val="ListParagraph"/>
        <w:numPr>
          <w:ilvl w:val="0"/>
          <w:numId w:val="16"/>
        </w:numPr>
      </w:pPr>
      <w:r>
        <w:t>Establish</w:t>
      </w:r>
      <w:r w:rsidR="00F452B7" w:rsidRPr="00283E2D">
        <w:t xml:space="preserve"> symbology for </w:t>
      </w:r>
      <w:r>
        <w:t>lithostratigraphic polygon portrayal</w:t>
      </w:r>
      <w:r w:rsidR="000A4CDD">
        <w:t xml:space="preserve"> that can be used by the map server</w:t>
      </w:r>
      <w:r>
        <w:t xml:space="preserve">. </w:t>
      </w:r>
    </w:p>
    <w:p w:rsidR="00F452B7" w:rsidRPr="00283E2D" w:rsidRDefault="00F452B7" w:rsidP="002A5DE2">
      <w:pPr>
        <w:pStyle w:val="ListParagraph"/>
        <w:numPr>
          <w:ilvl w:val="0"/>
          <w:numId w:val="16"/>
        </w:numPr>
      </w:pPr>
      <w:r w:rsidRPr="00283E2D">
        <w:t xml:space="preserve">Deploy </w:t>
      </w:r>
      <w:r w:rsidR="00750494" w:rsidRPr="00283E2D">
        <w:t>your</w:t>
      </w:r>
      <w:r w:rsidRPr="00283E2D">
        <w:t xml:space="preserve"> web service</w:t>
      </w:r>
      <w:r w:rsidR="005006C0">
        <w:t xml:space="preserve">, create metadata for dataset and service, </w:t>
      </w:r>
      <w:r w:rsidR="007A7C13">
        <w:t xml:space="preserve">and, if desired, register </w:t>
      </w:r>
      <w:r w:rsidR="005006C0">
        <w:t xml:space="preserve">service </w:t>
      </w:r>
      <w:r w:rsidR="007A7C13">
        <w:t xml:space="preserve">with </w:t>
      </w:r>
      <w:hyperlink r:id="rId30" w:history="1">
        <w:r w:rsidR="007A7C13" w:rsidRPr="007A7C13">
          <w:rPr>
            <w:rStyle w:val="Hyperlink"/>
          </w:rPr>
          <w:t>OneGeology</w:t>
        </w:r>
      </w:hyperlink>
    </w:p>
    <w:p w:rsidR="0064307F" w:rsidRPr="002A5DE2" w:rsidRDefault="0064307F" w:rsidP="002A5DE2">
      <w:pPr>
        <w:pStyle w:val="Heading1"/>
      </w:pPr>
      <w:bookmarkStart w:id="93" w:name="_GeoSciML-Portrayal"/>
      <w:bookmarkStart w:id="94" w:name="_GeoSciML-Portrayal_Feature_Types"/>
      <w:bookmarkStart w:id="95" w:name="_Toc321148892"/>
      <w:bookmarkStart w:id="96" w:name="_Toc364676121"/>
      <w:bookmarkEnd w:id="93"/>
      <w:bookmarkEnd w:id="94"/>
      <w:r w:rsidRPr="002A5DE2">
        <w:t>GeoSciML-Portrayal Feature Types</w:t>
      </w:r>
      <w:bookmarkEnd w:id="95"/>
      <w:bookmarkEnd w:id="96"/>
    </w:p>
    <w:p w:rsidR="0064307F" w:rsidRPr="00283E2D" w:rsidRDefault="0064307F" w:rsidP="002A5DE2">
      <w:r w:rsidRPr="00283E2D">
        <w:t xml:space="preserve">Within the scope of the GeoSciML-portrayal </w:t>
      </w:r>
      <w:hyperlink w:anchor="Markup_Language" w:history="1">
        <w:r w:rsidRPr="00283E2D">
          <w:rPr>
            <w:rStyle w:val="Hyperlink"/>
          </w:rPr>
          <w:t>markup language</w:t>
        </w:r>
      </w:hyperlink>
      <w:r w:rsidRPr="00283E2D">
        <w:t xml:space="preserve">, three </w:t>
      </w:r>
      <w:hyperlink w:anchor="Feature" w:history="1">
        <w:r w:rsidRPr="00283E2D">
          <w:rPr>
            <w:rStyle w:val="Hyperlink"/>
          </w:rPr>
          <w:t>feature</w:t>
        </w:r>
      </w:hyperlink>
      <w:r w:rsidRPr="00283E2D">
        <w:t xml:space="preserve"> classes are defined:</w:t>
      </w:r>
    </w:p>
    <w:p w:rsidR="0064307F" w:rsidRPr="00283E2D" w:rsidRDefault="0064307F" w:rsidP="002A5DE2">
      <w:pPr>
        <w:pStyle w:val="ListParagraph"/>
        <w:numPr>
          <w:ilvl w:val="0"/>
          <w:numId w:val="2"/>
        </w:numPr>
      </w:pPr>
      <w:r w:rsidRPr="00283E2D">
        <w:rPr>
          <w:b/>
        </w:rPr>
        <w:t>ContactView</w:t>
      </w:r>
      <w:r w:rsidRPr="00283E2D">
        <w:t>: contains features that represent the mapped traces of boundaries between geologic units</w:t>
      </w:r>
    </w:p>
    <w:p w:rsidR="0064307F" w:rsidRPr="00283E2D" w:rsidRDefault="0064307F" w:rsidP="002A5DE2">
      <w:pPr>
        <w:pStyle w:val="ListParagraph"/>
        <w:numPr>
          <w:ilvl w:val="0"/>
          <w:numId w:val="2"/>
        </w:numPr>
      </w:pPr>
      <w:r w:rsidRPr="00283E2D">
        <w:rPr>
          <w:b/>
        </w:rPr>
        <w:lastRenderedPageBreak/>
        <w:t>ShearDisplacementStructureView</w:t>
      </w:r>
      <w:r w:rsidRPr="00283E2D">
        <w:t xml:space="preserve">: </w:t>
      </w:r>
      <w:r w:rsidR="005006C0" w:rsidRPr="00283E2D">
        <w:t xml:space="preserve">contains features that represent </w:t>
      </w:r>
      <w:r w:rsidRPr="00283E2D">
        <w:t>the mapped trace of any type of fault or shear zone that is treated as a single surface for map portrayal</w:t>
      </w:r>
    </w:p>
    <w:p w:rsidR="000B20ED" w:rsidRPr="00283E2D" w:rsidRDefault="000B20ED" w:rsidP="002A5DE2">
      <w:pPr>
        <w:pStyle w:val="ListParagraph"/>
        <w:numPr>
          <w:ilvl w:val="1"/>
          <w:numId w:val="2"/>
        </w:numPr>
      </w:pPr>
      <w:r w:rsidRPr="00283E2D">
        <w:t xml:space="preserve">The concept of ‘Shear displacement structure’ includes all fault types or shear zones along which displacement has occurred, from a simple, single 'planar' brittle or ductile surface to a fault system comprising multiple strands of both brittle and ductile nature. </w:t>
      </w:r>
      <w:r w:rsidR="000A4CDD">
        <w:t>B</w:t>
      </w:r>
      <w:r w:rsidRPr="00283E2D">
        <w:t>ecause this feature class is constrained to have a linear geometry,</w:t>
      </w:r>
      <w:r w:rsidR="00C73FF1" w:rsidRPr="00283E2D">
        <w:t xml:space="preserve"> </w:t>
      </w:r>
      <w:r w:rsidRPr="00283E2D">
        <w:t>representation is limited to</w:t>
      </w:r>
      <w:r w:rsidR="00C73FF1" w:rsidRPr="00283E2D">
        <w:t xml:space="preserve"> </w:t>
      </w:r>
      <w:r w:rsidRPr="00283E2D">
        <w:t>shear displacement structures that are considered single surfaces at the scale of portrayal.</w:t>
      </w:r>
    </w:p>
    <w:p w:rsidR="0064307F" w:rsidRPr="00283E2D" w:rsidRDefault="0064307F" w:rsidP="002A5DE2">
      <w:pPr>
        <w:pStyle w:val="ListParagraph"/>
        <w:numPr>
          <w:ilvl w:val="0"/>
          <w:numId w:val="2"/>
        </w:numPr>
      </w:pPr>
      <w:r w:rsidRPr="00283E2D">
        <w:rPr>
          <w:b/>
        </w:rPr>
        <w:t>GeologicUnitView</w:t>
      </w:r>
      <w:r w:rsidR="00FA69D2" w:rsidRPr="00283E2D">
        <w:t>:</w:t>
      </w:r>
      <w:r w:rsidRPr="00283E2D">
        <w:t xml:space="preserve"> contains polygon features that represent the outcrop of a geologic unit mapped on some outcrop surface called the ‘map horizon’. Example map horizons include:</w:t>
      </w:r>
    </w:p>
    <w:p w:rsidR="0064307F" w:rsidRPr="00283E2D" w:rsidRDefault="0064307F" w:rsidP="002A5DE2">
      <w:pPr>
        <w:pStyle w:val="ListParagraph"/>
        <w:numPr>
          <w:ilvl w:val="1"/>
          <w:numId w:val="2"/>
        </w:numPr>
      </w:pPr>
      <w:r w:rsidRPr="00283E2D">
        <w:t>Earth surface: the most common map horizon for a geologic map</w:t>
      </w:r>
    </w:p>
    <w:p w:rsidR="00FA69D2" w:rsidRPr="00283E2D" w:rsidRDefault="00FA69D2" w:rsidP="002A5DE2">
      <w:pPr>
        <w:pStyle w:val="ListParagraph"/>
        <w:numPr>
          <w:ilvl w:val="1"/>
          <w:numId w:val="2"/>
        </w:numPr>
      </w:pPr>
      <w:r w:rsidRPr="00283E2D">
        <w:t xml:space="preserve">Top of basement: bedrock on which a </w:t>
      </w:r>
      <w:r w:rsidR="005D1FDD" w:rsidRPr="00283E2D">
        <w:t>stratigraphic</w:t>
      </w:r>
      <w:r w:rsidRPr="00283E2D">
        <w:t xml:space="preserve"> section of interest is deposited. For example, in the Grand Canyon, the Precambrian crystalline rocks in the inner gorge (e.g. Vishnu schist) would be considered the basement.</w:t>
      </w:r>
    </w:p>
    <w:p w:rsidR="00FA69D2" w:rsidRPr="00283E2D" w:rsidRDefault="00FA69D2" w:rsidP="002A5DE2">
      <w:pPr>
        <w:pStyle w:val="ListParagraph"/>
        <w:numPr>
          <w:ilvl w:val="1"/>
          <w:numId w:val="2"/>
        </w:numPr>
      </w:pPr>
      <w:r w:rsidRPr="00283E2D">
        <w:t xml:space="preserve">Mission-Pima </w:t>
      </w:r>
      <w:r w:rsidR="000A4CDD">
        <w:t>open-</w:t>
      </w:r>
      <w:r w:rsidRPr="00283E2D">
        <w:t>pit</w:t>
      </w:r>
      <w:r w:rsidR="000A4CDD">
        <w:t xml:space="preserve"> mine</w:t>
      </w:r>
      <w:r w:rsidRPr="00283E2D">
        <w:t>, 6/20/1990</w:t>
      </w:r>
    </w:p>
    <w:p w:rsidR="00C60A0D" w:rsidRPr="00283E2D" w:rsidRDefault="0064307F" w:rsidP="002A5DE2">
      <w:pPr>
        <w:pStyle w:val="ListParagraph"/>
      </w:pPr>
      <w:r w:rsidRPr="00283E2D">
        <w:t xml:space="preserve">Since the map horizon is not specified in each feature’s properties, it must be described in the </w:t>
      </w:r>
      <w:hyperlink w:anchor="Metadata" w:history="1">
        <w:r w:rsidRPr="00283E2D">
          <w:rPr>
            <w:rStyle w:val="Hyperlink"/>
          </w:rPr>
          <w:t>metadata</w:t>
        </w:r>
      </w:hyperlink>
      <w:r w:rsidRPr="00283E2D">
        <w:t xml:space="preserve"> for the feature collection. Overlapping polygons representing outcrops on different horizons (e.g. ‘Earth surface’ and ‘bedrock surface’) will be represented as distinct features in different GeoSciML-portrayal services.</w:t>
      </w:r>
      <w:r w:rsidR="00C73FF1" w:rsidRPr="00283E2D">
        <w:t xml:space="preserve"> </w:t>
      </w:r>
      <w:r w:rsidRPr="00283E2D">
        <w:t>Each GeoSciML-portrayal service provides geologic unit outcrop polygons, associated contacts between the units, and fault traces on a single map horizon at any particular location in the extent of the feature collection.</w:t>
      </w:r>
    </w:p>
    <w:p w:rsidR="00FC7953" w:rsidRPr="00283E2D" w:rsidRDefault="00FC7953" w:rsidP="002A5DE2">
      <w:r w:rsidRPr="00283E2D">
        <w:t>For more information</w:t>
      </w:r>
      <w:r w:rsidR="00812C0B" w:rsidRPr="00283E2D">
        <w:t xml:space="preserve"> about the relationship</w:t>
      </w:r>
      <w:r w:rsidR="003753A8" w:rsidRPr="00283E2D">
        <w:t xml:space="preserve"> between GeoSciML and GeoSciML-p</w:t>
      </w:r>
      <w:r w:rsidR="00812C0B" w:rsidRPr="00283E2D">
        <w:t>ortrayal</w:t>
      </w:r>
      <w:r w:rsidR="009B13B4" w:rsidRPr="00283E2D">
        <w:t xml:space="preserve">, refer back to the </w:t>
      </w:r>
      <w:hyperlink w:anchor="_GeoSciML-Portrayal_and_GeoSciML" w:history="1">
        <w:r w:rsidR="009B13B4" w:rsidRPr="00283E2D">
          <w:rPr>
            <w:rStyle w:val="Hyperlink"/>
          </w:rPr>
          <w:t>GeoSciML-Portrayal</w:t>
        </w:r>
      </w:hyperlink>
      <w:r w:rsidR="009B13B4" w:rsidRPr="00283E2D">
        <w:t xml:space="preserve"> section</w:t>
      </w:r>
      <w:r w:rsidR="00BF6386" w:rsidRPr="00283E2D">
        <w:t>.</w:t>
      </w:r>
    </w:p>
    <w:p w:rsidR="00482154" w:rsidRPr="002A5DE2" w:rsidRDefault="00482154" w:rsidP="002A5DE2">
      <w:pPr>
        <w:pStyle w:val="Heading2"/>
      </w:pPr>
      <w:bookmarkStart w:id="97" w:name="_Toc321148893"/>
      <w:bookmarkStart w:id="98" w:name="_Toc364676122"/>
      <w:r w:rsidRPr="002A5DE2">
        <w:t>ContactView Features</w:t>
      </w:r>
      <w:bookmarkEnd w:id="97"/>
      <w:bookmarkEnd w:id="98"/>
    </w:p>
    <w:p w:rsidR="00124685" w:rsidRPr="00283E2D" w:rsidRDefault="000A4CDD" w:rsidP="002A5DE2">
      <w:r w:rsidRPr="002A5DE2">
        <w:rPr>
          <w:noProof/>
        </w:rPr>
        <mc:AlternateContent>
          <mc:Choice Requires="wpg">
            <w:drawing>
              <wp:anchor distT="0" distB="0" distL="114300" distR="114300" simplePos="0" relativeHeight="251670528" behindDoc="0" locked="0" layoutInCell="1" allowOverlap="1" wp14:anchorId="6885B48E" wp14:editId="6C6C9D53">
                <wp:simplePos x="0" y="0"/>
                <wp:positionH relativeFrom="column">
                  <wp:posOffset>422910</wp:posOffset>
                </wp:positionH>
                <wp:positionV relativeFrom="paragraph">
                  <wp:posOffset>525780</wp:posOffset>
                </wp:positionV>
                <wp:extent cx="6057900" cy="2481580"/>
                <wp:effectExtent l="0" t="0" r="0" b="0"/>
                <wp:wrapTopAndBottom/>
                <wp:docPr id="57" name="Group 57"/>
                <wp:cNvGraphicFramePr/>
                <a:graphic xmlns:a="http://schemas.openxmlformats.org/drawingml/2006/main">
                  <a:graphicData uri="http://schemas.microsoft.com/office/word/2010/wordprocessingGroup">
                    <wpg:wgp>
                      <wpg:cNvGrpSpPr/>
                      <wpg:grpSpPr>
                        <a:xfrm>
                          <a:off x="0" y="0"/>
                          <a:ext cx="6057900" cy="2481580"/>
                          <a:chOff x="0" y="0"/>
                          <a:chExt cx="6057900" cy="2481580"/>
                        </a:xfrm>
                      </wpg:grpSpPr>
                      <pic:pic xmlns:pic="http://schemas.openxmlformats.org/drawingml/2006/picture">
                        <pic:nvPicPr>
                          <pic:cNvPr id="51" name="Picture 5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56986" cy="1960474"/>
                          </a:xfrm>
                          <a:prstGeom prst="rect">
                            <a:avLst/>
                          </a:prstGeom>
                        </pic:spPr>
                      </pic:pic>
                      <wps:wsp>
                        <wps:cNvPr id="56" name="Text Box 56"/>
                        <wps:cNvSpPr txBox="1"/>
                        <wps:spPr>
                          <a:xfrm>
                            <a:off x="0" y="2018665"/>
                            <a:ext cx="6057900" cy="462915"/>
                          </a:xfrm>
                          <a:prstGeom prst="rect">
                            <a:avLst/>
                          </a:prstGeom>
                          <a:solidFill>
                            <a:prstClr val="white"/>
                          </a:solidFill>
                          <a:ln>
                            <a:noFill/>
                          </a:ln>
                          <a:effectLst/>
                        </wps:spPr>
                        <wps:txbx>
                          <w:txbxContent>
                            <w:p w:rsidR="00340195" w:rsidRPr="00D11570" w:rsidRDefault="00340195" w:rsidP="002A5DE2">
                              <w:pPr>
                                <w:pStyle w:val="Caption"/>
                                <w:rPr>
                                  <w:noProof/>
                                </w:rPr>
                              </w:pPr>
                              <w:r>
                                <w:t xml:space="preserve">Figure </w:t>
                              </w:r>
                              <w:fldSimple w:instr=" SEQ Figure \* ARABIC ">
                                <w:r>
                                  <w:rPr>
                                    <w:noProof/>
                                  </w:rPr>
                                  <w:t>2</w:t>
                                </w:r>
                              </w:fldSimple>
                              <w:r>
                                <w:t>: The relationship between GeoSciML Contact Features and GeoSciML ContactView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7" o:spid="_x0000_s1031" style="position:absolute;margin-left:33.3pt;margin-top:41.4pt;width:477pt;height:195.4pt;z-index:251670528" coordsize="60579,24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">
                <v:shape id="Picture 51" o:spid="_x0000_s1032" type="#_x0000_t75" style="position:absolute;width:60569;height:19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xo5rCAAAA2wAAAA8AAABkcnMvZG93bnJldi54bWxEj09rAjEUxO8Fv0N4Qm/drJYusjWKfxCE&#10;nkyL58fmdbPt5mXZRF2/vREEj8PM/IaZLwfXijP1ofGsYJLlIIgrbxquFfx8795mIEJENth6JgVX&#10;CrBcjF7mWBp/4QOddaxFgnAoUYGNsSulDJUlhyHzHXHyfn3vMCbZ19L0eElw18ppnhfSYcNpwWJH&#10;G0vVvz45Be1xuo7D+qswf9ur3Rqt3wutlXodD6tPEJGG+Aw/2nuj4GMC9y/pB8jF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MaOawgAAANsAAAAPAAAAAAAAAAAAAAAAAJ8C&#10;AABkcnMvZG93bnJldi54bWxQSwUGAAAAAAQABAD3AAAAjgMAAAAA&#10;">
                  <v:imagedata r:id="rId32" o:title=""/>
                  <v:path arrowok="t"/>
                </v:shape>
                <v:shape id="Text Box 56" o:spid="_x0000_s1033" type="#_x0000_t202" style="position:absolute;top:20186;width:60579;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4f6cYA&#10;AADbAAAADwAAAGRycy9kb3ducmV2LnhtbESPQWsCMRSE74X+h/AKvZSabWsX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4f6cYAAADbAAAADwAAAAAAAAAAAAAAAACYAgAAZHJz&#10;L2Rvd25yZXYueG1sUEsFBgAAAAAEAAQA9QAAAIsDAAAAAA==&#10;" stroked="f">
                  <v:textbox style="mso-fit-shape-to-text:t" inset="0,0,0,0">
                    <w:txbxContent>
                      <w:p w:rsidR="00340195" w:rsidRPr="00D11570" w:rsidRDefault="00340195" w:rsidP="002A5DE2">
                        <w:pPr>
                          <w:pStyle w:val="Caption"/>
                          <w:rPr>
                            <w:noProof/>
                          </w:rPr>
                        </w:pPr>
                        <w:r>
                          <w:t xml:space="preserve">Figure </w:t>
                        </w:r>
                        <w:r>
                          <w:fldChar w:fldCharType="begin"/>
                        </w:r>
                        <w:r>
                          <w:instrText xml:space="preserve"> SEQ Figure \* ARABIC </w:instrText>
                        </w:r>
                        <w:r>
                          <w:fldChar w:fldCharType="separate"/>
                        </w:r>
                        <w:r>
                          <w:rPr>
                            <w:noProof/>
                          </w:rPr>
                          <w:t>2</w:t>
                        </w:r>
                        <w:r>
                          <w:rPr>
                            <w:noProof/>
                          </w:rPr>
                          <w:fldChar w:fldCharType="end"/>
                        </w:r>
                        <w:r>
                          <w:t>: The relationship between GeoSciML Contact Features and GeoSciML ContactView Features</w:t>
                        </w:r>
                      </w:p>
                    </w:txbxContent>
                  </v:textbox>
                </v:shape>
                <w10:wrap type="topAndBottom"/>
              </v:group>
            </w:pict>
          </mc:Fallback>
        </mc:AlternateContent>
      </w:r>
      <w:r w:rsidR="00482154" w:rsidRPr="00283E2D">
        <w:t xml:space="preserve">These </w:t>
      </w:r>
      <w:r w:rsidR="00320A51" w:rsidRPr="00283E2D">
        <w:t>features</w:t>
      </w:r>
      <w:r w:rsidR="00320A51">
        <w:t xml:space="preserve"> </w:t>
      </w:r>
      <w:r>
        <w:t>represent linear mapped features that are specified as</w:t>
      </w:r>
      <w:r w:rsidR="00482154" w:rsidRPr="00283E2D">
        <w:t xml:space="preserve"> GeoSciML </w:t>
      </w:r>
      <w:hyperlink r:id="rId33" w:history="1">
        <w:r w:rsidR="00482154" w:rsidRPr="00283E2D">
          <w:rPr>
            <w:rStyle w:val="Hyperlink"/>
          </w:rPr>
          <w:t>Contact Features</w:t>
        </w:r>
      </w:hyperlink>
      <w:r w:rsidR="001C79F6" w:rsidRPr="00283E2D">
        <w:t xml:space="preserve"> (Figure </w:t>
      </w:r>
      <w:r w:rsidR="00750A69" w:rsidRPr="00283E2D">
        <w:t>2</w:t>
      </w:r>
      <w:r w:rsidR="001C79F6" w:rsidRPr="00283E2D">
        <w:t>)</w:t>
      </w:r>
      <w:r w:rsidR="00E11ED9" w:rsidRPr="00283E2D">
        <w:t>.</w:t>
      </w:r>
    </w:p>
    <w:p w:rsidR="00812C0B" w:rsidRPr="00283E2D" w:rsidRDefault="00137E6B" w:rsidP="002A5DE2">
      <w:r w:rsidRPr="00283E2D">
        <w:rPr>
          <w:b/>
        </w:rPr>
        <w:lastRenderedPageBreak/>
        <w:t>T</w:t>
      </w:r>
      <w:r w:rsidR="000B20ED" w:rsidRPr="00283E2D">
        <w:rPr>
          <w:b/>
        </w:rPr>
        <w:t>able 1</w:t>
      </w:r>
      <w:r w:rsidR="000B20ED" w:rsidRPr="00283E2D">
        <w:t xml:space="preserve"> </w:t>
      </w:r>
      <w:r w:rsidRPr="00283E2D">
        <w:t xml:space="preserve">describes each of the </w:t>
      </w:r>
      <w:hyperlink w:anchor="Element" w:history="1">
        <w:r w:rsidR="00AD4C55" w:rsidRPr="00283E2D">
          <w:rPr>
            <w:rStyle w:val="Hyperlink"/>
          </w:rPr>
          <w:t>elements</w:t>
        </w:r>
      </w:hyperlink>
      <w:r w:rsidRPr="00283E2D">
        <w:t xml:space="preserve"> </w:t>
      </w:r>
      <w:r w:rsidR="000A4CDD">
        <w:t>in the</w:t>
      </w:r>
      <w:r w:rsidRPr="00283E2D">
        <w:t xml:space="preserve"> </w:t>
      </w:r>
      <w:r w:rsidRPr="00283E2D">
        <w:rPr>
          <w:b/>
        </w:rPr>
        <w:t>ContactView</w:t>
      </w:r>
      <w:r w:rsidRPr="0087247F">
        <w:t xml:space="preserve"> </w:t>
      </w:r>
      <w:r w:rsidR="000A4CDD">
        <w:t>f</w:t>
      </w:r>
      <w:r w:rsidR="000A4CDD" w:rsidRPr="0087247F">
        <w:t>eature schema</w:t>
      </w:r>
      <w:r w:rsidR="001C79F6" w:rsidRPr="00283E2D">
        <w:t>; in this table</w:t>
      </w:r>
      <w:r w:rsidR="00812C0B" w:rsidRPr="00283E2D">
        <w:t>:</w:t>
      </w:r>
    </w:p>
    <w:p w:rsidR="00812C0B" w:rsidRPr="00283E2D" w:rsidRDefault="00812C0B" w:rsidP="002A5DE2">
      <w:pPr>
        <w:pStyle w:val="ListParagraph"/>
        <w:numPr>
          <w:ilvl w:val="0"/>
          <w:numId w:val="3"/>
        </w:numPr>
      </w:pPr>
      <w:r w:rsidRPr="00283E2D">
        <w:rPr>
          <w:b/>
        </w:rPr>
        <w:t>Name</w:t>
      </w:r>
      <w:r w:rsidRPr="00283E2D">
        <w:t xml:space="preserve"> is the name of an element that describes a given </w:t>
      </w:r>
      <w:hyperlink w:anchor="Feature" w:history="1">
        <w:r w:rsidRPr="00283E2D">
          <w:rPr>
            <w:rStyle w:val="Hyperlink"/>
          </w:rPr>
          <w:t>feature</w:t>
        </w:r>
      </w:hyperlink>
    </w:p>
    <w:p w:rsidR="001840B9" w:rsidRPr="00283E2D" w:rsidRDefault="00812C0B" w:rsidP="002A5DE2">
      <w:pPr>
        <w:pStyle w:val="ListParagraph"/>
        <w:numPr>
          <w:ilvl w:val="0"/>
          <w:numId w:val="3"/>
        </w:numPr>
      </w:pPr>
      <w:r w:rsidRPr="00283E2D">
        <w:rPr>
          <w:b/>
        </w:rPr>
        <w:t>Implementation data type</w:t>
      </w:r>
      <w:r w:rsidRPr="00283E2D">
        <w:t xml:space="preserve"> indicates the </w:t>
      </w:r>
      <w:r w:rsidR="00320A51">
        <w:t>XML data type used to implement the element. The xs prefix is an abbreviation for the XML schema namespace</w:t>
      </w:r>
      <w:r w:rsidR="00FE670D" w:rsidRPr="00283E2D">
        <w:t>:</w:t>
      </w:r>
    </w:p>
    <w:p w:rsidR="001840B9" w:rsidRPr="00283E2D" w:rsidRDefault="001840B9" w:rsidP="002A5DE2">
      <w:pPr>
        <w:pStyle w:val="ListParagraph"/>
        <w:numPr>
          <w:ilvl w:val="1"/>
          <w:numId w:val="3"/>
        </w:numPr>
      </w:pPr>
      <w:r w:rsidRPr="00283E2D">
        <w:t xml:space="preserve">AnyURI: This element will contain an appropriate </w:t>
      </w:r>
      <w:hyperlink w:anchor="URI" w:history="1">
        <w:r w:rsidRPr="00283E2D">
          <w:rPr>
            <w:rStyle w:val="Hyperlink"/>
          </w:rPr>
          <w:t>URI</w:t>
        </w:r>
      </w:hyperlink>
    </w:p>
    <w:p w:rsidR="005F4BEF" w:rsidRPr="00283E2D" w:rsidRDefault="005F4BEF" w:rsidP="002A5DE2">
      <w:pPr>
        <w:pStyle w:val="ListParagraph"/>
        <w:numPr>
          <w:ilvl w:val="2"/>
          <w:numId w:val="3"/>
        </w:numPr>
      </w:pPr>
      <w:r w:rsidRPr="00283E2D">
        <w:t>URIs can be used to refer to other resources, such as controlled concepts in published vocabularies</w:t>
      </w:r>
    </w:p>
    <w:p w:rsidR="001840B9" w:rsidRPr="00283E2D" w:rsidRDefault="001840B9" w:rsidP="002A5DE2">
      <w:pPr>
        <w:pStyle w:val="ListParagraph"/>
        <w:numPr>
          <w:ilvl w:val="1"/>
          <w:numId w:val="3"/>
        </w:numPr>
      </w:pPr>
      <w:r w:rsidRPr="00283E2D">
        <w:t>String:</w:t>
      </w:r>
      <w:r w:rsidR="00C73FF1" w:rsidRPr="00283E2D">
        <w:t xml:space="preserve"> </w:t>
      </w:r>
      <w:r w:rsidRPr="00283E2D">
        <w:t>This element will contain a free-text series of alphanumeric characters</w:t>
      </w:r>
    </w:p>
    <w:p w:rsidR="001840B9" w:rsidRPr="00283E2D" w:rsidRDefault="001840B9" w:rsidP="002A5DE2">
      <w:pPr>
        <w:pStyle w:val="ListParagraph"/>
        <w:numPr>
          <w:ilvl w:val="1"/>
          <w:numId w:val="3"/>
        </w:numPr>
      </w:pPr>
      <w:r w:rsidRPr="00283E2D">
        <w:t>Decimal: This element will contain a numeric value</w:t>
      </w:r>
    </w:p>
    <w:p w:rsidR="00812C0B" w:rsidRPr="00283E2D" w:rsidRDefault="001840B9" w:rsidP="002A5DE2">
      <w:pPr>
        <w:pStyle w:val="ListParagraph"/>
      </w:pPr>
      <w:r w:rsidRPr="00283E2D">
        <w:t xml:space="preserve">Note that these values are modified by the </w:t>
      </w:r>
      <w:r w:rsidRPr="00283E2D">
        <w:rPr>
          <w:b/>
        </w:rPr>
        <w:t xml:space="preserve">xs: </w:t>
      </w:r>
      <w:r w:rsidRPr="00283E2D">
        <w:t xml:space="preserve">prefix; </w:t>
      </w:r>
      <w:r w:rsidR="00B5420A" w:rsidRPr="00283E2D">
        <w:t>the xs:</w:t>
      </w:r>
      <w:r w:rsidRPr="00283E2D">
        <w:t xml:space="preserve"> </w:t>
      </w:r>
      <w:r w:rsidR="00D96604" w:rsidRPr="00283E2D">
        <w:t xml:space="preserve">prefix indicates conformity to the </w:t>
      </w:r>
      <w:hyperlink r:id="rId34" w:history="1">
        <w:r w:rsidR="00D96604" w:rsidRPr="00283E2D">
          <w:rPr>
            <w:rStyle w:val="Hyperlink"/>
          </w:rPr>
          <w:t>W3C XML Schema</w:t>
        </w:r>
      </w:hyperlink>
      <w:r w:rsidR="00C73FF1" w:rsidRPr="00283E2D">
        <w:t xml:space="preserve"> </w:t>
      </w:r>
    </w:p>
    <w:p w:rsidR="00137E6B" w:rsidRPr="00283E2D" w:rsidRDefault="00812C0B" w:rsidP="002A5DE2">
      <w:pPr>
        <w:pStyle w:val="ListParagraph"/>
        <w:numPr>
          <w:ilvl w:val="0"/>
          <w:numId w:val="3"/>
        </w:numPr>
      </w:pPr>
      <w:r w:rsidRPr="00283E2D">
        <w:rPr>
          <w:b/>
        </w:rPr>
        <w:t>Notes</w:t>
      </w:r>
      <w:r w:rsidRPr="00283E2D">
        <w:t xml:space="preserve"> contains a general description of a given element</w:t>
      </w:r>
    </w:p>
    <w:p w:rsidR="00C86E19" w:rsidRPr="00283E2D" w:rsidRDefault="00C86E19" w:rsidP="002A5DE2">
      <w:pPr>
        <w:pStyle w:val="Caption"/>
      </w:pPr>
      <w:bookmarkStart w:id="99" w:name="_Ref321727329"/>
      <w:r w:rsidRPr="00283E2D">
        <w:t xml:space="preserve">Table </w:t>
      </w:r>
      <w:fldSimple w:instr=" SEQ Table \* ARABIC ">
        <w:r w:rsidR="006C0140">
          <w:rPr>
            <w:noProof/>
          </w:rPr>
          <w:t>1</w:t>
        </w:r>
      </w:fldSimple>
      <w:bookmarkEnd w:id="99"/>
      <w:r w:rsidRPr="00283E2D">
        <w:t>: ContactView feature scheme</w:t>
      </w:r>
    </w:p>
    <w:tbl>
      <w:tblPr>
        <w:tblW w:w="10170" w:type="dxa"/>
        <w:tblInd w:w="60" w:type="dxa"/>
        <w:tblLayout w:type="fixed"/>
        <w:tblCellMar>
          <w:left w:w="60" w:type="dxa"/>
          <w:right w:w="60" w:type="dxa"/>
        </w:tblCellMar>
        <w:tblLook w:val="0000" w:firstRow="0" w:lastRow="0" w:firstColumn="0" w:lastColumn="0" w:noHBand="0" w:noVBand="0"/>
      </w:tblPr>
      <w:tblGrid>
        <w:gridCol w:w="2070"/>
        <w:gridCol w:w="1710"/>
        <w:gridCol w:w="6390"/>
      </w:tblGrid>
      <w:tr w:rsidR="00137E6B" w:rsidRPr="00283E2D" w:rsidTr="0087247F">
        <w:trPr>
          <w:cantSplit/>
          <w:trHeight w:val="215"/>
          <w:tblHeader/>
        </w:trPr>
        <w:tc>
          <w:tcPr>
            <w:tcW w:w="2070" w:type="dxa"/>
            <w:tcBorders>
              <w:top w:val="single" w:sz="2" w:space="0" w:color="auto"/>
              <w:left w:val="single" w:sz="2" w:space="0" w:color="auto"/>
              <w:bottom w:val="single" w:sz="2" w:space="0" w:color="auto"/>
              <w:right w:val="single" w:sz="2" w:space="0" w:color="auto"/>
            </w:tcBorders>
            <w:shd w:val="clear" w:color="auto" w:fill="E6E6E6"/>
          </w:tcPr>
          <w:p w:rsidR="00137E6B" w:rsidRPr="00283E2D" w:rsidRDefault="00137E6B" w:rsidP="002A5DE2">
            <w:pPr>
              <w:pStyle w:val="TableColHeading"/>
            </w:pPr>
            <w:r w:rsidRPr="00283E2D">
              <w:t>Name</w:t>
            </w:r>
          </w:p>
        </w:tc>
        <w:tc>
          <w:tcPr>
            <w:tcW w:w="1710" w:type="dxa"/>
            <w:tcBorders>
              <w:top w:val="single" w:sz="2" w:space="0" w:color="auto"/>
              <w:left w:val="single" w:sz="2" w:space="0" w:color="auto"/>
              <w:bottom w:val="single" w:sz="2" w:space="0" w:color="auto"/>
              <w:right w:val="single" w:sz="2" w:space="0" w:color="auto"/>
            </w:tcBorders>
            <w:shd w:val="clear" w:color="auto" w:fill="E6E6E6"/>
          </w:tcPr>
          <w:p w:rsidR="00137E6B" w:rsidRPr="00283E2D" w:rsidRDefault="00137E6B" w:rsidP="002A5DE2">
            <w:pPr>
              <w:pStyle w:val="TableColHeading"/>
            </w:pPr>
            <w:r w:rsidRPr="00283E2D">
              <w:t>Implementation data type</w:t>
            </w:r>
          </w:p>
        </w:tc>
        <w:tc>
          <w:tcPr>
            <w:tcW w:w="6390" w:type="dxa"/>
            <w:tcBorders>
              <w:top w:val="single" w:sz="2" w:space="0" w:color="auto"/>
              <w:left w:val="single" w:sz="2" w:space="0" w:color="auto"/>
              <w:bottom w:val="single" w:sz="2" w:space="0" w:color="auto"/>
              <w:right w:val="single" w:sz="2" w:space="0" w:color="auto"/>
            </w:tcBorders>
            <w:shd w:val="clear" w:color="auto" w:fill="E6E6E6"/>
          </w:tcPr>
          <w:p w:rsidR="00137E6B" w:rsidRPr="00283E2D" w:rsidRDefault="00137E6B" w:rsidP="002A5DE2">
            <w:pPr>
              <w:pStyle w:val="TableColHeading"/>
            </w:pPr>
            <w:r w:rsidRPr="00283E2D">
              <w:t>Notes</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identifier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xs:AnyURI</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Globally unique identifier for the individual feature. Recommended practice is that this identifier be derived from the primary key for the spatial objects in the source data in case information needs to be transferred from the interchange format back to the source database. This identifier is analogous to the identifier for a GeoSciML MappedFeature.</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name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xs:string</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Display name for the Contact. Examples: ‘depositional contact’, ‘unconformity’, ‘Martin-Escabrosa contact.’</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description</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Text description of the contact; may be a generic description of a contact type taken from an entry on a geological map legend or a more specific description of the particular contact.</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contactType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Att.Notes</w:instrText>
            </w:r>
            <w:r w:rsidRPr="00283E2D">
              <w:fldChar w:fldCharType="end"/>
            </w:r>
            <w:r w:rsidRPr="00283E2D">
              <w:t>Text label specifying the kind of surface separating two geologic units including primary boundaries such as depositional contacts, all</w:t>
            </w:r>
            <w:r w:rsidR="00C73FF1" w:rsidRPr="00283E2D">
              <w:t xml:space="preserve"> </w:t>
            </w:r>
            <w:r w:rsidRPr="00283E2D">
              <w:t>types of unconformities, intrusive contacts, and gradational contacts, as well as faults that separate geologic units. Ideally this would be the preferred label for the concept identified by contactType_uri.</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observationMethod</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Metadata snippet indicating how the spatial extent of the feature was determined. ObservationMethod is a convenience property that provides a quick and dirty approach to observation metadata.</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positionalAccuracy</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xs:decimal</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Quantitative values define the radius of an uncertainty buffer around a mappedFeature (e.g. a positionAccuracy of 100 m for a line feature defines a buffer polygon of total width 200 m centered on the line).</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source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Text describing feature-specific details and citations to source materials, and if available providing URLs to reference material and publications describing the geologic feature. This could be a short text synopsis of key information that would also be in the metadata record referenced by metadata_uri.</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contactType_uri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xs:AnyURI</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Contact types. Mandatory property - if no value is provided then a URI referring to a controlled concept explaining why the value is nil must be provided.</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specification_uri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xs:AnyURI</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URI referring the GeoSciML Contact feature that describes the instance in detail. Mandatory property - if no value is provided then a URI referring to a controlled concept explaining why the value is nil must be provided.</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metadata_uri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xs:AnyURI</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URI referring to a formal metadata record describing the provenance of data.</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lastRenderedPageBreak/>
              <w:fldChar w:fldCharType="begin" w:fldLock="1"/>
            </w:r>
            <w:r w:rsidRPr="00283E2D">
              <w:instrText>MERGEFIELD Att.Name</w:instrText>
            </w:r>
            <w:r w:rsidRPr="00283E2D">
              <w:fldChar w:fldCharType="separate"/>
            </w:r>
            <w:r w:rsidRPr="00283E2D">
              <w:t>genericSymbolizer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Identifier for a symbol from standard (locally or community defined) symbolization scheme for portrayal. There should be an accompanying SLD file. available defining the symbol associated with each genericSymbolizer value.</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shape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GM_Object</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Geometry defining the extent of the feature of interest. This is the only element with complex content, and must contain a GML geometry that is valid for the Geography Markup Language (GML) simple features profile (OGC 06-049r1.)</w:t>
            </w:r>
          </w:p>
        </w:tc>
      </w:tr>
    </w:tbl>
    <w:p w:rsidR="002A1B56" w:rsidRDefault="002A1B56" w:rsidP="002A5DE2">
      <w:bookmarkStart w:id="100" w:name="_Toc321148894"/>
    </w:p>
    <w:bookmarkEnd w:id="100"/>
    <w:p w:rsidR="00687E19" w:rsidRPr="00283E2D" w:rsidRDefault="00687E19" w:rsidP="002A5DE2">
      <w:r w:rsidRPr="00283E2D">
        <w:t xml:space="preserve">In GeoSciML terms, </w:t>
      </w:r>
      <w:r w:rsidR="00FE670D" w:rsidRPr="00283E2D">
        <w:t>GeoSciML-portrayal ContactView Features</w:t>
      </w:r>
      <w:r w:rsidRPr="00283E2D">
        <w:t xml:space="preserve"> will be an instance of a</w:t>
      </w:r>
      <w:r w:rsidR="00FE670D" w:rsidRPr="00283E2D">
        <w:t xml:space="preserve"> GeoSciML</w:t>
      </w:r>
      <w:r w:rsidRPr="00283E2D">
        <w:t xml:space="preserve"> MappedFeature with key property values from the associated ContactFeature summarized in text (data type xs:string) fields as well as</w:t>
      </w:r>
      <w:r w:rsidR="00C73FF1" w:rsidRPr="00283E2D">
        <w:t xml:space="preserve"> </w:t>
      </w:r>
      <w:r w:rsidRPr="00283E2D">
        <w:t>properties suffixed with '_uri'</w:t>
      </w:r>
      <w:r w:rsidR="00C73FF1" w:rsidRPr="00283E2D">
        <w:t xml:space="preserve"> </w:t>
      </w:r>
      <w:r w:rsidRPr="00283E2D">
        <w:t xml:space="preserve">containing </w:t>
      </w:r>
      <w:hyperlink w:anchor="URI" w:history="1">
        <w:r w:rsidRPr="00283E2D">
          <w:rPr>
            <w:rStyle w:val="Hyperlink"/>
          </w:rPr>
          <w:t>URIs</w:t>
        </w:r>
      </w:hyperlink>
      <w:r w:rsidRPr="00283E2D">
        <w:t xml:space="preserve"> referring to other resources (for example, controlled concepts in published vocabularies).</w:t>
      </w:r>
    </w:p>
    <w:p w:rsidR="00DC13FD" w:rsidRPr="002A5DE2" w:rsidRDefault="00DC13FD" w:rsidP="002A5DE2">
      <w:pPr>
        <w:pStyle w:val="Heading2"/>
      </w:pPr>
      <w:bookmarkStart w:id="101" w:name="_Toc320707871"/>
      <w:bookmarkStart w:id="102" w:name="_Toc320714707"/>
      <w:bookmarkStart w:id="103" w:name="_Toc321148895"/>
      <w:bookmarkStart w:id="104" w:name="_Toc364676123"/>
      <w:bookmarkEnd w:id="101"/>
      <w:bookmarkEnd w:id="102"/>
      <w:r w:rsidRPr="002A5DE2">
        <w:t>ShearDisplacementView Features</w:t>
      </w:r>
      <w:bookmarkEnd w:id="103"/>
      <w:bookmarkEnd w:id="104"/>
    </w:p>
    <w:p w:rsidR="007650E3" w:rsidRPr="00283E2D" w:rsidRDefault="00BF2625" w:rsidP="002A5DE2">
      <w:r w:rsidRPr="00283E2D">
        <w:rPr>
          <w:noProof/>
        </w:rPr>
        <mc:AlternateContent>
          <mc:Choice Requires="wpg">
            <w:drawing>
              <wp:anchor distT="0" distB="0" distL="114300" distR="114300" simplePos="0" relativeHeight="251676672" behindDoc="0" locked="0" layoutInCell="1" allowOverlap="1" wp14:anchorId="1DDC6F04" wp14:editId="2C9BBBA7">
                <wp:simplePos x="0" y="0"/>
                <wp:positionH relativeFrom="column">
                  <wp:posOffset>577215</wp:posOffset>
                </wp:positionH>
                <wp:positionV relativeFrom="paragraph">
                  <wp:posOffset>614680</wp:posOffset>
                </wp:positionV>
                <wp:extent cx="6035040" cy="2474595"/>
                <wp:effectExtent l="0" t="0" r="3810" b="1905"/>
                <wp:wrapTopAndBottom/>
                <wp:docPr id="76" name="Group 76"/>
                <wp:cNvGraphicFramePr/>
                <a:graphic xmlns:a="http://schemas.openxmlformats.org/drawingml/2006/main">
                  <a:graphicData uri="http://schemas.microsoft.com/office/word/2010/wordprocessingGroup">
                    <wpg:wgp>
                      <wpg:cNvGrpSpPr/>
                      <wpg:grpSpPr>
                        <a:xfrm>
                          <a:off x="0" y="0"/>
                          <a:ext cx="6035040" cy="2474595"/>
                          <a:chOff x="0" y="0"/>
                          <a:chExt cx="6035040" cy="2474595"/>
                        </a:xfrm>
                      </wpg:grpSpPr>
                      <pic:pic xmlns:pic="http://schemas.openxmlformats.org/drawingml/2006/picture">
                        <pic:nvPicPr>
                          <pic:cNvPr id="74" name="Picture 74"/>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35040" cy="1953159"/>
                          </a:xfrm>
                          <a:prstGeom prst="rect">
                            <a:avLst/>
                          </a:prstGeom>
                        </pic:spPr>
                      </pic:pic>
                      <wps:wsp>
                        <wps:cNvPr id="75" name="Text Box 75"/>
                        <wps:cNvSpPr txBox="1"/>
                        <wps:spPr>
                          <a:xfrm>
                            <a:off x="0" y="2011680"/>
                            <a:ext cx="6035040" cy="462915"/>
                          </a:xfrm>
                          <a:prstGeom prst="rect">
                            <a:avLst/>
                          </a:prstGeom>
                          <a:solidFill>
                            <a:prstClr val="white"/>
                          </a:solidFill>
                          <a:ln>
                            <a:noFill/>
                          </a:ln>
                          <a:effectLst/>
                        </wps:spPr>
                        <wps:txbx>
                          <w:txbxContent>
                            <w:p w:rsidR="00340195" w:rsidRPr="0040253D" w:rsidRDefault="00340195" w:rsidP="002A5DE2">
                              <w:pPr>
                                <w:pStyle w:val="Caption"/>
                                <w:rPr>
                                  <w:noProof/>
                                </w:rPr>
                              </w:pPr>
                              <w:r>
                                <w:t xml:space="preserve">Figure </w:t>
                              </w:r>
                              <w:fldSimple w:instr=" SEQ Figure \* ARABIC ">
                                <w:r>
                                  <w:rPr>
                                    <w:noProof/>
                                  </w:rPr>
                                  <w:t>3</w:t>
                                </w:r>
                              </w:fldSimple>
                              <w:r>
                                <w:t xml:space="preserve">: </w:t>
                              </w:r>
                              <w:r w:rsidRPr="004E4A42">
                                <w:t>The relationship between GeoSciML ShearDisplacementStructure Features and GeoSciML ShearDisplacementStructureView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6" o:spid="_x0000_s1034" style="position:absolute;margin-left:45.45pt;margin-top:48.4pt;width:475.2pt;height:194.85pt;z-index:251676672" coordsize="60350,24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">
                <v:shape id="Picture 74" o:spid="_x0000_s1035" type="#_x0000_t75" style="position:absolute;width:60350;height:195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tPT7EAAAA2wAAAA8AAABkcnMvZG93bnJldi54bWxEj0uLwkAQhO8L/oehhb2tE0V8REcRZVkP&#10;uvhCr02mTYKZnpCZjfHfO4Kwx6KqvqKm88YUoqbK5ZYVdDsRCOLE6pxTBafj99cIhPPIGgvLpOBB&#10;Duaz1scUY23vvKf64FMRIOxiVJB5X8ZSuiQjg65jS+LgXW1l0AdZpVJXeA9wU8heFA2kwZzDQoYl&#10;LTNKboc/o2A3/lnX7jfnTXkxu9WQluf+9qHUZ7tZTEB4avx/+N1eawXDPry+hB8gZ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tPT7EAAAA2wAAAA8AAAAAAAAAAAAAAAAA&#10;nwIAAGRycy9kb3ducmV2LnhtbFBLBQYAAAAABAAEAPcAAACQAwAAAAA=&#10;">
                  <v:imagedata r:id="rId36" o:title=""/>
                  <v:path arrowok="t"/>
                </v:shape>
                <v:shape id="Text Box 75" o:spid="_x0000_s1036" type="#_x0000_t202" style="position:absolute;top:20116;width:60350;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nd/sYA&#10;AADbAAAADwAAAGRycy9kb3ducmV2LnhtbESPQWsCMRSE74X+h/AEL0Wzba2WrVFELNhepKsXb4/N&#10;c7N287IkWV3/fVMo9DjMzDfMfNnbRlzIh9qxgsdxBoK4dLrmSsFh/z56BREissbGMSm4UYDl4v5u&#10;jrl2V/6iSxErkSAcclRgYmxzKUNpyGIYu5Y4eSfnLcYkfSW1x2uC20Y+ZdlUWqw5LRhsaW2o/C46&#10;q2A3Oe7MQ3fafK4mz/7j0K2n56pQajjoV28gIvXxP/zX3moFsx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nd/sYAAADbAAAADwAAAAAAAAAAAAAAAACYAgAAZHJz&#10;L2Rvd25yZXYueG1sUEsFBgAAAAAEAAQA9QAAAIsDAAAAAA==&#10;" stroked="f">
                  <v:textbox style="mso-fit-shape-to-text:t" inset="0,0,0,0">
                    <w:txbxContent>
                      <w:p w:rsidR="00340195" w:rsidRPr="0040253D" w:rsidRDefault="00340195" w:rsidP="002A5DE2">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w:t>
                        </w:r>
                        <w:r w:rsidRPr="004E4A42">
                          <w:t>The relationship between GeoSciML ShearDisplacementStructure Features and GeoSciML ShearDisplacementStructureView Features</w:t>
                        </w:r>
                      </w:p>
                    </w:txbxContent>
                  </v:textbox>
                </v:shape>
                <w10:wrap type="topAndBottom"/>
              </v:group>
            </w:pict>
          </mc:Fallback>
        </mc:AlternateContent>
      </w:r>
      <w:r w:rsidR="00DC13FD" w:rsidRPr="00283E2D">
        <w:t xml:space="preserve">These </w:t>
      </w:r>
      <w:r w:rsidR="000A4CDD" w:rsidRPr="00283E2D">
        <w:t>features</w:t>
      </w:r>
      <w:r w:rsidR="000A4CDD">
        <w:t xml:space="preserve"> represent linear mapped features that are specified as</w:t>
      </w:r>
      <w:r w:rsidR="00DC13FD" w:rsidRPr="00283E2D">
        <w:t xml:space="preserve"> GeoSciML </w:t>
      </w:r>
      <w:hyperlink r:id="rId37" w:history="1">
        <w:r w:rsidR="00DC13FD" w:rsidRPr="00283E2D">
          <w:rPr>
            <w:rStyle w:val="Hyperlink"/>
          </w:rPr>
          <w:t xml:space="preserve">ShearDisplacementStructure </w:t>
        </w:r>
        <w:r w:rsidR="001C79F6" w:rsidRPr="00283E2D">
          <w:rPr>
            <w:rStyle w:val="Hyperlink"/>
          </w:rPr>
          <w:t>F</w:t>
        </w:r>
        <w:r w:rsidR="00DC13FD" w:rsidRPr="00283E2D">
          <w:rPr>
            <w:rStyle w:val="Hyperlink"/>
          </w:rPr>
          <w:t>eatures</w:t>
        </w:r>
      </w:hyperlink>
      <w:r w:rsidR="00BB7E7D" w:rsidRPr="00283E2D">
        <w:t xml:space="preserve"> (Figure 3)</w:t>
      </w:r>
      <w:r w:rsidR="00DC13FD" w:rsidRPr="00283E2D">
        <w:t xml:space="preserve">. </w:t>
      </w:r>
    </w:p>
    <w:p w:rsidR="001C79F6" w:rsidRPr="00283E2D" w:rsidRDefault="001C79F6" w:rsidP="002A5DE2">
      <w:r w:rsidRPr="00283E2D">
        <w:rPr>
          <w:b/>
        </w:rPr>
        <w:t>Table 2</w:t>
      </w:r>
      <w:r w:rsidRPr="00283E2D">
        <w:t xml:space="preserve"> </w:t>
      </w:r>
      <w:r w:rsidR="000A4CDD" w:rsidRPr="00283E2D">
        <w:t xml:space="preserve">describes each of the </w:t>
      </w:r>
      <w:hyperlink w:anchor="Element" w:history="1">
        <w:r w:rsidR="000A4CDD" w:rsidRPr="00283E2D">
          <w:rPr>
            <w:rStyle w:val="Hyperlink"/>
          </w:rPr>
          <w:t>elements</w:t>
        </w:r>
      </w:hyperlink>
      <w:r w:rsidR="000A4CDD" w:rsidRPr="00283E2D">
        <w:t xml:space="preserve"> </w:t>
      </w:r>
      <w:r w:rsidR="000A4CDD">
        <w:t>in the</w:t>
      </w:r>
      <w:r w:rsidR="000A4CDD" w:rsidRPr="00283E2D">
        <w:t xml:space="preserve"> </w:t>
      </w:r>
      <w:r w:rsidRPr="00283E2D">
        <w:rPr>
          <w:b/>
        </w:rPr>
        <w:t xml:space="preserve">ShearDisplacementStructure </w:t>
      </w:r>
      <w:r w:rsidR="000A4CDD">
        <w:t>feature schema</w:t>
      </w:r>
      <w:r w:rsidRPr="00283E2D">
        <w:t>; in this table:</w:t>
      </w:r>
    </w:p>
    <w:p w:rsidR="001C79F6" w:rsidRPr="00283E2D" w:rsidRDefault="001C79F6" w:rsidP="002A5DE2">
      <w:pPr>
        <w:pStyle w:val="ListParagraph"/>
        <w:numPr>
          <w:ilvl w:val="0"/>
          <w:numId w:val="3"/>
        </w:numPr>
      </w:pPr>
      <w:r w:rsidRPr="00283E2D">
        <w:rPr>
          <w:b/>
        </w:rPr>
        <w:t>Name</w:t>
      </w:r>
      <w:r w:rsidRPr="00283E2D">
        <w:t xml:space="preserve"> is the name of an element that describes a given </w:t>
      </w:r>
      <w:hyperlink w:anchor="Feature" w:history="1">
        <w:r w:rsidRPr="00283E2D">
          <w:rPr>
            <w:rStyle w:val="Hyperlink"/>
          </w:rPr>
          <w:t>feature</w:t>
        </w:r>
      </w:hyperlink>
    </w:p>
    <w:p w:rsidR="001C79F6" w:rsidRPr="00283E2D" w:rsidRDefault="001C79F6" w:rsidP="002A5DE2">
      <w:pPr>
        <w:pStyle w:val="ListParagraph"/>
        <w:numPr>
          <w:ilvl w:val="0"/>
          <w:numId w:val="3"/>
        </w:numPr>
      </w:pPr>
      <w:r w:rsidRPr="00283E2D">
        <w:rPr>
          <w:b/>
        </w:rPr>
        <w:t>Implementation data type</w:t>
      </w:r>
      <w:r w:rsidRPr="00283E2D">
        <w:t xml:space="preserve"> indicates the specifications for a given element:</w:t>
      </w:r>
    </w:p>
    <w:p w:rsidR="001C79F6" w:rsidRPr="00283E2D" w:rsidRDefault="001C79F6" w:rsidP="002A5DE2">
      <w:pPr>
        <w:pStyle w:val="ListParagraph"/>
        <w:numPr>
          <w:ilvl w:val="1"/>
          <w:numId w:val="3"/>
        </w:numPr>
      </w:pPr>
      <w:r w:rsidRPr="00283E2D">
        <w:t xml:space="preserve">AnyURI: This element will contain an appropriate </w:t>
      </w:r>
      <w:hyperlink w:anchor="URI" w:history="1">
        <w:r w:rsidRPr="00283E2D">
          <w:rPr>
            <w:rStyle w:val="Hyperlink"/>
          </w:rPr>
          <w:t>URI</w:t>
        </w:r>
      </w:hyperlink>
    </w:p>
    <w:p w:rsidR="00EF3D36" w:rsidRPr="00283E2D" w:rsidRDefault="00EF3D36" w:rsidP="002A5DE2">
      <w:pPr>
        <w:pStyle w:val="ListParagraph"/>
        <w:numPr>
          <w:ilvl w:val="2"/>
          <w:numId w:val="3"/>
        </w:numPr>
      </w:pPr>
      <w:r w:rsidRPr="00283E2D">
        <w:t>URIs can be used to refer to other resources, such as controlled concepts in published vocabularies</w:t>
      </w:r>
    </w:p>
    <w:p w:rsidR="001C79F6" w:rsidRPr="00283E2D" w:rsidRDefault="001C79F6" w:rsidP="002A5DE2">
      <w:pPr>
        <w:pStyle w:val="ListParagraph"/>
        <w:numPr>
          <w:ilvl w:val="1"/>
          <w:numId w:val="3"/>
        </w:numPr>
      </w:pPr>
      <w:r w:rsidRPr="00283E2D">
        <w:t>String:</w:t>
      </w:r>
      <w:r w:rsidR="00C73FF1" w:rsidRPr="00283E2D">
        <w:t xml:space="preserve"> </w:t>
      </w:r>
      <w:r w:rsidRPr="00283E2D">
        <w:t>This element will contain a free-text series of alphanumeric characters</w:t>
      </w:r>
    </w:p>
    <w:p w:rsidR="001C79F6" w:rsidRPr="00283E2D" w:rsidRDefault="001C79F6" w:rsidP="002A5DE2">
      <w:pPr>
        <w:pStyle w:val="ListParagraph"/>
        <w:numPr>
          <w:ilvl w:val="1"/>
          <w:numId w:val="3"/>
        </w:numPr>
      </w:pPr>
      <w:r w:rsidRPr="00283E2D">
        <w:t>Decimal: This element will contain a numeric value</w:t>
      </w:r>
    </w:p>
    <w:p w:rsidR="001C79F6" w:rsidRPr="00283E2D" w:rsidRDefault="001C79F6" w:rsidP="002A5DE2">
      <w:pPr>
        <w:pStyle w:val="ListParagraph"/>
      </w:pPr>
      <w:r w:rsidRPr="00283E2D">
        <w:lastRenderedPageBreak/>
        <w:t xml:space="preserve">Note that these values are modified by the </w:t>
      </w:r>
      <w:r w:rsidRPr="00283E2D">
        <w:rPr>
          <w:b/>
        </w:rPr>
        <w:t xml:space="preserve">xs: </w:t>
      </w:r>
      <w:r w:rsidRPr="00283E2D">
        <w:t xml:space="preserve">prefix; </w:t>
      </w:r>
      <w:r w:rsidR="00B5420A" w:rsidRPr="00283E2D">
        <w:t>the xs:</w:t>
      </w:r>
      <w:r w:rsidRPr="00283E2D">
        <w:t xml:space="preserve"> prefix indicates conformity to the </w:t>
      </w:r>
      <w:hyperlink r:id="rId38" w:history="1">
        <w:r w:rsidRPr="00283E2D">
          <w:rPr>
            <w:rStyle w:val="Hyperlink"/>
          </w:rPr>
          <w:t>W3C XML Schema</w:t>
        </w:r>
      </w:hyperlink>
      <w:r w:rsidR="00C73FF1" w:rsidRPr="00283E2D">
        <w:t xml:space="preserve"> </w:t>
      </w:r>
    </w:p>
    <w:p w:rsidR="001C79F6" w:rsidRPr="00283E2D" w:rsidRDefault="001C79F6" w:rsidP="002A5DE2">
      <w:pPr>
        <w:pStyle w:val="ListParagraph"/>
        <w:numPr>
          <w:ilvl w:val="0"/>
          <w:numId w:val="3"/>
        </w:numPr>
      </w:pPr>
      <w:r w:rsidRPr="00283E2D">
        <w:rPr>
          <w:b/>
        </w:rPr>
        <w:t>Notes</w:t>
      </w:r>
      <w:r w:rsidRPr="00283E2D">
        <w:t xml:space="preserve"> contains a general description of a given element</w:t>
      </w:r>
    </w:p>
    <w:p w:rsidR="007E2DA0" w:rsidRPr="00283E2D" w:rsidRDefault="007E2DA0" w:rsidP="006C0140">
      <w:pPr>
        <w:pStyle w:val="Caption"/>
        <w:keepNext/>
        <w:spacing w:after="80"/>
      </w:pPr>
      <w:bookmarkStart w:id="105" w:name="_Ref321727337"/>
      <w:r w:rsidRPr="00283E2D">
        <w:t xml:space="preserve">Table </w:t>
      </w:r>
      <w:fldSimple w:instr=" SEQ Table \* ARABIC ">
        <w:r w:rsidR="006C0140">
          <w:rPr>
            <w:noProof/>
          </w:rPr>
          <w:t>2</w:t>
        </w:r>
      </w:fldSimple>
      <w:bookmarkEnd w:id="105"/>
      <w:r w:rsidRPr="00283E2D">
        <w:t>: Elements in ShearDisplacementStructureView feature scheme</w:t>
      </w:r>
    </w:p>
    <w:tbl>
      <w:tblPr>
        <w:tblW w:w="10080" w:type="dxa"/>
        <w:tblInd w:w="60" w:type="dxa"/>
        <w:tblLayout w:type="fixed"/>
        <w:tblCellMar>
          <w:left w:w="60" w:type="dxa"/>
          <w:right w:w="60" w:type="dxa"/>
        </w:tblCellMar>
        <w:tblLook w:val="0000" w:firstRow="0" w:lastRow="0" w:firstColumn="0" w:lastColumn="0" w:noHBand="0" w:noVBand="0"/>
      </w:tblPr>
      <w:tblGrid>
        <w:gridCol w:w="2520"/>
        <w:gridCol w:w="1710"/>
        <w:gridCol w:w="5850"/>
      </w:tblGrid>
      <w:tr w:rsidR="001C79F6" w:rsidRPr="002A1B56" w:rsidTr="006D7BBB">
        <w:trPr>
          <w:cantSplit/>
          <w:trHeight w:val="215"/>
          <w:tblHeader/>
        </w:trPr>
        <w:tc>
          <w:tcPr>
            <w:tcW w:w="2520" w:type="dxa"/>
            <w:tcBorders>
              <w:top w:val="single" w:sz="2" w:space="0" w:color="auto"/>
              <w:left w:val="single" w:sz="2" w:space="0" w:color="auto"/>
              <w:bottom w:val="single" w:sz="2" w:space="0" w:color="auto"/>
              <w:right w:val="single" w:sz="2" w:space="0" w:color="auto"/>
            </w:tcBorders>
            <w:shd w:val="clear" w:color="auto" w:fill="E6E6E6"/>
          </w:tcPr>
          <w:p w:rsidR="001C79F6" w:rsidRPr="002A1B56" w:rsidRDefault="001C79F6">
            <w:pPr>
              <w:pStyle w:val="TableColHeading"/>
            </w:pPr>
            <w:r w:rsidRPr="002A1B56">
              <w:t>Name</w:t>
            </w:r>
          </w:p>
        </w:tc>
        <w:tc>
          <w:tcPr>
            <w:tcW w:w="1710" w:type="dxa"/>
            <w:tcBorders>
              <w:top w:val="single" w:sz="2" w:space="0" w:color="auto"/>
              <w:left w:val="single" w:sz="2" w:space="0" w:color="auto"/>
              <w:bottom w:val="single" w:sz="2" w:space="0" w:color="auto"/>
              <w:right w:val="single" w:sz="2" w:space="0" w:color="auto"/>
            </w:tcBorders>
            <w:shd w:val="clear" w:color="auto" w:fill="E6E6E6"/>
          </w:tcPr>
          <w:p w:rsidR="001C79F6" w:rsidRPr="002A1B56" w:rsidRDefault="001C79F6">
            <w:pPr>
              <w:pStyle w:val="TableColHeading"/>
            </w:pPr>
            <w:r w:rsidRPr="002A1B56">
              <w:t>Type</w:t>
            </w:r>
          </w:p>
        </w:tc>
        <w:tc>
          <w:tcPr>
            <w:tcW w:w="5850" w:type="dxa"/>
            <w:tcBorders>
              <w:top w:val="single" w:sz="2" w:space="0" w:color="auto"/>
              <w:left w:val="single" w:sz="2" w:space="0" w:color="auto"/>
              <w:bottom w:val="single" w:sz="2" w:space="0" w:color="auto"/>
              <w:right w:val="single" w:sz="2" w:space="0" w:color="auto"/>
            </w:tcBorders>
            <w:shd w:val="clear" w:color="auto" w:fill="E6E6E6"/>
          </w:tcPr>
          <w:p w:rsidR="001C79F6" w:rsidRPr="002A1B56" w:rsidRDefault="001C79F6">
            <w:pPr>
              <w:pStyle w:val="TableColHeading"/>
            </w:pPr>
            <w:r w:rsidRPr="002A1B56">
              <w:t>Notes</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identifier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Globally unique identifier for the individual feature. Recommended practice is that this identifier be derived from the primary key for the spatial objects in the source data in case information needs to be transferred from the interchange format back to the source database. This identifier is analogous to the identifier for a GeoSciML MappedFeature.</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name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Display name for the the ShearDisplacementStructure. This may be a generic fault type (e.g. ‘thrust fault’, ‘strike-slip fault’) or a particular fault name (e.g. ‘Moine thrust’, ‘San Andreas Fault’).</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description</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Text description of the ShearDisplacementStructure, typically taken from an entry on a geological map legend.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faultType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Type of ShearDisplacementStructure (as defined in GeoSciML).</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movementType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Summary of the type of movement (e.g. dip-slip, strike-slip) on the ShearDisplacementStructure.</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deformationStyle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Description of the style of deformation (e.g. brittle,ductile etc) for the ShearDisplacementStructure.</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displacement</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 xml:space="preserve">Text summary of displacement across the ShearDisplacementStructure. </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geologicHistory</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Text (possibly formatted with formal syntax) description of the age of the ShearDisplacementStructure (where age is a sequence of events and may include process and environment information).</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observationMethod</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Metadata snippet indicating how the spatial extent of the feature was determined. ObservationMethod is a convenience property that provides a quick and dirty approach to observation metadata when data are reported using a feature view (as opposed to observation view).</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positionalAccuracy</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Quantitative values which define the radius of an uncertainty buffer around a mappedFeature (eg: a positionAccuracy of 100 m for a line feature defines a buffer polygon of total width 200 m centered on the line).</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source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Text describing feature-specific details and citations to source materials, and if available providing URLs to reference material and publications describing the geologic feature. This could be a short text synopsis of key information that would also be in the metadata record referenced by metadata_uri.</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faultType_uri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fault type (ShearDisplacementStructure).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movementType_uri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ShearDisplacementStructure movement type.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deformationStyle_uri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ShearDisplacementStructure deformation style.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lastRenderedPageBreak/>
              <w:fldChar w:fldCharType="begin" w:fldLock="1"/>
            </w:r>
            <w:r w:rsidRPr="00283E2D">
              <w:instrText>MERGEFIELD Att.Name</w:instrText>
            </w:r>
            <w:r w:rsidRPr="00283E2D">
              <w:fldChar w:fldCharType="separate"/>
            </w:r>
            <w:r w:rsidRPr="00283E2D">
              <w:t>representativeAge_uri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stratigraphic age interval for the GeologicUnit. This will be defined entirely at the discretion of the data provider and may be a single event selected from the geologic feature's geological history or a value summarizing the all or part of the feature's history.</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representativeLowerAge_uri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lower value in a range of stratigraphic age intervals for the GeologicUnit. This will be defined entirely at the discretion of the data provider and may be a single event selected from the geologic feature's geological history or a value summarizing the all or part of the feature's history.</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representativeUpperAge_uri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upper value in a range of stratigraphic age intervals for the GeologicUnit. This will be defined entirely at the discretion of the data provider and may be a single event selected from the geologic feature's geological history or a value summarizing the all or part of the feature's history.</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specification_uri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the GeoSciML ShearDisplacementStructure feature that describes the instance in detail.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metadata_uri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metadata record describing the provenance of data.</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genericSymbolizer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Identifier for a symbol from standard (locally or community defined) symbolization scheme for portrayal.</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shape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GM_Object</w:t>
            </w:r>
            <w:r w:rsidRPr="00283E2D">
              <w:fldChar w:fldCharType="end"/>
            </w:r>
            <w:r w:rsidRPr="00283E2D">
              <w:t xml:space="preserve"> (GM_curve)</w:t>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Geometry defining the extent of the feature of interest.</w:t>
            </w:r>
          </w:p>
        </w:tc>
      </w:tr>
    </w:tbl>
    <w:p w:rsidR="002A1B56" w:rsidRDefault="002A1B56" w:rsidP="002A5DE2">
      <w:bookmarkStart w:id="106" w:name="_Toc320707873"/>
      <w:bookmarkStart w:id="107" w:name="_Toc320714709"/>
      <w:bookmarkStart w:id="108" w:name="_Toc321148896"/>
      <w:bookmarkEnd w:id="106"/>
      <w:bookmarkEnd w:id="107"/>
    </w:p>
    <w:bookmarkEnd w:id="108"/>
    <w:p w:rsidR="00F328F1" w:rsidRPr="00283E2D" w:rsidRDefault="00F328F1" w:rsidP="002A5DE2">
      <w:r w:rsidRPr="00283E2D">
        <w:t>In GeoSciML terms this will be an instance of a MappedFeature with key property values from the associated ShearDisplacementStructure feature summarized in text fields (data type xs:string)</w:t>
      </w:r>
      <w:r w:rsidR="00C73FF1" w:rsidRPr="00283E2D">
        <w:t xml:space="preserve"> </w:t>
      </w:r>
      <w:r w:rsidRPr="00283E2D">
        <w:t>as well as fields containing identifiers (URI) for fault type, deformation style, movement type, geologic age,</w:t>
      </w:r>
      <w:r w:rsidR="00C73FF1" w:rsidRPr="00283E2D">
        <w:t xml:space="preserve"> </w:t>
      </w:r>
      <w:r w:rsidRPr="00283E2D">
        <w:t>and a formally-encoded (ideally in GeoSciML) specification for interoperability. The latter are the properties suffixed with '_uri' and will contain URIs referring to other resources, for example controlled concepts in published vocabularies.</w:t>
      </w:r>
    </w:p>
    <w:p w:rsidR="003E7D66" w:rsidRPr="002A5DE2" w:rsidRDefault="003E7D66">
      <w:pPr>
        <w:pStyle w:val="Heading2"/>
      </w:pPr>
      <w:bookmarkStart w:id="109" w:name="_Toc321148897"/>
      <w:bookmarkStart w:id="110" w:name="_Toc364676124"/>
      <w:r w:rsidRPr="002A5DE2">
        <w:t>GeologicUnitView Features</w:t>
      </w:r>
      <w:bookmarkEnd w:id="109"/>
      <w:bookmarkEnd w:id="110"/>
    </w:p>
    <w:p w:rsidR="003E7D66" w:rsidRPr="00283E2D" w:rsidRDefault="002A1B56" w:rsidP="002A5DE2">
      <w:r w:rsidRPr="00283E2D">
        <w:rPr>
          <w:noProof/>
        </w:rPr>
        <mc:AlternateContent>
          <mc:Choice Requires="wpg">
            <w:drawing>
              <wp:anchor distT="0" distB="0" distL="114300" distR="114300" simplePos="0" relativeHeight="251694080" behindDoc="0" locked="0" layoutInCell="1" allowOverlap="1" wp14:anchorId="6D7ACF48" wp14:editId="1B6EE04A">
                <wp:simplePos x="0" y="0"/>
                <wp:positionH relativeFrom="column">
                  <wp:posOffset>154305</wp:posOffset>
                </wp:positionH>
                <wp:positionV relativeFrom="paragraph">
                  <wp:posOffset>840740</wp:posOffset>
                </wp:positionV>
                <wp:extent cx="5639435" cy="2346960"/>
                <wp:effectExtent l="0" t="0" r="0" b="0"/>
                <wp:wrapTopAndBottom/>
                <wp:docPr id="6" name="Group 6"/>
                <wp:cNvGraphicFramePr/>
                <a:graphic xmlns:a="http://schemas.openxmlformats.org/drawingml/2006/main">
                  <a:graphicData uri="http://schemas.microsoft.com/office/word/2010/wordprocessingGroup">
                    <wpg:wgp>
                      <wpg:cNvGrpSpPr/>
                      <wpg:grpSpPr>
                        <a:xfrm>
                          <a:off x="0" y="0"/>
                          <a:ext cx="5639435" cy="2346960"/>
                          <a:chOff x="0" y="0"/>
                          <a:chExt cx="5639435" cy="2346960"/>
                        </a:xfrm>
                      </wpg:grpSpPr>
                      <pic:pic xmlns:pic="http://schemas.openxmlformats.org/drawingml/2006/picture">
                        <pic:nvPicPr>
                          <pic:cNvPr id="80" name="Picture 80"/>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37475" cy="1828800"/>
                          </a:xfrm>
                          <a:prstGeom prst="rect">
                            <a:avLst/>
                          </a:prstGeom>
                        </pic:spPr>
                      </pic:pic>
                      <wps:wsp>
                        <wps:cNvPr id="4" name="Text Box 4"/>
                        <wps:cNvSpPr txBox="1"/>
                        <wps:spPr>
                          <a:xfrm>
                            <a:off x="0" y="1884045"/>
                            <a:ext cx="5639435" cy="462915"/>
                          </a:xfrm>
                          <a:prstGeom prst="rect">
                            <a:avLst/>
                          </a:prstGeom>
                          <a:solidFill>
                            <a:prstClr val="white"/>
                          </a:solidFill>
                          <a:ln>
                            <a:noFill/>
                          </a:ln>
                          <a:effectLst/>
                        </wps:spPr>
                        <wps:txbx>
                          <w:txbxContent>
                            <w:p w:rsidR="00340195" w:rsidRPr="00A24C9B" w:rsidRDefault="00340195" w:rsidP="002A5DE2">
                              <w:pPr>
                                <w:pStyle w:val="Caption"/>
                                <w:rPr>
                                  <w:noProof/>
                                </w:rPr>
                              </w:pPr>
                              <w:r>
                                <w:t xml:space="preserve">Figure </w:t>
                              </w:r>
                              <w:fldSimple w:instr=" SEQ Figure \* ARABIC ">
                                <w:r>
                                  <w:rPr>
                                    <w:noProof/>
                                  </w:rPr>
                                  <w:t>4</w:t>
                                </w:r>
                              </w:fldSimple>
                              <w:r>
                                <w:t xml:space="preserve">: </w:t>
                              </w:r>
                              <w:r w:rsidRPr="008828D7">
                                <w:t>The relationship between GeoSciML GeologicUnit Features and GeoSciML GeologicUnitView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 o:spid="_x0000_s1037" style="position:absolute;margin-left:12.15pt;margin-top:66.2pt;width:444.05pt;height:184.8pt;z-index:251694080" coordsize="56394,23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">
                <v:shape id="Picture 80" o:spid="_x0000_s1038" type="#_x0000_t75" style="position:absolute;width:56374;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u1oHCAAAA2wAAAA8AAABkcnMvZG93bnJldi54bWxET8tqwkAU3Rf8h+EW3NVJiy2SOgliEaSC&#10;tDELl7eZmwdm7sTMmKR/31kIXR7Oe51OphUD9a6xrOB5EYEgLqxuuFKQn3ZPKxDOI2tsLZOCX3KQ&#10;JrOHNcbajvxNQ+YrEULYxaig9r6LpXRFTQbdwnbEgSttb9AH2FdS9ziGcNPKlyh6kwYbDg01drSt&#10;qbhkN6Og7Kafw+tB7z6Pyw+u+Gufl9ezUvPHafMOwtPk/8V3914rWIX14Uv4ATL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K7taBwgAAANsAAAAPAAAAAAAAAAAAAAAAAJ8C&#10;AABkcnMvZG93bnJldi54bWxQSwUGAAAAAAQABAD3AAAAjgMAAAAA&#10;">
                  <v:imagedata r:id="rId40" o:title=""/>
                  <v:path arrowok="t"/>
                </v:shape>
                <v:shape id="Text Box 4" o:spid="_x0000_s1039" type="#_x0000_t202" style="position:absolute;top:18840;width:56394;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nPMUA&#10;AADaAAAADwAAAGRycy9kb3ducmV2LnhtbESPQWsCMRSE7wX/Q3gFL0Wz2kXK1igiLbS9iFsv3h6b&#10;52bbzcuSZHX77xtB8DjMzDfMcj3YVpzJh8axgtk0A0FcOd1wreDw/T55AREissbWMSn4owDr1ehh&#10;iYV2F97TuYy1SBAOBSowMXaFlKEyZDFMXUecvJPzFmOSvpba4yXBbSvnWbaQFhtOCwY72hqqfsve&#10;Ktjlx5156k9vX5v82X8e+u3ipy6VGj8Om1cQkYZ4D9/aH1pBDtcr6Qb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oWc8xQAAANoAAAAPAAAAAAAAAAAAAAAAAJgCAABkcnMv&#10;ZG93bnJldi54bWxQSwUGAAAAAAQABAD1AAAAigMAAAAA&#10;" stroked="f">
                  <v:textbox style="mso-fit-shape-to-text:t" inset="0,0,0,0">
                    <w:txbxContent>
                      <w:p w:rsidR="00340195" w:rsidRPr="00A24C9B" w:rsidRDefault="00340195" w:rsidP="002A5DE2">
                        <w:pPr>
                          <w:pStyle w:val="Caption"/>
                          <w:rPr>
                            <w:noProof/>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w:t>
                        </w:r>
                        <w:r w:rsidRPr="008828D7">
                          <w:t>The relationship between GeoSciML GeologicUnit Features and GeoSciML GeologicUnitView Features</w:t>
                        </w:r>
                      </w:p>
                    </w:txbxContent>
                  </v:textbox>
                </v:shape>
                <w10:wrap type="topAndBottom"/>
              </v:group>
            </w:pict>
          </mc:Fallback>
        </mc:AlternateContent>
      </w:r>
      <w:r w:rsidR="003E7D66" w:rsidRPr="00283E2D">
        <w:t xml:space="preserve">These </w:t>
      </w:r>
      <w:r w:rsidR="000A4CDD" w:rsidRPr="00283E2D">
        <w:t>features</w:t>
      </w:r>
      <w:r w:rsidR="000A4CDD">
        <w:t xml:space="preserve"> represent polygon mapped features that are specified as</w:t>
      </w:r>
      <w:r w:rsidR="000A4CDD" w:rsidRPr="00283E2D">
        <w:t xml:space="preserve"> </w:t>
      </w:r>
      <w:r w:rsidR="003E7D66" w:rsidRPr="00283E2D">
        <w:t xml:space="preserve">GeoSciML </w:t>
      </w:r>
      <w:hyperlink r:id="rId41" w:history="1">
        <w:r w:rsidR="003E7D66" w:rsidRPr="00283E2D">
          <w:rPr>
            <w:rStyle w:val="Hyperlink"/>
          </w:rPr>
          <w:t>GeologicUnit Features</w:t>
        </w:r>
      </w:hyperlink>
      <w:r w:rsidR="003E7D66" w:rsidRPr="00283E2D">
        <w:t xml:space="preserve"> (Figure 4), which are used to provide properties associated with a body of material in the earth.</w:t>
      </w:r>
    </w:p>
    <w:p w:rsidR="006343D3" w:rsidRPr="00283E2D" w:rsidRDefault="006343D3" w:rsidP="002A5DE2">
      <w:r w:rsidRPr="00283E2D">
        <w:rPr>
          <w:b/>
        </w:rPr>
        <w:lastRenderedPageBreak/>
        <w:t>Table 3</w:t>
      </w:r>
      <w:r w:rsidRPr="00283E2D">
        <w:t xml:space="preserve"> describes each of the </w:t>
      </w:r>
      <w:hyperlink w:anchor="Element" w:history="1">
        <w:r w:rsidRPr="00283E2D">
          <w:rPr>
            <w:rStyle w:val="Hyperlink"/>
          </w:rPr>
          <w:t>elements</w:t>
        </w:r>
      </w:hyperlink>
      <w:r w:rsidRPr="00283E2D">
        <w:t xml:space="preserve"> that describe </w:t>
      </w:r>
      <w:r w:rsidRPr="00283E2D">
        <w:rPr>
          <w:b/>
        </w:rPr>
        <w:t>ShearDisplacementStructure Features</w:t>
      </w:r>
      <w:r w:rsidRPr="00283E2D">
        <w:t>; in this table:</w:t>
      </w:r>
      <w:r w:rsidR="00C92BD1" w:rsidRPr="00283E2D">
        <w:rPr>
          <w:noProof/>
        </w:rPr>
        <w:t xml:space="preserve"> </w:t>
      </w:r>
    </w:p>
    <w:p w:rsidR="006343D3" w:rsidRPr="00283E2D" w:rsidRDefault="006343D3" w:rsidP="002A5DE2">
      <w:pPr>
        <w:pStyle w:val="ListParagraph"/>
        <w:numPr>
          <w:ilvl w:val="0"/>
          <w:numId w:val="3"/>
        </w:numPr>
      </w:pPr>
      <w:r w:rsidRPr="00283E2D">
        <w:rPr>
          <w:b/>
        </w:rPr>
        <w:t>Name</w:t>
      </w:r>
      <w:r w:rsidRPr="00283E2D">
        <w:t xml:space="preserve"> is the name of an element that describes a given </w:t>
      </w:r>
      <w:hyperlink w:anchor="Feature" w:history="1">
        <w:r w:rsidRPr="00283E2D">
          <w:rPr>
            <w:rStyle w:val="Hyperlink"/>
          </w:rPr>
          <w:t>feature</w:t>
        </w:r>
      </w:hyperlink>
    </w:p>
    <w:p w:rsidR="006343D3" w:rsidRPr="00283E2D" w:rsidRDefault="006343D3" w:rsidP="002A5DE2">
      <w:pPr>
        <w:pStyle w:val="ListParagraph"/>
        <w:numPr>
          <w:ilvl w:val="0"/>
          <w:numId w:val="3"/>
        </w:numPr>
      </w:pPr>
      <w:r w:rsidRPr="00283E2D">
        <w:rPr>
          <w:b/>
        </w:rPr>
        <w:t>Implementation data type</w:t>
      </w:r>
      <w:r w:rsidRPr="00283E2D">
        <w:t xml:space="preserve"> indicates the specifications for a given element:</w:t>
      </w:r>
    </w:p>
    <w:p w:rsidR="006343D3" w:rsidRPr="00283E2D" w:rsidRDefault="006343D3" w:rsidP="002A5DE2">
      <w:pPr>
        <w:pStyle w:val="ListParagraph"/>
        <w:numPr>
          <w:ilvl w:val="1"/>
          <w:numId w:val="3"/>
        </w:numPr>
      </w:pPr>
      <w:r w:rsidRPr="00283E2D">
        <w:t xml:space="preserve">AnyURI: This element will contain an appropriate </w:t>
      </w:r>
      <w:hyperlink w:anchor="URI" w:history="1">
        <w:r w:rsidRPr="00283E2D">
          <w:rPr>
            <w:rStyle w:val="Hyperlink"/>
          </w:rPr>
          <w:t>URI</w:t>
        </w:r>
      </w:hyperlink>
    </w:p>
    <w:p w:rsidR="006343D3" w:rsidRPr="00283E2D" w:rsidRDefault="006343D3" w:rsidP="002A5DE2">
      <w:pPr>
        <w:pStyle w:val="ListParagraph"/>
        <w:numPr>
          <w:ilvl w:val="2"/>
          <w:numId w:val="3"/>
        </w:numPr>
      </w:pPr>
      <w:r w:rsidRPr="00283E2D">
        <w:t>URIs can be used to refer to other resources, such as controlled concepts in published vocabularies</w:t>
      </w:r>
    </w:p>
    <w:p w:rsidR="006343D3" w:rsidRPr="00283E2D" w:rsidRDefault="006343D3" w:rsidP="002A5DE2">
      <w:pPr>
        <w:pStyle w:val="ListParagraph"/>
        <w:numPr>
          <w:ilvl w:val="1"/>
          <w:numId w:val="3"/>
        </w:numPr>
      </w:pPr>
      <w:r w:rsidRPr="00283E2D">
        <w:t>String:</w:t>
      </w:r>
      <w:r w:rsidR="00C73FF1" w:rsidRPr="00283E2D">
        <w:t xml:space="preserve"> </w:t>
      </w:r>
      <w:r w:rsidRPr="00283E2D">
        <w:t>This element will contain a free-text series of alphanumeric characters</w:t>
      </w:r>
    </w:p>
    <w:p w:rsidR="006343D3" w:rsidRPr="00283E2D" w:rsidRDefault="006343D3" w:rsidP="002A5DE2">
      <w:pPr>
        <w:pStyle w:val="ListParagraph"/>
        <w:numPr>
          <w:ilvl w:val="1"/>
          <w:numId w:val="3"/>
        </w:numPr>
      </w:pPr>
      <w:r w:rsidRPr="00283E2D">
        <w:t>Decimal: This element will contain a numeric value</w:t>
      </w:r>
    </w:p>
    <w:p w:rsidR="006343D3" w:rsidRPr="00283E2D" w:rsidRDefault="006343D3" w:rsidP="002A5DE2">
      <w:pPr>
        <w:pStyle w:val="ListParagraph"/>
      </w:pPr>
      <w:r w:rsidRPr="00283E2D">
        <w:t xml:space="preserve">Note that these values are modified by the </w:t>
      </w:r>
      <w:r w:rsidRPr="00283E2D">
        <w:rPr>
          <w:b/>
        </w:rPr>
        <w:t xml:space="preserve">xs: </w:t>
      </w:r>
      <w:r w:rsidRPr="00283E2D">
        <w:t xml:space="preserve">prefix; the xs: prefix indicates conformity to the </w:t>
      </w:r>
      <w:hyperlink r:id="rId42" w:history="1">
        <w:r w:rsidRPr="00283E2D">
          <w:rPr>
            <w:rStyle w:val="Hyperlink"/>
          </w:rPr>
          <w:t>W3C XML Schema</w:t>
        </w:r>
      </w:hyperlink>
      <w:r w:rsidR="00C73FF1" w:rsidRPr="00283E2D">
        <w:t xml:space="preserve"> </w:t>
      </w:r>
    </w:p>
    <w:p w:rsidR="006343D3" w:rsidRPr="00283E2D" w:rsidRDefault="006343D3" w:rsidP="002A5DE2">
      <w:pPr>
        <w:pStyle w:val="ListParagraph"/>
        <w:numPr>
          <w:ilvl w:val="0"/>
          <w:numId w:val="3"/>
        </w:numPr>
      </w:pPr>
      <w:r w:rsidRPr="00283E2D">
        <w:rPr>
          <w:b/>
        </w:rPr>
        <w:t>Notes</w:t>
      </w:r>
      <w:r w:rsidRPr="00283E2D">
        <w:t xml:space="preserve"> contains a general description of a given element</w:t>
      </w:r>
    </w:p>
    <w:p w:rsidR="006343D3" w:rsidRPr="00283E2D" w:rsidRDefault="006343D3" w:rsidP="002A5DE2">
      <w:pPr>
        <w:pStyle w:val="Caption"/>
      </w:pPr>
      <w:bookmarkStart w:id="111" w:name="_Ref321727345"/>
      <w:r w:rsidRPr="00283E2D">
        <w:t xml:space="preserve">Table </w:t>
      </w:r>
      <w:fldSimple w:instr=" SEQ Table \* ARABIC ">
        <w:r w:rsidR="006C0140">
          <w:rPr>
            <w:noProof/>
          </w:rPr>
          <w:t>3</w:t>
        </w:r>
      </w:fldSimple>
      <w:bookmarkEnd w:id="111"/>
      <w:r w:rsidRPr="00283E2D">
        <w:t>: Elements in GeologicUnitView feature class</w:t>
      </w:r>
    </w:p>
    <w:tbl>
      <w:tblPr>
        <w:tblW w:w="10260" w:type="dxa"/>
        <w:tblInd w:w="60" w:type="dxa"/>
        <w:tblLayout w:type="fixed"/>
        <w:tblCellMar>
          <w:left w:w="60" w:type="dxa"/>
          <w:right w:w="60" w:type="dxa"/>
        </w:tblCellMar>
        <w:tblLook w:val="0000" w:firstRow="0" w:lastRow="0" w:firstColumn="0" w:lastColumn="0" w:noHBand="0" w:noVBand="0"/>
      </w:tblPr>
      <w:tblGrid>
        <w:gridCol w:w="2610"/>
        <w:gridCol w:w="1530"/>
        <w:gridCol w:w="6120"/>
      </w:tblGrid>
      <w:tr w:rsidR="006343D3" w:rsidRPr="00283E2D" w:rsidTr="006D7BBB">
        <w:trPr>
          <w:cantSplit/>
          <w:trHeight w:val="215"/>
          <w:tblHeader/>
        </w:trPr>
        <w:tc>
          <w:tcPr>
            <w:tcW w:w="2610" w:type="dxa"/>
            <w:tcBorders>
              <w:top w:val="single" w:sz="2" w:space="0" w:color="auto"/>
              <w:left w:val="single" w:sz="2" w:space="0" w:color="auto"/>
              <w:bottom w:val="single" w:sz="2" w:space="0" w:color="auto"/>
              <w:right w:val="single" w:sz="2" w:space="0" w:color="auto"/>
            </w:tcBorders>
            <w:shd w:val="clear" w:color="auto" w:fill="E6E6E6"/>
          </w:tcPr>
          <w:p w:rsidR="006343D3" w:rsidRPr="00283E2D" w:rsidRDefault="006343D3" w:rsidP="002A5DE2">
            <w:pPr>
              <w:pStyle w:val="TableColHeading"/>
            </w:pPr>
            <w:r w:rsidRPr="00283E2D">
              <w:t>Name</w:t>
            </w:r>
          </w:p>
        </w:tc>
        <w:tc>
          <w:tcPr>
            <w:tcW w:w="1530" w:type="dxa"/>
            <w:tcBorders>
              <w:top w:val="single" w:sz="2" w:space="0" w:color="auto"/>
              <w:left w:val="single" w:sz="2" w:space="0" w:color="auto"/>
              <w:bottom w:val="single" w:sz="2" w:space="0" w:color="auto"/>
              <w:right w:val="single" w:sz="2" w:space="0" w:color="auto"/>
            </w:tcBorders>
            <w:shd w:val="clear" w:color="auto" w:fill="E6E6E6"/>
          </w:tcPr>
          <w:p w:rsidR="006343D3" w:rsidRPr="00283E2D" w:rsidRDefault="006343D3" w:rsidP="002A5DE2">
            <w:pPr>
              <w:pStyle w:val="TableColHeading"/>
            </w:pPr>
            <w:r w:rsidRPr="00283E2D">
              <w:t>Type</w:t>
            </w:r>
          </w:p>
        </w:tc>
        <w:tc>
          <w:tcPr>
            <w:tcW w:w="6120" w:type="dxa"/>
            <w:tcBorders>
              <w:top w:val="single" w:sz="2" w:space="0" w:color="auto"/>
              <w:left w:val="single" w:sz="2" w:space="0" w:color="auto"/>
              <w:bottom w:val="single" w:sz="2" w:space="0" w:color="auto"/>
              <w:right w:val="single" w:sz="2" w:space="0" w:color="auto"/>
            </w:tcBorders>
            <w:shd w:val="clear" w:color="auto" w:fill="E6E6E6"/>
          </w:tcPr>
          <w:p w:rsidR="006343D3" w:rsidRPr="00283E2D" w:rsidRDefault="006343D3" w:rsidP="002A5DE2">
            <w:pPr>
              <w:pStyle w:val="TableColHeading"/>
            </w:pPr>
            <w:r w:rsidRPr="00283E2D">
              <w:t>Notes</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identifier</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Globally unique identifier for the individual feature. Recommended practice is that this identifier be derived from the primary key for the spatial objects in the source data in case information needs to be transferred from the interchange format back to the source database. This identifier is analogous to the identifier for a GeoSciML MappedFeature.</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name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Display name for the GeologicUnit; this</w:t>
            </w:r>
            <w:r w:rsidR="003640C1">
              <w:t xml:space="preserve"> </w:t>
            </w:r>
            <w:r w:rsidRPr="00283E2D">
              <w:t>may be</w:t>
            </w:r>
            <w:r w:rsidR="00C73FF1" w:rsidRPr="00283E2D">
              <w:t xml:space="preserve"> </w:t>
            </w:r>
            <w:r w:rsidRPr="00283E2D">
              <w:t>populated by a geologic unit name, or more likely, an abbreviation used to label outcrops of the unit in a map display.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description</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Text description of the GeologicUnit, typically taken from an entry on a geological map legend.</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geologicUnitType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Type of GeologicUnit (as defined in GeoSciML).</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rank</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t>Stratigraphic r</w:t>
            </w:r>
            <w:r w:rsidRPr="00283E2D">
              <w:fldChar w:fldCharType="begin" w:fldLock="1"/>
            </w:r>
            <w:r w:rsidRPr="00283E2D">
              <w:instrText>MERGEFIELD Att.Notes</w:instrText>
            </w:r>
            <w:r w:rsidRPr="00283E2D">
              <w:fldChar w:fldCharType="end"/>
            </w:r>
            <w:r w:rsidRPr="00283E2D">
              <w:t>ank of GeologicUnit (as defined in GeoSciML). Examples include formation, member, group, or supergroup.</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lithology</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Text (possibly formatted with formal syntax) description of the GeologicUnit's lithology.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geologicHistory</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Text (possibly formatted with formal syntax) description of the age of the GeologicUnit (where age is a sequence of events and may include process and environment information).</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observationMethod</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Metadata snippet indicating how the properties of the feature were determined. ObservationMethod is a convenience property that provides a quick and dirty approach to observation metadata. Example values might include ‘field observation by author’, ‘compilation from published maps’, ‘air photo interpretation’.</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positionalAccuracy</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Quantitative values define the radius of an uncertainty buffer around a mappedFeature (eg: a positionAccuracy of 100 m for a line feature defines a buffer polygon of total width 200 m centered on the line).</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source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Text describing feature-specific details and citations to source materials, and if available providing URLs to reference material and publications describing the geologic feature. This could be a short text synopsis of key information that would also be in the metadata record referenced by metadata_uri.</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lastRenderedPageBreak/>
              <w:fldChar w:fldCharType="begin" w:fldLock="1"/>
            </w:r>
            <w:r w:rsidRPr="00283E2D">
              <w:instrText>MERGEFIELD Att.Name</w:instrText>
            </w:r>
            <w:r w:rsidRPr="00283E2D">
              <w:fldChar w:fldCharType="separate"/>
            </w:r>
            <w:r w:rsidRPr="00283E2D">
              <w:t>geologicUnitType_uri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GeologicUnit types. Mandatory property - if no value is provided then a URI referring to a controlled concept explaining why the value is nil must be provided.</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representativeLithology_uri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characteristic or representative lithology of the unit. This may be a concept that defines the super-type of all lithology values present within a GeologicUnit or a concept defining the lithology of the dominant CompositionPart (as defined in GeoSciML) of the unit. Typically this identifier might be used as the symbol key for a lithologic map portrayal of the geologic unit features.</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representativeAge_uri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stratigraphic age interval for the GeologicUnit. This will be defined entirely at the discretion of the data provider and may be a single event selected from the geologic feature's geological history or a value summarizing all or part of the feature's history. Typically, this identifier might be used as a symbol key for a geologic-age-based portrayal of the geologic unit features.</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representativeLowerAge_uri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younger value in a range of stratigraphic age intervals for the GeologicUnit. This will be defined entirely at the discretion of the data provider and may be a single event selected from the geologic feature's geological history or a value summarizing all or part of the feature's history.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representativeUpperAge_uri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older value in a range of stratigraphic age intervals for the GeologicUnit. This will be defined entirely at the discretion of the data provider and may be a single event selected from the geologic feature's geological history or a value summarizing all or part of the feature's history.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specification_uri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for a complete description of the geologic unit cropping out within the extent of the feature’s geometry. Preferred representation is a GeoSciML GeologicUnit feature instance. Mandatory property - if no value is provided then a nil reason URI explaining why the value is nil must be provided.</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metadata_uri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t>xs:AnyURI</w:t>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metadata record describing the provenance of data.</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genericSymbolizer</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Identifier for a symbol from standard (locally or community defined) symbolization scheme for portrayal.</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shape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Att.Type</w:instrText>
            </w:r>
            <w:r w:rsidRPr="00283E2D">
              <w:fldChar w:fldCharType="separate"/>
            </w:r>
            <w:r w:rsidRPr="00283E2D">
              <w:rPr>
                <w:rFonts w:eastAsia="Times New Roman" w:cs="Times New Roman"/>
              </w:rPr>
              <w:t>GM_Object</w:t>
            </w:r>
            <w:r w:rsidRPr="00283E2D">
              <w:fldChar w:fldCharType="end"/>
            </w:r>
            <w:r w:rsidRPr="00283E2D">
              <w:t>, (GM_polygon)</w:t>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Geometry defining the extent of the feature of interest.</w:t>
            </w:r>
          </w:p>
        </w:tc>
      </w:tr>
    </w:tbl>
    <w:p w:rsidR="006343D3" w:rsidRPr="00283E2D" w:rsidRDefault="006343D3" w:rsidP="002A5DE2"/>
    <w:p w:rsidR="003E7D66" w:rsidRPr="00283E2D" w:rsidRDefault="003E7D66" w:rsidP="002A5DE2">
      <w:r w:rsidRPr="00283E2D">
        <w:t xml:space="preserve">In GeoSciML terms GeologicUnitView features are instances of MappedFeature with key property values from the associated GeologicUnit feature summarized in text fields (data type xs:string) for human data consumers, with standard identifiers for geologic unit type, representative lithology, and geologic age. The specification_uri identifies a description resource specific to the geologic unit cropping out in the extent of the polygon (or other) geometry of the feature. The specification_uri should dereference to yield a formally-encoded representation of the geologic unit, ideally in GeoSciML for interoperability. Properties populated by identifiers are suffixed with '_uri' and contain </w:t>
      </w:r>
      <w:hyperlink w:anchor="URI" w:history="1">
        <w:r w:rsidRPr="00283E2D">
          <w:rPr>
            <w:rStyle w:val="Hyperlink"/>
          </w:rPr>
          <w:t>URIs</w:t>
        </w:r>
      </w:hyperlink>
      <w:r w:rsidRPr="00283E2D">
        <w:t xml:space="preserve"> referring to other resources, for example controlled concepts in published vocabularies.</w:t>
      </w:r>
    </w:p>
    <w:p w:rsidR="007650E3" w:rsidRPr="002A5DE2" w:rsidRDefault="007650E3" w:rsidP="002A5DE2">
      <w:pPr>
        <w:pStyle w:val="Heading1"/>
      </w:pPr>
      <w:bookmarkStart w:id="112" w:name="_Toc321763216"/>
      <w:bookmarkStart w:id="113" w:name="_Toc321763452"/>
      <w:bookmarkStart w:id="114" w:name="_Toc321763217"/>
      <w:bookmarkStart w:id="115" w:name="_Toc321763453"/>
      <w:bookmarkStart w:id="116" w:name="_Toc321763218"/>
      <w:bookmarkStart w:id="117" w:name="_Toc321763454"/>
      <w:bookmarkStart w:id="118" w:name="_Toc321763219"/>
      <w:bookmarkStart w:id="119" w:name="_Toc321763455"/>
      <w:bookmarkStart w:id="120" w:name="_Deployment_Cookbook"/>
      <w:bookmarkStart w:id="121" w:name="_Toc321148900"/>
      <w:bookmarkStart w:id="122" w:name="_Ref321729584"/>
      <w:bookmarkStart w:id="123" w:name="_Ref321729593"/>
      <w:bookmarkStart w:id="124" w:name="_Toc364676125"/>
      <w:bookmarkEnd w:id="112"/>
      <w:bookmarkEnd w:id="113"/>
      <w:bookmarkEnd w:id="114"/>
      <w:bookmarkEnd w:id="115"/>
      <w:bookmarkEnd w:id="116"/>
      <w:bookmarkEnd w:id="117"/>
      <w:bookmarkEnd w:id="118"/>
      <w:bookmarkEnd w:id="119"/>
      <w:bookmarkEnd w:id="120"/>
      <w:r w:rsidRPr="002A5DE2">
        <w:lastRenderedPageBreak/>
        <w:t>Deployment Cookbook</w:t>
      </w:r>
      <w:bookmarkEnd w:id="121"/>
      <w:bookmarkEnd w:id="122"/>
      <w:bookmarkEnd w:id="123"/>
      <w:bookmarkEnd w:id="124"/>
    </w:p>
    <w:p w:rsidR="00A51E9D" w:rsidRPr="00283E2D" w:rsidRDefault="007650E3" w:rsidP="002A5DE2">
      <w:r w:rsidRPr="00283E2D">
        <w:t xml:space="preserve">Once geologic map data is automated into a structured digital form, publication of the data for access as an </w:t>
      </w:r>
      <w:r w:rsidR="00A51E9D" w:rsidRPr="00283E2D">
        <w:t xml:space="preserve">Open Geospatial Consortium (OGC) </w:t>
      </w:r>
      <w:hyperlink w:anchor="WMS" w:history="1">
        <w:r w:rsidR="00A51E9D" w:rsidRPr="00283E2D">
          <w:rPr>
            <w:rStyle w:val="Hyperlink"/>
          </w:rPr>
          <w:t>web map service (WMS)</w:t>
        </w:r>
      </w:hyperlink>
      <w:r w:rsidR="00A51E9D" w:rsidRPr="00283E2D">
        <w:t xml:space="preserve"> or </w:t>
      </w:r>
      <w:hyperlink w:anchor="WFS" w:history="1">
        <w:r w:rsidR="00A51E9D" w:rsidRPr="00283E2D">
          <w:rPr>
            <w:rStyle w:val="Hyperlink"/>
          </w:rPr>
          <w:t>web feature service</w:t>
        </w:r>
        <w:r w:rsidRPr="00283E2D">
          <w:rPr>
            <w:rStyle w:val="Hyperlink"/>
          </w:rPr>
          <w:t xml:space="preserve"> </w:t>
        </w:r>
        <w:r w:rsidR="00A51E9D" w:rsidRPr="00283E2D">
          <w:rPr>
            <w:rStyle w:val="Hyperlink"/>
          </w:rPr>
          <w:t>(WFS)</w:t>
        </w:r>
      </w:hyperlink>
      <w:r w:rsidR="00A51E9D" w:rsidRPr="00283E2D">
        <w:t xml:space="preserve"> </w:t>
      </w:r>
      <w:r w:rsidRPr="00283E2D">
        <w:t xml:space="preserve">is a </w:t>
      </w:r>
      <w:r w:rsidR="00A51E9D" w:rsidRPr="00283E2D">
        <w:t>three-step process:</w:t>
      </w:r>
    </w:p>
    <w:p w:rsidR="00A51E9D" w:rsidRPr="00283E2D" w:rsidRDefault="00A51E9D" w:rsidP="002A5DE2">
      <w:pPr>
        <w:pStyle w:val="ListParagraph"/>
        <w:numPr>
          <w:ilvl w:val="0"/>
          <w:numId w:val="4"/>
        </w:numPr>
      </w:pPr>
      <w:r w:rsidRPr="00283E2D">
        <w:t>Extract the</w:t>
      </w:r>
      <w:r w:rsidR="007650E3" w:rsidRPr="00283E2D">
        <w:t xml:space="preserve"> data fr</w:t>
      </w:r>
      <w:r w:rsidRPr="00283E2D">
        <w:t>om its source data set</w:t>
      </w:r>
    </w:p>
    <w:p w:rsidR="00CF745F" w:rsidRPr="00283E2D" w:rsidRDefault="00A51E9D" w:rsidP="002A5DE2">
      <w:pPr>
        <w:pStyle w:val="ListParagraph"/>
        <w:numPr>
          <w:ilvl w:val="0"/>
          <w:numId w:val="4"/>
        </w:numPr>
      </w:pPr>
      <w:r w:rsidRPr="00283E2D">
        <w:t>Transform the</w:t>
      </w:r>
      <w:r w:rsidR="007650E3" w:rsidRPr="00283E2D">
        <w:t xml:space="preserve"> </w:t>
      </w:r>
      <w:r w:rsidRPr="00283E2D">
        <w:t>data</w:t>
      </w:r>
      <w:r w:rsidR="007650E3" w:rsidRPr="00283E2D">
        <w:t xml:space="preserve"> t</w:t>
      </w:r>
      <w:r w:rsidR="008A0980" w:rsidRPr="00283E2D">
        <w:t xml:space="preserve">o an </w:t>
      </w:r>
      <w:hyperlink w:anchor="Interchange_Format" w:history="1">
        <w:r w:rsidR="008A0980" w:rsidRPr="00283E2D">
          <w:rPr>
            <w:rStyle w:val="Hyperlink"/>
          </w:rPr>
          <w:t>interchange format</w:t>
        </w:r>
      </w:hyperlink>
    </w:p>
    <w:p w:rsidR="00A51E9D" w:rsidRPr="00283E2D" w:rsidRDefault="00CF745F" w:rsidP="002A5DE2">
      <w:pPr>
        <w:pStyle w:val="ListParagraph"/>
        <w:numPr>
          <w:ilvl w:val="1"/>
          <w:numId w:val="4"/>
        </w:numPr>
      </w:pPr>
      <w:r w:rsidRPr="00283E2D">
        <w:t xml:space="preserve">In </w:t>
      </w:r>
      <w:r w:rsidR="006E18B6" w:rsidRPr="00283E2D">
        <w:t>the context of this cookbook</w:t>
      </w:r>
      <w:r w:rsidRPr="00283E2D">
        <w:t>, th</w:t>
      </w:r>
      <w:r w:rsidR="007650E3" w:rsidRPr="00283E2D">
        <w:t xml:space="preserve">e GeoSciML-portrayal </w:t>
      </w:r>
      <w:hyperlink w:anchor="Schema" w:history="1">
        <w:r w:rsidR="007650E3" w:rsidRPr="00283E2D">
          <w:rPr>
            <w:rStyle w:val="Hyperlink"/>
          </w:rPr>
          <w:t>schema</w:t>
        </w:r>
      </w:hyperlink>
      <w:r w:rsidRPr="00283E2D">
        <w:t xml:space="preserve"> constitutes the appropriate interchange format</w:t>
      </w:r>
    </w:p>
    <w:p w:rsidR="00A51E9D" w:rsidRPr="00283E2D" w:rsidRDefault="00A51E9D" w:rsidP="002A5DE2">
      <w:pPr>
        <w:pStyle w:val="ListParagraph"/>
        <w:numPr>
          <w:ilvl w:val="0"/>
          <w:numId w:val="4"/>
        </w:numPr>
      </w:pPr>
      <w:r w:rsidRPr="00283E2D">
        <w:t xml:space="preserve">Load </w:t>
      </w:r>
      <w:r w:rsidR="007650E3" w:rsidRPr="00283E2D">
        <w:t>the transformed data into whatever sort of data store is most convenient for the server implem</w:t>
      </w:r>
      <w:r w:rsidRPr="00283E2D">
        <w:t>entation of the OGC WMS and WFS</w:t>
      </w:r>
    </w:p>
    <w:p w:rsidR="00A51E9D" w:rsidRPr="00283E2D" w:rsidRDefault="007650E3" w:rsidP="002A5DE2">
      <w:r w:rsidRPr="00283E2D">
        <w:t>This process is commonly called ‘ETL’.</w:t>
      </w:r>
    </w:p>
    <w:p w:rsidR="007650E3" w:rsidRPr="00283E2D" w:rsidRDefault="007650E3" w:rsidP="002A5DE2">
      <w:r w:rsidRPr="00283E2D">
        <w:t xml:space="preserve">There </w:t>
      </w:r>
      <w:r w:rsidR="00A51E9D" w:rsidRPr="00283E2D">
        <w:t>exists</w:t>
      </w:r>
      <w:r w:rsidRPr="00283E2D">
        <w:t xml:space="preserve"> a broad spectrum of approaches to th</w:t>
      </w:r>
      <w:r w:rsidR="00A51E9D" w:rsidRPr="00283E2D">
        <w:t>e</w:t>
      </w:r>
      <w:r w:rsidRPr="00283E2D">
        <w:t xml:space="preserve"> ETL process. We focus in this tutorial on what we deem to be a common situation in which the source data is in a </w:t>
      </w:r>
      <w:hyperlink w:anchor="Database" w:history="1">
        <w:r w:rsidRPr="00283E2D">
          <w:rPr>
            <w:rStyle w:val="Hyperlink"/>
          </w:rPr>
          <w:t>database</w:t>
        </w:r>
      </w:hyperlink>
      <w:r w:rsidRPr="00283E2D">
        <w:t xml:space="preserve"> feature class (possibly in an ESRI geodatabase, shape file, or PostGIS table) with one </w:t>
      </w:r>
      <w:hyperlink w:anchor="Database_Record" w:history="1">
        <w:r w:rsidRPr="00283E2D">
          <w:rPr>
            <w:rStyle w:val="Hyperlink"/>
          </w:rPr>
          <w:t>record</w:t>
        </w:r>
      </w:hyperlink>
      <w:r w:rsidRPr="00283E2D">
        <w:t xml:space="preserve"> for each geometric </w:t>
      </w:r>
      <w:hyperlink w:anchor="Feature" w:history="1">
        <w:r w:rsidRPr="00283E2D">
          <w:rPr>
            <w:rStyle w:val="Hyperlink"/>
          </w:rPr>
          <w:t>feature</w:t>
        </w:r>
      </w:hyperlink>
      <w:r w:rsidRPr="00283E2D">
        <w:t xml:space="preserve"> (line or polygon), each feature has either a link to a description </w:t>
      </w:r>
      <w:r w:rsidR="000A4CDD">
        <w:t xml:space="preserve">table that contains the required elements for the interchange format, </w:t>
      </w:r>
      <w:r w:rsidRPr="00283E2D">
        <w:t xml:space="preserve">or includes </w:t>
      </w:r>
      <w:hyperlink w:anchor="Database_Field" w:history="1">
        <w:r w:rsidRPr="00283E2D">
          <w:rPr>
            <w:rStyle w:val="Hyperlink"/>
          </w:rPr>
          <w:t>fields</w:t>
        </w:r>
      </w:hyperlink>
      <w:r w:rsidRPr="00283E2D">
        <w:t xml:space="preserve"> specifying </w:t>
      </w:r>
      <w:r w:rsidR="000A4CDD">
        <w:t>required content in each record</w:t>
      </w:r>
      <w:r w:rsidRPr="00283E2D">
        <w:t>. Source information for the map data and</w:t>
      </w:r>
      <w:r w:rsidR="000A4CDD">
        <w:t xml:space="preserve"> geologci</w:t>
      </w:r>
      <w:r w:rsidRPr="00283E2D">
        <w:t xml:space="preserve"> unit descriptions is also required.</w:t>
      </w:r>
    </w:p>
    <w:p w:rsidR="007650E3" w:rsidRPr="00283E2D" w:rsidRDefault="007650E3" w:rsidP="002A5DE2">
      <w:r w:rsidRPr="00283E2D">
        <w:t xml:space="preserve">The most difficult part of the ETL process is typically determining what representative lithology, age, younger age and older age categories from a standard vocabulary to assign to each </w:t>
      </w:r>
      <w:r w:rsidR="000A4CDD">
        <w:t xml:space="preserve">geologic </w:t>
      </w:r>
      <w:r w:rsidRPr="00283E2D">
        <w:t>unit. OneGeology conformance proscribes that these vocabularies should be the CGI SimpleLithology vocabulary for lithology and the International Stratigraphic Commission Geologic Time Scale 2009 for age</w:t>
      </w:r>
      <w:r w:rsidR="000A4CDD">
        <w:t xml:space="preserve"> (see vocabulary links at </w:t>
      </w:r>
      <w:r w:rsidR="00DE0ECB" w:rsidRPr="00DE0ECB">
        <w:t>http://resource.geosciml.org/</w:t>
      </w:r>
      <w:r w:rsidR="00DE0ECB">
        <w:t>)</w:t>
      </w:r>
      <w:r w:rsidRPr="00283E2D">
        <w:t>.</w:t>
      </w:r>
    </w:p>
    <w:p w:rsidR="007820B9" w:rsidRPr="002A5DE2" w:rsidRDefault="007820B9" w:rsidP="002A5DE2">
      <w:pPr>
        <w:pStyle w:val="Heading2"/>
      </w:pPr>
      <w:bookmarkStart w:id="125" w:name="_Toc321148901"/>
      <w:bookmarkStart w:id="126" w:name="_Toc364676126"/>
      <w:r w:rsidRPr="002A5DE2">
        <w:t>Mapping from source data</w:t>
      </w:r>
      <w:bookmarkEnd w:id="125"/>
      <w:bookmarkEnd w:id="126"/>
    </w:p>
    <w:p w:rsidR="007820B9" w:rsidRPr="00283E2D" w:rsidRDefault="006E18B6" w:rsidP="002A5DE2">
      <w:r w:rsidRPr="00283E2D">
        <w:t>The following outline describes the basic ETL workflow:</w:t>
      </w:r>
    </w:p>
    <w:p w:rsidR="007820B9" w:rsidRPr="00283E2D" w:rsidRDefault="007820B9" w:rsidP="002A5DE2">
      <w:pPr>
        <w:pStyle w:val="ListParagraph"/>
        <w:numPr>
          <w:ilvl w:val="0"/>
          <w:numId w:val="5"/>
        </w:numPr>
      </w:pPr>
      <w:r w:rsidRPr="00283E2D">
        <w:t xml:space="preserve">Determine which </w:t>
      </w:r>
      <w:hyperlink w:anchor="Database_Field" w:history="1">
        <w:r w:rsidRPr="00283E2D">
          <w:rPr>
            <w:rStyle w:val="Hyperlink"/>
          </w:rPr>
          <w:t>fields</w:t>
        </w:r>
      </w:hyperlink>
      <w:r w:rsidRPr="00283E2D">
        <w:t xml:space="preserve"> in the source data contain the information that is to be delivered in the </w:t>
      </w:r>
      <w:hyperlink w:anchor="Interchange_Format" w:history="1">
        <w:r w:rsidRPr="00283E2D">
          <w:rPr>
            <w:rStyle w:val="Hyperlink"/>
          </w:rPr>
          <w:t>interchange format</w:t>
        </w:r>
      </w:hyperlink>
      <w:r w:rsidRPr="00283E2D">
        <w:t xml:space="preserve"> fields. Multiple source fields may be combined into single interchange fields, and a single source field may impact values in multiple interchange fields.</w:t>
      </w:r>
    </w:p>
    <w:p w:rsidR="007820B9" w:rsidRPr="00283E2D" w:rsidRDefault="007820B9" w:rsidP="002A5DE2">
      <w:pPr>
        <w:pStyle w:val="ListParagraph"/>
        <w:numPr>
          <w:ilvl w:val="0"/>
          <w:numId w:val="5"/>
        </w:numPr>
      </w:pPr>
      <w:r w:rsidRPr="00283E2D">
        <w:t>Determine what steps are necessary to get the content into the interchange format. This may involve some calculation, such as concatenating text from</w:t>
      </w:r>
      <w:r w:rsidR="0062375F" w:rsidRPr="00283E2D">
        <w:t xml:space="preserve"> multiple fields to populate</w:t>
      </w:r>
      <w:r w:rsidRPr="00283E2D">
        <w:t xml:space="preserve"> </w:t>
      </w:r>
      <w:r w:rsidR="0062375F" w:rsidRPr="00283E2D">
        <w:t>requisite</w:t>
      </w:r>
      <w:r w:rsidRPr="00283E2D">
        <w:t xml:space="preserve"> fields in </w:t>
      </w:r>
      <w:r w:rsidR="00995C3A" w:rsidRPr="00283E2D">
        <w:t>the interchange format</w:t>
      </w:r>
      <w:r w:rsidRPr="00283E2D">
        <w:t xml:space="preserve">. Use of the standard vocabularies for </w:t>
      </w:r>
      <w:hyperlink w:anchor="Interoperability" w:history="1">
        <w:r w:rsidRPr="00283E2D">
          <w:rPr>
            <w:rStyle w:val="Hyperlink"/>
          </w:rPr>
          <w:t>interoperability</w:t>
        </w:r>
      </w:hyperlink>
      <w:r w:rsidRPr="00283E2D">
        <w:t xml:space="preserve"> will likely require mapping vocabulary terms in the source data to identifiers for concepts in the controlled vocabularies </w:t>
      </w:r>
      <w:r w:rsidR="00240605" w:rsidRPr="00283E2D">
        <w:t xml:space="preserve">for the fields that require </w:t>
      </w:r>
      <w:hyperlink w:anchor="URI" w:history="1">
        <w:r w:rsidR="00240605" w:rsidRPr="00283E2D">
          <w:rPr>
            <w:rStyle w:val="Hyperlink"/>
          </w:rPr>
          <w:t>URI</w:t>
        </w:r>
        <w:r w:rsidRPr="00283E2D">
          <w:rPr>
            <w:rStyle w:val="Hyperlink"/>
          </w:rPr>
          <w:t>s</w:t>
        </w:r>
      </w:hyperlink>
      <w:r w:rsidRPr="00283E2D">
        <w:t xml:space="preserve"> (see next section). </w:t>
      </w:r>
    </w:p>
    <w:p w:rsidR="007820B9" w:rsidRPr="00283E2D" w:rsidRDefault="007820B9" w:rsidP="002A5DE2">
      <w:pPr>
        <w:pStyle w:val="ListParagraph"/>
        <w:numPr>
          <w:ilvl w:val="0"/>
          <w:numId w:val="5"/>
        </w:numPr>
      </w:pPr>
      <w:r w:rsidRPr="00283E2D">
        <w:t xml:space="preserve">Set up a query to generate a table with </w:t>
      </w:r>
      <w:r w:rsidRPr="00283E2D">
        <w:rPr>
          <w:b/>
        </w:rPr>
        <w:t>field names exactly matchi</w:t>
      </w:r>
      <w:r w:rsidR="00240605" w:rsidRPr="00283E2D">
        <w:rPr>
          <w:b/>
        </w:rPr>
        <w:t>ng the field names in the inter</w:t>
      </w:r>
      <w:r w:rsidRPr="00283E2D">
        <w:rPr>
          <w:b/>
        </w:rPr>
        <w:t xml:space="preserve">change </w:t>
      </w:r>
      <w:hyperlink w:anchor="Schema" w:history="1">
        <w:r w:rsidRPr="00283E2D">
          <w:rPr>
            <w:rStyle w:val="Hyperlink"/>
            <w:b/>
          </w:rPr>
          <w:t>schema</w:t>
        </w:r>
      </w:hyperlink>
      <w:r w:rsidRPr="00283E2D">
        <w:t>. In some cases it may be convenient to generate the interchange schema table in several steps, populating subsets of the fields each time. It may</w:t>
      </w:r>
      <w:r w:rsidR="00240605" w:rsidRPr="00283E2D">
        <w:t xml:space="preserve"> also</w:t>
      </w:r>
      <w:r w:rsidRPr="00283E2D">
        <w:t xml:space="preserve"> be useful to generate a table with unique combinations of contact, fault, or geologic unit </w:t>
      </w:r>
      <w:r w:rsidRPr="00283E2D">
        <w:lastRenderedPageBreak/>
        <w:t xml:space="preserve">properties from the source data, and map each combination to corresponding properties in the interchange format. Depending on individual situations, the unique descriptions can be identified using the specification_uri, name, or genericSymbolizer field; identifiers in this field can then be used to join the interchange format properties with individual features. </w:t>
      </w:r>
    </w:p>
    <w:p w:rsidR="007820B9" w:rsidRPr="00283E2D" w:rsidRDefault="007820B9" w:rsidP="002A5DE2">
      <w:pPr>
        <w:pStyle w:val="ListParagraph"/>
        <w:numPr>
          <w:ilvl w:val="0"/>
          <w:numId w:val="5"/>
        </w:numPr>
      </w:pPr>
      <w:r w:rsidRPr="00283E2D">
        <w:t xml:space="preserve">The table of unique descriptions can then be </w:t>
      </w:r>
      <w:r w:rsidRPr="00283E2D">
        <w:rPr>
          <w:b/>
        </w:rPr>
        <w:t>joined</w:t>
      </w:r>
      <w:r w:rsidRPr="00283E2D">
        <w:t xml:space="preserve"> with the geometry elements to generate the final feature classes for the portrayal view </w:t>
      </w:r>
      <w:hyperlink w:anchor="Web_Service" w:history="1">
        <w:r w:rsidRPr="00283E2D">
          <w:rPr>
            <w:rStyle w:val="Hyperlink"/>
          </w:rPr>
          <w:t>service</w:t>
        </w:r>
      </w:hyperlink>
      <w:r w:rsidRPr="00283E2D">
        <w:t xml:space="preserve">. ESRI Shapefiles and PostGIS tables are useful representations for the final feature class that the </w:t>
      </w:r>
      <w:hyperlink w:anchor="WMS" w:history="1">
        <w:r w:rsidRPr="00283E2D">
          <w:rPr>
            <w:rStyle w:val="Hyperlink"/>
          </w:rPr>
          <w:t>WMS</w:t>
        </w:r>
      </w:hyperlink>
      <w:r w:rsidRPr="00283E2D">
        <w:t xml:space="preserve"> server will use. Shapefiles will truncate field names longer tha</w:t>
      </w:r>
      <w:r w:rsidR="00240605" w:rsidRPr="00283E2D">
        <w:t>n</w:t>
      </w:r>
      <w:r w:rsidRPr="00283E2D">
        <w:t xml:space="preserve"> 10 characters, so in order to use them, the map server must support defining </w:t>
      </w:r>
      <w:hyperlink w:anchor="XML" w:history="1">
        <w:r w:rsidRPr="00283E2D">
          <w:rPr>
            <w:rStyle w:val="Hyperlink"/>
          </w:rPr>
          <w:t>XML</w:t>
        </w:r>
      </w:hyperlink>
      <w:r w:rsidRPr="00283E2D">
        <w:t xml:space="preserve"> </w:t>
      </w:r>
      <w:hyperlink w:anchor="Element" w:history="1">
        <w:r w:rsidRPr="00283E2D">
          <w:rPr>
            <w:rStyle w:val="Hyperlink"/>
          </w:rPr>
          <w:t>element</w:t>
        </w:r>
      </w:hyperlink>
      <w:r w:rsidRPr="00283E2D">
        <w:t xml:space="preserve"> names distinct from data table field names</w:t>
      </w:r>
      <w:r w:rsidR="008E5BCF">
        <w:t xml:space="preserve"> for element names</w:t>
      </w:r>
      <w:r w:rsidRPr="00283E2D">
        <w:t xml:space="preserve"> that are longer than 10 characters.</w:t>
      </w:r>
    </w:p>
    <w:p w:rsidR="007820B9" w:rsidRPr="00283E2D" w:rsidRDefault="007820B9" w:rsidP="002A5DE2">
      <w:pPr>
        <w:pStyle w:val="ListParagraph"/>
        <w:numPr>
          <w:ilvl w:val="0"/>
          <w:numId w:val="5"/>
        </w:numPr>
      </w:pPr>
      <w:r w:rsidRPr="00283E2D">
        <w:t xml:space="preserve">Set up the configuration for the WMS server. This procedure will be specific to the particular server implementation that is being used. Procedures for deployment using GeoServer and ArcGIS server are discussed in Appendices A and B respectively. </w:t>
      </w:r>
    </w:p>
    <w:p w:rsidR="007820B9" w:rsidRPr="00283E2D" w:rsidRDefault="007820B9" w:rsidP="002A5DE2">
      <w:pPr>
        <w:pStyle w:val="ListParagraph"/>
        <w:numPr>
          <w:ilvl w:val="0"/>
          <w:numId w:val="5"/>
        </w:numPr>
      </w:pPr>
      <w:r w:rsidRPr="00283E2D">
        <w:t xml:space="preserve">Create </w:t>
      </w:r>
      <w:hyperlink w:anchor="Metadata" w:history="1">
        <w:r w:rsidRPr="00283E2D">
          <w:rPr>
            <w:rStyle w:val="Hyperlink"/>
          </w:rPr>
          <w:t>metadata</w:t>
        </w:r>
      </w:hyperlink>
      <w:r w:rsidRPr="00283E2D">
        <w:t xml:space="preserve"> for the dataset and its service distribution and load it into a catalog server to make the serviced discoverable.</w:t>
      </w:r>
    </w:p>
    <w:p w:rsidR="00EB72EB" w:rsidRPr="002A5DE2" w:rsidRDefault="00EB72EB" w:rsidP="002A5DE2">
      <w:pPr>
        <w:pStyle w:val="Heading3"/>
      </w:pPr>
      <w:bookmarkStart w:id="127" w:name="_Toc321148902"/>
      <w:bookmarkStart w:id="128" w:name="_Toc364676127"/>
      <w:r w:rsidRPr="002A5DE2">
        <w:t>Interchange formats</w:t>
      </w:r>
      <w:bookmarkEnd w:id="127"/>
      <w:bookmarkEnd w:id="128"/>
    </w:p>
    <w:p w:rsidR="00EB72EB" w:rsidRPr="00283E2D" w:rsidRDefault="00DE0ECB" w:rsidP="002A5DE2">
      <w:r>
        <w:t>T</w:t>
      </w:r>
      <w:r w:rsidR="00EB72EB" w:rsidRPr="00283E2D">
        <w:t xml:space="preserve">his </w:t>
      </w:r>
      <w:r w:rsidR="00EB72EB" w:rsidRPr="002A5DE2">
        <w:t>cookbook</w:t>
      </w:r>
      <w:r w:rsidR="00EB72EB" w:rsidRPr="00283E2D">
        <w:t xml:space="preserve"> </w:t>
      </w:r>
      <w:r>
        <w:t>describes deploying services using</w:t>
      </w:r>
      <w:r w:rsidRPr="00283E2D">
        <w:t xml:space="preserve"> </w:t>
      </w:r>
      <w:r w:rsidR="00EB72EB" w:rsidRPr="00283E2D">
        <w:t xml:space="preserve">GeoSciML-portrayal XML </w:t>
      </w:r>
      <w:r>
        <w:t xml:space="preserve">as the information </w:t>
      </w:r>
      <w:hyperlink w:anchor="Interchange_Format" w:history="1">
        <w:r w:rsidR="00EB72EB" w:rsidRPr="00283E2D">
          <w:rPr>
            <w:rStyle w:val="Hyperlink"/>
          </w:rPr>
          <w:t xml:space="preserve">interchange </w:t>
        </w:r>
      </w:hyperlink>
      <w:r>
        <w:rPr>
          <w:rStyle w:val="Hyperlink"/>
        </w:rPr>
        <w:t>format</w:t>
      </w:r>
      <w:r w:rsidR="00EB72EB" w:rsidRPr="00283E2D">
        <w:t xml:space="preserve">. </w:t>
      </w:r>
      <w:r>
        <w:t>Features provided by these services have content</w:t>
      </w:r>
      <w:r w:rsidR="00EB72EB" w:rsidRPr="00283E2D">
        <w:t xml:space="preserve"> structured according to an appropriate GeoSciML-portrayal schema. </w:t>
      </w:r>
      <w:r>
        <w:t>This content is accessed either through WMS getFeatureInfo requests or through WFS getFeature requests.</w:t>
      </w:r>
    </w:p>
    <w:p w:rsidR="00EB72EB" w:rsidRPr="00283E2D" w:rsidRDefault="00EB72EB" w:rsidP="002A5DE2">
      <w:r w:rsidRPr="00283E2D">
        <w:t xml:space="preserve">The GeoSciML-portrayal feature classes detailed in </w:t>
      </w:r>
      <w:hyperlink w:anchor="_GeoSciML-Portrayal_Feature_Types" w:history="1">
        <w:r w:rsidRPr="00283E2D">
          <w:rPr>
            <w:rStyle w:val="Hyperlink"/>
          </w:rPr>
          <w:t>Section 2</w:t>
        </w:r>
      </w:hyperlink>
      <w:r w:rsidRPr="00283E2D">
        <w:t xml:space="preserve"> </w:t>
      </w:r>
      <w:r w:rsidR="00DE0ECB">
        <w:t>implement</w:t>
      </w:r>
      <w:r w:rsidRPr="00283E2D">
        <w:t xml:space="preserve"> three schemas</w:t>
      </w:r>
      <w:r w:rsidR="00DE0ECB">
        <w:t xml:space="preserve"> content models:</w:t>
      </w:r>
      <w:r w:rsidR="00C73FF1" w:rsidRPr="00283E2D">
        <w:t xml:space="preserve"> </w:t>
      </w:r>
    </w:p>
    <w:p w:rsidR="00EB72EB" w:rsidRPr="00283E2D" w:rsidRDefault="00DE0ECB" w:rsidP="002A5DE2">
      <w:pPr>
        <w:pStyle w:val="ListParagraph"/>
        <w:numPr>
          <w:ilvl w:val="0"/>
          <w:numId w:val="6"/>
        </w:numPr>
      </w:pPr>
      <w:r>
        <w:fldChar w:fldCharType="begin"/>
      </w:r>
      <w:r>
        <w:instrText xml:space="preserve"> REF _Ref321727329 \h </w:instrText>
      </w:r>
      <w:r>
        <w:fldChar w:fldCharType="separate"/>
      </w:r>
      <w:r w:rsidR="006C0140" w:rsidRPr="00283E2D">
        <w:t xml:space="preserve">Table </w:t>
      </w:r>
      <w:r w:rsidR="006C0140">
        <w:rPr>
          <w:noProof/>
        </w:rPr>
        <w:t>1</w:t>
      </w:r>
      <w:r>
        <w:fldChar w:fldCharType="end"/>
      </w:r>
      <w:r w:rsidR="00EB72EB" w:rsidRPr="00283E2D">
        <w:t xml:space="preserve"> </w:t>
      </w:r>
      <w:r>
        <w:t>specifies</w:t>
      </w:r>
      <w:r w:rsidRPr="00283E2D">
        <w:t xml:space="preserve"> </w:t>
      </w:r>
      <w:r w:rsidR="00EB72EB" w:rsidRPr="00283E2D">
        <w:t xml:space="preserve">the </w:t>
      </w:r>
      <w:r>
        <w:t>content</w:t>
      </w:r>
      <w:r w:rsidRPr="00283E2D">
        <w:t xml:space="preserve"> </w:t>
      </w:r>
      <w:r w:rsidR="00EB72EB" w:rsidRPr="00283E2D">
        <w:t xml:space="preserve">for the GeoSciML-portrayal ContactView schema </w:t>
      </w:r>
    </w:p>
    <w:p w:rsidR="00EB72EB" w:rsidRPr="00283E2D" w:rsidRDefault="00DE0ECB" w:rsidP="002A5DE2">
      <w:pPr>
        <w:pStyle w:val="ListParagraph"/>
        <w:numPr>
          <w:ilvl w:val="0"/>
          <w:numId w:val="6"/>
        </w:numPr>
      </w:pPr>
      <w:r>
        <w:fldChar w:fldCharType="begin"/>
      </w:r>
      <w:r>
        <w:instrText xml:space="preserve"> REF _Ref321727337 \h </w:instrText>
      </w:r>
      <w:r>
        <w:fldChar w:fldCharType="separate"/>
      </w:r>
      <w:r w:rsidR="006C0140" w:rsidRPr="00283E2D">
        <w:t xml:space="preserve">Table </w:t>
      </w:r>
      <w:r w:rsidR="006C0140">
        <w:rPr>
          <w:noProof/>
        </w:rPr>
        <w:t>2</w:t>
      </w:r>
      <w:r>
        <w:fldChar w:fldCharType="end"/>
      </w:r>
      <w:r w:rsidR="00EB72EB" w:rsidRPr="00283E2D">
        <w:t xml:space="preserve"> </w:t>
      </w:r>
      <w:r>
        <w:t>specifies the content</w:t>
      </w:r>
      <w:r w:rsidR="00EB72EB" w:rsidRPr="00283E2D">
        <w:t xml:space="preserve"> for the GeoSciML-portrayal ShearDisplacementStructureView </w:t>
      </w:r>
    </w:p>
    <w:p w:rsidR="00EB72EB" w:rsidRPr="00283E2D" w:rsidRDefault="00DE0ECB" w:rsidP="002A5DE2">
      <w:pPr>
        <w:pStyle w:val="ListParagraph"/>
        <w:numPr>
          <w:ilvl w:val="0"/>
          <w:numId w:val="6"/>
        </w:numPr>
      </w:pPr>
      <w:r>
        <w:fldChar w:fldCharType="begin"/>
      </w:r>
      <w:r>
        <w:instrText xml:space="preserve"> REF _Ref321727345 \h </w:instrText>
      </w:r>
      <w:r>
        <w:fldChar w:fldCharType="separate"/>
      </w:r>
      <w:r w:rsidR="006C0140" w:rsidRPr="00283E2D">
        <w:t xml:space="preserve">Table </w:t>
      </w:r>
      <w:r w:rsidR="006C0140">
        <w:rPr>
          <w:noProof/>
        </w:rPr>
        <w:t>3</w:t>
      </w:r>
      <w:r>
        <w:fldChar w:fldCharType="end"/>
      </w:r>
      <w:r w:rsidR="00EB72EB" w:rsidRPr="00283E2D">
        <w:t xml:space="preserve"> </w:t>
      </w:r>
      <w:r>
        <w:t>specifies the content for</w:t>
      </w:r>
      <w:r w:rsidR="00EB72EB" w:rsidRPr="00283E2D">
        <w:t xml:space="preserve"> the GeoSciML-portrayal GeologicUnitView </w:t>
      </w:r>
    </w:p>
    <w:p w:rsidR="00EB72EB" w:rsidRPr="00283E2D" w:rsidRDefault="00EB72EB" w:rsidP="002A5DE2">
      <w:r w:rsidRPr="00283E2D">
        <w:t xml:space="preserve">By entering geoscience data into an XML document </w:t>
      </w:r>
      <w:r w:rsidR="00DE0ECB">
        <w:t xml:space="preserve">that implements these content models using the schema at </w:t>
      </w:r>
      <w:r w:rsidR="00DE0ECB" w:rsidRPr="00DE0ECB">
        <w:t>http://schemas.geosciml.org/geosciml-portrayal/1.0/</w:t>
      </w:r>
      <w:r w:rsidRPr="00283E2D">
        <w:t>, one is creating an interchange document.</w:t>
      </w:r>
    </w:p>
    <w:p w:rsidR="0005138D" w:rsidRPr="002A5DE2" w:rsidRDefault="0005138D" w:rsidP="002A5DE2">
      <w:pPr>
        <w:pStyle w:val="Heading3"/>
      </w:pPr>
      <w:bookmarkStart w:id="129" w:name="_Toc321148903"/>
      <w:bookmarkStart w:id="130" w:name="_Toc364676128"/>
      <w:r w:rsidRPr="002A5DE2">
        <w:t xml:space="preserve">Schema mapping </w:t>
      </w:r>
      <w:r w:rsidR="00725EA5" w:rsidRPr="002A5DE2">
        <w:t>in ESRI ArcGIS</w:t>
      </w:r>
      <w:bookmarkEnd w:id="129"/>
      <w:bookmarkEnd w:id="130"/>
    </w:p>
    <w:p w:rsidR="00725EA5" w:rsidRPr="00283E2D" w:rsidRDefault="00725EA5" w:rsidP="002A5DE2">
      <w:r w:rsidRPr="00283E2D">
        <w:t>This section provides an example of schema mapping in ESRI ArcGIS, using ArcMap, ArcCatalog, and ArcToolbox.</w:t>
      </w:r>
      <w:r w:rsidR="00C31F4E">
        <w:t xml:space="preserve">  The procedure requires connecting to the spatial data container (file geodatabase, shapefile, or SDE database), creating a new feature class using the geosciml-portrayal schema if necessary, and loading data from the source dataset into the geosciml-portrayal-schema feature class.</w:t>
      </w:r>
    </w:p>
    <w:p w:rsidR="00725EA5" w:rsidRPr="00283E2D" w:rsidRDefault="00725EA5" w:rsidP="002A5DE2">
      <w:pPr>
        <w:pStyle w:val="ListParagraph"/>
        <w:numPr>
          <w:ilvl w:val="0"/>
          <w:numId w:val="18"/>
        </w:numPr>
      </w:pPr>
      <w:r w:rsidRPr="00283E2D">
        <w:t>Open ArcCatalog</w:t>
      </w:r>
    </w:p>
    <w:p w:rsidR="00725EA5" w:rsidRPr="00283E2D" w:rsidRDefault="00725EA5" w:rsidP="002A5DE2">
      <w:pPr>
        <w:pStyle w:val="ListParagraph"/>
        <w:numPr>
          <w:ilvl w:val="0"/>
          <w:numId w:val="18"/>
        </w:numPr>
      </w:pPr>
      <w:r w:rsidRPr="00283E2D">
        <w:t xml:space="preserve">Locate or create a </w:t>
      </w:r>
      <w:r w:rsidRPr="00283E2D">
        <w:rPr>
          <w:b/>
        </w:rPr>
        <w:t>spatial database</w:t>
      </w:r>
      <w:r w:rsidRPr="00283E2D">
        <w:t xml:space="preserve"> that will be used to host your web services in accordance with the GeoSciML-portrayal schema</w:t>
      </w:r>
    </w:p>
    <w:p w:rsidR="00725EA5" w:rsidRPr="00283E2D" w:rsidRDefault="00725EA5" w:rsidP="002A5DE2">
      <w:pPr>
        <w:pStyle w:val="ListParagraph"/>
        <w:numPr>
          <w:ilvl w:val="1"/>
          <w:numId w:val="18"/>
        </w:numPr>
      </w:pPr>
      <w:r w:rsidRPr="00283E2D">
        <w:lastRenderedPageBreak/>
        <w:t xml:space="preserve">Sometimes it’s easier to create a new database in accordance with the GeoSciML-portrayal schema; other times, it’s better to create a new </w:t>
      </w:r>
      <w:r w:rsidR="00C31F4E">
        <w:t>feature class</w:t>
      </w:r>
      <w:r w:rsidR="00C31F4E" w:rsidRPr="00283E2D">
        <w:t xml:space="preserve"> </w:t>
      </w:r>
      <w:r w:rsidRPr="00283E2D">
        <w:t>within an existing database.</w:t>
      </w:r>
      <w:r w:rsidR="00C73FF1" w:rsidRPr="00283E2D">
        <w:t xml:space="preserve"> </w:t>
      </w:r>
      <w:r w:rsidRPr="00283E2D">
        <w:t>The conditions needed to make this determination depend on individual context</w:t>
      </w:r>
      <w:r w:rsidR="00DE0905" w:rsidRPr="00283E2D">
        <w:t>, and beyond the scope of this document</w:t>
      </w:r>
      <w:r w:rsidRPr="00283E2D">
        <w:t>.</w:t>
      </w:r>
    </w:p>
    <w:p w:rsidR="00725EA5" w:rsidRPr="00283E2D" w:rsidRDefault="00BF7D19" w:rsidP="002A5DE2">
      <w:pPr>
        <w:pStyle w:val="ListParagraph"/>
        <w:numPr>
          <w:ilvl w:val="0"/>
          <w:numId w:val="18"/>
        </w:numPr>
      </w:pPr>
      <w:r w:rsidRPr="00283E2D">
        <w:rPr>
          <w:noProof/>
        </w:rPr>
        <mc:AlternateContent>
          <mc:Choice Requires="wpg">
            <w:drawing>
              <wp:anchor distT="0" distB="0" distL="114300" distR="114300" simplePos="0" relativeHeight="251699200" behindDoc="0" locked="0" layoutInCell="1" allowOverlap="1" wp14:anchorId="079F365A" wp14:editId="01F4C868">
                <wp:simplePos x="0" y="0"/>
                <wp:positionH relativeFrom="column">
                  <wp:posOffset>2025650</wp:posOffset>
                </wp:positionH>
                <wp:positionV relativeFrom="paragraph">
                  <wp:posOffset>474980</wp:posOffset>
                </wp:positionV>
                <wp:extent cx="2969895" cy="2094230"/>
                <wp:effectExtent l="0" t="0" r="1905" b="1270"/>
                <wp:wrapTopAndBottom/>
                <wp:docPr id="12" name="Group 12"/>
                <wp:cNvGraphicFramePr/>
                <a:graphic xmlns:a="http://schemas.openxmlformats.org/drawingml/2006/main">
                  <a:graphicData uri="http://schemas.microsoft.com/office/word/2010/wordprocessingGroup">
                    <wpg:wgp>
                      <wpg:cNvGrpSpPr/>
                      <wpg:grpSpPr>
                        <a:xfrm>
                          <a:off x="0" y="0"/>
                          <a:ext cx="2969895" cy="2094230"/>
                          <a:chOff x="0" y="0"/>
                          <a:chExt cx="2969972" cy="2099324"/>
                        </a:xfrm>
                      </wpg:grpSpPr>
                      <pic:pic xmlns:pic="http://schemas.openxmlformats.org/drawingml/2006/picture">
                        <pic:nvPicPr>
                          <pic:cNvPr id="10" name="Picture 10"/>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69972" cy="1982419"/>
                          </a:xfrm>
                          <a:prstGeom prst="rect">
                            <a:avLst/>
                          </a:prstGeom>
                          <a:noFill/>
                        </pic:spPr>
                      </pic:pic>
                      <wps:wsp>
                        <wps:cNvPr id="11" name="Text Box 11"/>
                        <wps:cNvSpPr txBox="1"/>
                        <wps:spPr>
                          <a:xfrm>
                            <a:off x="0" y="1916394"/>
                            <a:ext cx="2969260" cy="182930"/>
                          </a:xfrm>
                          <a:prstGeom prst="rect">
                            <a:avLst/>
                          </a:prstGeom>
                          <a:solidFill>
                            <a:prstClr val="white"/>
                          </a:solidFill>
                          <a:ln>
                            <a:noFill/>
                          </a:ln>
                          <a:effectLst/>
                        </wps:spPr>
                        <wps:txbx>
                          <w:txbxContent>
                            <w:p w:rsidR="00340195" w:rsidRPr="001D1519" w:rsidRDefault="00340195" w:rsidP="002A5DE2">
                              <w:pPr>
                                <w:pStyle w:val="Caption"/>
                              </w:pPr>
                              <w:r>
                                <w:t xml:space="preserve">Figure </w:t>
                              </w:r>
                              <w:fldSimple w:instr=" SEQ Figure \* ARABIC ">
                                <w:r>
                                  <w:rPr>
                                    <w:noProof/>
                                  </w:rPr>
                                  <w:t>5</w:t>
                                </w:r>
                              </w:fldSimple>
                              <w:r>
                                <w:t>: Adding a Spatial Database Connection in ArcCatalog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2" o:spid="_x0000_s1040" style="position:absolute;left:0;text-align:left;margin-left:159.5pt;margin-top:37.4pt;width:233.85pt;height:164.9pt;z-index:251699200;mso-height-relative:margin" coordsize="29699,20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">
                <v:shape id="Picture 10" o:spid="_x0000_s1041" type="#_x0000_t75" style="position:absolute;width:29699;height:198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4+/LCAAAA2wAAAA8AAABkcnMvZG93bnJldi54bWxEj0GLwjAQhe+C/yGMsDdN3YMrXaOIICwe&#10;lFV/wJDMtsVmEpqo7b93DgveZnhv3vtmtel9qx7UpSawgfmsAEVsg2u4MnC97KdLUCkjO2wDk4GB&#10;EmzW49EKSxee/EuPc66UhHAq0UCdcyy1TrYmj2kWIrFof6HzmGXtKu06fEq4b/VnUSy0x4alocZI&#10;u5rs7Xz3Bi76dnD2a2f9cDoeTnaIi+YajfmY9NtvUJn6/Db/X/84wRd6+UUG0O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PvywgAAANsAAAAPAAAAAAAAAAAAAAAAAJ8C&#10;AABkcnMvZG93bnJldi54bWxQSwUGAAAAAAQABAD3AAAAjgMAAAAA&#10;">
                  <v:imagedata r:id="rId44" o:title=""/>
                  <v:path arrowok="t"/>
                </v:shape>
                <v:shape id="Text Box 11" o:spid="_x0000_s1042" type="#_x0000_t202" style="position:absolute;top:19163;width:29692;height:1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5xxcIA&#10;AADbAAAADwAAAGRycy9kb3ducmV2LnhtbERPO2vDMBDeC/0P4gpdSi3HQwhu5JAmLXRIh6Qh82Fd&#10;bRPrZCT59e+rQCHbfXzPW28m04qBnG8sK1gkKQji0uqGKwXnn8/XFQgfkDW2lknBTB42xePDGnNt&#10;Rz7ScAqViCHsc1RQh9DlUvqyJoM+sR1x5H6tMxgidJXUDscYblqZpelSGmw4NtTY0a6m8nrqjYLl&#10;3vXjkXcv+/PHAb+7Kru8zxelnp+m7RuIQFO4i//dXzrOX8Dtl3i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bnHFwgAAANsAAAAPAAAAAAAAAAAAAAAAAJgCAABkcnMvZG93&#10;bnJldi54bWxQSwUGAAAAAAQABAD1AAAAhwMAAAAA&#10;" stroked="f">
                  <v:textbox inset="0,0,0,0">
                    <w:txbxContent>
                      <w:p w:rsidR="00340195" w:rsidRPr="001D1519" w:rsidRDefault="00340195" w:rsidP="002A5DE2">
                        <w:pPr>
                          <w:pStyle w:val="Caption"/>
                        </w:pPr>
                        <w:r>
                          <w:t xml:space="preserve">Figure </w:t>
                        </w:r>
                        <w:r>
                          <w:fldChar w:fldCharType="begin"/>
                        </w:r>
                        <w:r>
                          <w:instrText xml:space="preserve"> SEQ Figure \* ARABIC </w:instrText>
                        </w:r>
                        <w:r>
                          <w:fldChar w:fldCharType="separate"/>
                        </w:r>
                        <w:r>
                          <w:rPr>
                            <w:noProof/>
                          </w:rPr>
                          <w:t>5</w:t>
                        </w:r>
                        <w:r>
                          <w:rPr>
                            <w:noProof/>
                          </w:rPr>
                          <w:fldChar w:fldCharType="end"/>
                        </w:r>
                        <w:r>
                          <w:t>: Adding a Spatial Database Connection in ArcCatalog</w:t>
                        </w:r>
                      </w:p>
                    </w:txbxContent>
                  </v:textbox>
                </v:shape>
                <w10:wrap type="topAndBottom"/>
              </v:group>
            </w:pict>
          </mc:Fallback>
        </mc:AlternateContent>
      </w:r>
      <w:r w:rsidR="00725EA5" w:rsidRPr="00283E2D">
        <w:t xml:space="preserve">Connect to the desired spatial database under </w:t>
      </w:r>
      <w:r w:rsidR="00725EA5" w:rsidRPr="00283E2D">
        <w:rPr>
          <w:b/>
        </w:rPr>
        <w:t>Database Connections</w:t>
      </w:r>
      <w:r w:rsidR="00207E1E">
        <w:rPr>
          <w:b/>
        </w:rPr>
        <w:t xml:space="preserve"> (Figure 5)</w:t>
      </w:r>
      <w:r w:rsidR="00725EA5" w:rsidRPr="00283E2D">
        <w:t xml:space="preserve"> </w:t>
      </w:r>
    </w:p>
    <w:p w:rsidR="00725EA5" w:rsidRPr="00283E2D" w:rsidRDefault="00725EA5" w:rsidP="002A5DE2">
      <w:pPr>
        <w:pStyle w:val="ListParagraph"/>
        <w:numPr>
          <w:ilvl w:val="0"/>
          <w:numId w:val="18"/>
        </w:numPr>
      </w:pPr>
      <w:r w:rsidRPr="00283E2D">
        <w:t xml:space="preserve">In the </w:t>
      </w:r>
      <w:r w:rsidRPr="00283E2D">
        <w:rPr>
          <w:b/>
        </w:rPr>
        <w:t>Spatial Database Connection</w:t>
      </w:r>
      <w:r w:rsidRPr="00283E2D">
        <w:t xml:space="preserve"> window, specify the location and (if necessary) the credentials needed to access</w:t>
      </w:r>
      <w:r w:rsidR="00C73FF1" w:rsidRPr="00283E2D">
        <w:t xml:space="preserve"> the desired spatial database. </w:t>
      </w:r>
      <w:r w:rsidRPr="00283E2D">
        <w:t xml:space="preserve">Click </w:t>
      </w:r>
      <w:r w:rsidRPr="00283E2D">
        <w:rPr>
          <w:b/>
        </w:rPr>
        <w:t>OK</w:t>
      </w:r>
      <w:r w:rsidRPr="00283E2D">
        <w:t xml:space="preserve"> when finished.</w:t>
      </w:r>
    </w:p>
    <w:p w:rsidR="00725EA5" w:rsidRPr="00283E2D" w:rsidRDefault="00725EA5" w:rsidP="002A5DE2">
      <w:pPr>
        <w:pStyle w:val="ListParagraph"/>
        <w:numPr>
          <w:ilvl w:val="0"/>
          <w:numId w:val="18"/>
        </w:numPr>
      </w:pPr>
      <w:r w:rsidRPr="00283E2D">
        <w:t xml:space="preserve">After you have connected to the spatial database you intend to use for your services, right-click the desired database; in the context menu that appears, click </w:t>
      </w:r>
      <w:r w:rsidRPr="00283E2D">
        <w:rPr>
          <w:b/>
        </w:rPr>
        <w:t>New</w:t>
      </w:r>
      <w:r w:rsidRPr="00283E2D">
        <w:t xml:space="preserve"> &gt; </w:t>
      </w:r>
      <w:r w:rsidRPr="00283E2D">
        <w:rPr>
          <w:b/>
        </w:rPr>
        <w:t>Feature Class</w:t>
      </w:r>
      <w:r w:rsidR="00C73FF1" w:rsidRPr="00283E2D">
        <w:t>…</w:t>
      </w:r>
      <w:r w:rsidRPr="00283E2D">
        <w:br/>
      </w:r>
      <w:r w:rsidRPr="00283E2D">
        <w:br/>
        <w:t xml:space="preserve">This </w:t>
      </w:r>
      <w:r w:rsidR="00C73FF1" w:rsidRPr="00283E2D">
        <w:t xml:space="preserve">will bring up the </w:t>
      </w:r>
      <w:r w:rsidR="00C73FF1" w:rsidRPr="00283E2D">
        <w:rPr>
          <w:b/>
        </w:rPr>
        <w:t>New Feature Class</w:t>
      </w:r>
      <w:r w:rsidR="00C73FF1" w:rsidRPr="00283E2D">
        <w:t xml:space="preserve"> dialogue box</w:t>
      </w:r>
      <w:r w:rsidRPr="00283E2D">
        <w:t>.</w:t>
      </w:r>
    </w:p>
    <w:p w:rsidR="00725EA5" w:rsidRPr="00283E2D" w:rsidRDefault="00725EA5" w:rsidP="002A5DE2">
      <w:pPr>
        <w:pStyle w:val="ListParagraph"/>
        <w:numPr>
          <w:ilvl w:val="1"/>
          <w:numId w:val="18"/>
        </w:numPr>
      </w:pPr>
      <w:r w:rsidRPr="00283E2D">
        <w:t xml:space="preserve">In the </w:t>
      </w:r>
      <w:r w:rsidRPr="00283E2D">
        <w:rPr>
          <w:b/>
        </w:rPr>
        <w:t>New Feature Class</w:t>
      </w:r>
      <w:r w:rsidRPr="00283E2D">
        <w:t xml:space="preserve"> dialogue box, type the name for your feature class (this is </w:t>
      </w:r>
      <w:r w:rsidRPr="00283E2D">
        <w:rPr>
          <w:i/>
        </w:rPr>
        <w:t>not</w:t>
      </w:r>
      <w:r w:rsidR="00C73FF1" w:rsidRPr="00283E2D">
        <w:t xml:space="preserve"> the name of the web service). Use the pulldown menu to </w:t>
      </w:r>
      <w:r w:rsidRPr="00283E2D">
        <w:t xml:space="preserve">select the appropriate </w:t>
      </w:r>
      <w:r w:rsidRPr="00283E2D">
        <w:rPr>
          <w:b/>
        </w:rPr>
        <w:t>Type</w:t>
      </w:r>
      <w:r w:rsidRPr="00283E2D">
        <w:t xml:space="preserve"> of </w:t>
      </w:r>
      <w:hyperlink w:anchor="Feature" w:history="1">
        <w:r w:rsidRPr="00283E2D">
          <w:rPr>
            <w:rStyle w:val="Hyperlink"/>
          </w:rPr>
          <w:t>feature</w:t>
        </w:r>
      </w:hyperlink>
      <w:r w:rsidRPr="00283E2D">
        <w:t xml:space="preserve"> geometry for the data y</w:t>
      </w:r>
      <w:r w:rsidR="00C73FF1" w:rsidRPr="00283E2D">
        <w:t>ou are going to publish</w:t>
      </w:r>
      <w:r w:rsidRPr="00283E2D">
        <w:t xml:space="preserve">. When you are finished filling out the form, click </w:t>
      </w:r>
      <w:r w:rsidRPr="00283E2D">
        <w:rPr>
          <w:b/>
        </w:rPr>
        <w:t>Next</w:t>
      </w:r>
      <w:r w:rsidRPr="00283E2D">
        <w:t xml:space="preserve">. </w:t>
      </w:r>
      <w:r w:rsidR="00C31F4E">
        <w:t>Note that if you are loading into a shapefile, field names longer than 10 characters will be truncated; aliases assigned to the fields must contain the complete geosciml-portrayal field name.</w:t>
      </w:r>
    </w:p>
    <w:p w:rsidR="00C73FF1" w:rsidRPr="00283E2D" w:rsidRDefault="00725EA5" w:rsidP="002A5DE2">
      <w:pPr>
        <w:pStyle w:val="ListParagraph"/>
        <w:numPr>
          <w:ilvl w:val="1"/>
          <w:numId w:val="18"/>
        </w:numPr>
      </w:pPr>
      <w:r w:rsidRPr="00283E2D">
        <w:t xml:space="preserve">Choose the </w:t>
      </w:r>
      <w:r w:rsidRPr="00283E2D">
        <w:rPr>
          <w:b/>
        </w:rPr>
        <w:t>coordinate system</w:t>
      </w:r>
      <w:r w:rsidR="00C73FF1" w:rsidRPr="00283E2D">
        <w:t xml:space="preserve"> for your feature class. </w:t>
      </w:r>
    </w:p>
    <w:p w:rsidR="00024828" w:rsidRPr="00283E2D" w:rsidRDefault="00725EA5" w:rsidP="002A5DE2">
      <w:pPr>
        <w:pStyle w:val="ListParagraph"/>
        <w:numPr>
          <w:ilvl w:val="2"/>
          <w:numId w:val="18"/>
        </w:numPr>
      </w:pPr>
      <w:r w:rsidRPr="00283E2D">
        <w:t>For</w:t>
      </w:r>
      <w:r w:rsidR="00C73FF1" w:rsidRPr="00283E2D">
        <w:t xml:space="preserve"> the purposes of </w:t>
      </w:r>
      <w:hyperlink w:anchor="Interoperability" w:history="1">
        <w:r w:rsidRPr="00283E2D">
          <w:rPr>
            <w:rStyle w:val="Hyperlink"/>
          </w:rPr>
          <w:t>interoperability</w:t>
        </w:r>
      </w:hyperlink>
      <w:r w:rsidRPr="00283E2D">
        <w:t>, WGS 1984 is th</w:t>
      </w:r>
      <w:r w:rsidR="00C73FF1" w:rsidRPr="00283E2D">
        <w:t>e coordinate system</w:t>
      </w:r>
      <w:r w:rsidR="00C22896">
        <w:t xml:space="preserve"> required by OneGeology</w:t>
      </w:r>
      <w:r w:rsidR="00C73FF1" w:rsidRPr="00283E2D">
        <w:t>. To select the WGS 1984 coordinate system, navigate to the</w:t>
      </w:r>
      <w:r w:rsidRPr="00283E2D">
        <w:t xml:space="preserve"> </w:t>
      </w:r>
      <w:r w:rsidRPr="00283E2D">
        <w:rPr>
          <w:b/>
        </w:rPr>
        <w:t>Geographic Coord</w:t>
      </w:r>
      <w:r w:rsidR="00C73FF1" w:rsidRPr="00283E2D">
        <w:rPr>
          <w:b/>
        </w:rPr>
        <w:t>inate System</w:t>
      </w:r>
      <w:r w:rsidR="00C73FF1" w:rsidRPr="00283E2D">
        <w:t xml:space="preserve"> &gt; </w:t>
      </w:r>
      <w:r w:rsidR="00C73FF1" w:rsidRPr="00283E2D">
        <w:rPr>
          <w:b/>
        </w:rPr>
        <w:t>World</w:t>
      </w:r>
      <w:r w:rsidR="00C73FF1" w:rsidRPr="00283E2D">
        <w:t xml:space="preserve"> directory and click the WGS 1984 coordinate system</w:t>
      </w:r>
      <w:r w:rsidR="00024828" w:rsidRPr="00283E2D">
        <w:t>.</w:t>
      </w:r>
    </w:p>
    <w:p w:rsidR="00725EA5" w:rsidRPr="00283E2D" w:rsidRDefault="00725EA5" w:rsidP="002A5DE2">
      <w:pPr>
        <w:pStyle w:val="ListParagraph"/>
      </w:pPr>
      <w:r w:rsidRPr="00283E2D">
        <w:t xml:space="preserve">When you have located the </w:t>
      </w:r>
      <w:r w:rsidR="00024828" w:rsidRPr="00283E2D">
        <w:t>desired</w:t>
      </w:r>
      <w:r w:rsidRPr="00283E2D">
        <w:t xml:space="preserve"> coordinate system, click </w:t>
      </w:r>
      <w:r w:rsidRPr="00283E2D">
        <w:rPr>
          <w:b/>
        </w:rPr>
        <w:t>Next</w:t>
      </w:r>
      <w:r w:rsidRPr="00283E2D">
        <w:t>.</w:t>
      </w:r>
    </w:p>
    <w:p w:rsidR="00024828" w:rsidRPr="00283E2D" w:rsidRDefault="00024828" w:rsidP="00C22896">
      <w:pPr>
        <w:pStyle w:val="ListParagraph"/>
        <w:numPr>
          <w:ilvl w:val="1"/>
          <w:numId w:val="18"/>
        </w:numPr>
      </w:pPr>
      <w:r w:rsidRPr="00283E2D">
        <w:t>Specify</w:t>
      </w:r>
      <w:r w:rsidR="00725EA5" w:rsidRPr="00283E2D">
        <w:t xml:space="preserve"> the resolution for your feature class</w:t>
      </w:r>
      <w:r w:rsidR="00C22896">
        <w:t xml:space="preserve">. </w:t>
      </w:r>
      <w:r w:rsidRPr="00283E2D">
        <w:t xml:space="preserve"> </w:t>
      </w:r>
      <w:r w:rsidR="00C22896" w:rsidRPr="00C22896">
        <w:t xml:space="preserve">The XY tolerance defaults to 0.000000008983153, which is fine for most applications, but </w:t>
      </w:r>
      <w:r w:rsidR="00C22896">
        <w:t>may</w:t>
      </w:r>
      <w:r w:rsidR="00C22896" w:rsidRPr="00C22896">
        <w:t xml:space="preserve"> be changed if necessary by entering an appropriate </w:t>
      </w:r>
      <w:r w:rsidR="00C22896">
        <w:t>value</w:t>
      </w:r>
      <w:r w:rsidR="00C22896" w:rsidRPr="00C22896">
        <w:t xml:space="preserve"> into the XY Tolerance field.</w:t>
      </w:r>
    </w:p>
    <w:p w:rsidR="00024828" w:rsidRPr="00283E2D" w:rsidRDefault="00725EA5" w:rsidP="002A5DE2">
      <w:pPr>
        <w:pStyle w:val="ListParagraph"/>
      </w:pPr>
      <w:r w:rsidRPr="00283E2D">
        <w:t xml:space="preserve">When finished, click </w:t>
      </w:r>
      <w:r w:rsidRPr="00283E2D">
        <w:rPr>
          <w:b/>
        </w:rPr>
        <w:t>Next</w:t>
      </w:r>
      <w:r w:rsidRPr="00283E2D">
        <w:t>.</w:t>
      </w:r>
    </w:p>
    <w:p w:rsidR="00490F76" w:rsidRPr="00283E2D" w:rsidRDefault="00490F76" w:rsidP="002A5DE2">
      <w:pPr>
        <w:pStyle w:val="ListParagraph"/>
        <w:numPr>
          <w:ilvl w:val="1"/>
          <w:numId w:val="18"/>
        </w:numPr>
      </w:pPr>
      <w:r w:rsidRPr="00283E2D">
        <w:t>Specify</w:t>
      </w:r>
      <w:r w:rsidR="00725EA5" w:rsidRPr="00283E2D">
        <w:t xml:space="preserve"> the </w:t>
      </w:r>
      <w:r w:rsidR="00725EA5" w:rsidRPr="00283E2D">
        <w:rPr>
          <w:b/>
        </w:rPr>
        <w:t>Configuration keyword</w:t>
      </w:r>
      <w:r w:rsidR="00725EA5" w:rsidRPr="00283E2D">
        <w:t xml:space="preserve"> for your feature class.</w:t>
      </w:r>
      <w:r w:rsidR="00C73FF1" w:rsidRPr="00283E2D">
        <w:t xml:space="preserve"> </w:t>
      </w:r>
    </w:p>
    <w:p w:rsidR="00490F76" w:rsidRPr="00283E2D" w:rsidRDefault="00725EA5" w:rsidP="002A5DE2">
      <w:pPr>
        <w:pStyle w:val="ListParagraph"/>
        <w:numPr>
          <w:ilvl w:val="2"/>
          <w:numId w:val="18"/>
        </w:numPr>
      </w:pPr>
      <w:r w:rsidRPr="00283E2D">
        <w:t>The default Configuration keyword is fine for most database storage architectures.</w:t>
      </w:r>
      <w:r w:rsidR="00C73FF1" w:rsidRPr="00283E2D">
        <w:t xml:space="preserve"> </w:t>
      </w:r>
    </w:p>
    <w:p w:rsidR="00725EA5" w:rsidRPr="00283E2D" w:rsidRDefault="00725EA5" w:rsidP="002A5DE2">
      <w:pPr>
        <w:pStyle w:val="ListParagraph"/>
      </w:pPr>
      <w:r w:rsidRPr="00283E2D">
        <w:t xml:space="preserve">When finished, click </w:t>
      </w:r>
      <w:r w:rsidRPr="00283E2D">
        <w:rPr>
          <w:b/>
        </w:rPr>
        <w:t>Next</w:t>
      </w:r>
      <w:r w:rsidRPr="00283E2D">
        <w:t>.</w:t>
      </w:r>
    </w:p>
    <w:p w:rsidR="00E423E5" w:rsidRPr="00283E2D" w:rsidRDefault="00725EA5" w:rsidP="002A5DE2">
      <w:pPr>
        <w:pStyle w:val="ListParagraph"/>
        <w:numPr>
          <w:ilvl w:val="1"/>
          <w:numId w:val="18"/>
        </w:numPr>
      </w:pPr>
      <w:r w:rsidRPr="00283E2D">
        <w:lastRenderedPageBreak/>
        <w:t xml:space="preserve">Enter </w:t>
      </w:r>
      <w:r w:rsidR="00E423E5" w:rsidRPr="00283E2D">
        <w:t>appropriate</w:t>
      </w:r>
      <w:r w:rsidRPr="00283E2D">
        <w:t xml:space="preserve"> field headings under the </w:t>
      </w:r>
      <w:r w:rsidRPr="00283E2D">
        <w:rPr>
          <w:b/>
        </w:rPr>
        <w:t>Field Name</w:t>
      </w:r>
      <w:r w:rsidR="00E423E5" w:rsidRPr="00283E2D">
        <w:t xml:space="preserve"> column; specify the parameters for each field by entering appropriate values in the </w:t>
      </w:r>
      <w:r w:rsidRPr="00283E2D">
        <w:rPr>
          <w:b/>
        </w:rPr>
        <w:t>Data Type</w:t>
      </w:r>
      <w:r w:rsidRPr="00283E2D">
        <w:t xml:space="preserve"> column and </w:t>
      </w:r>
      <w:r w:rsidR="00E423E5" w:rsidRPr="00283E2D">
        <w:t xml:space="preserve">in the </w:t>
      </w:r>
      <w:r w:rsidRPr="00283E2D">
        <w:rPr>
          <w:b/>
        </w:rPr>
        <w:t>Field Properties</w:t>
      </w:r>
      <w:r w:rsidRPr="00283E2D">
        <w:t xml:space="preserve"> section (Figure 6).</w:t>
      </w:r>
    </w:p>
    <w:p w:rsidR="00E423E5" w:rsidRPr="00283E2D" w:rsidRDefault="00490F76" w:rsidP="002A5DE2">
      <w:pPr>
        <w:pStyle w:val="ListParagraph"/>
        <w:numPr>
          <w:ilvl w:val="2"/>
          <w:numId w:val="18"/>
        </w:numPr>
      </w:pPr>
      <w:r w:rsidRPr="00283E2D">
        <w:t>To comply with GeoSciML-portrayal</w:t>
      </w:r>
      <w:r w:rsidR="00725EA5" w:rsidRPr="00283E2D">
        <w:t>, all field names and associated parameters must conform exactly to the GeoSciML-portrayal</w:t>
      </w:r>
      <w:r w:rsidRPr="00283E2D">
        <w:t xml:space="preserve"> </w:t>
      </w:r>
      <w:hyperlink w:anchor="Schema" w:history="1">
        <w:r w:rsidRPr="00283E2D">
          <w:rPr>
            <w:rStyle w:val="Hyperlink"/>
            <w:b/>
          </w:rPr>
          <w:t>schema</w:t>
        </w:r>
      </w:hyperlink>
      <w:r w:rsidRPr="00283E2D">
        <w:t xml:space="preserve"> that is appropriate for your dataset</w:t>
      </w:r>
      <w:r w:rsidR="00725EA5" w:rsidRPr="00283E2D">
        <w:t>.</w:t>
      </w:r>
      <w:r w:rsidR="00C73FF1" w:rsidRPr="00283E2D">
        <w:t xml:space="preserve"> </w:t>
      </w:r>
      <w:r w:rsidR="00725EA5" w:rsidRPr="00283E2D">
        <w:t xml:space="preserve">This includes capitalization, spacing, underscores, </w:t>
      </w:r>
      <w:r w:rsidR="00E423E5" w:rsidRPr="00283E2D">
        <w:t xml:space="preserve">field lengths, and cardinality. </w:t>
      </w:r>
      <w:r w:rsidR="00E423E5" w:rsidRPr="00283E2D">
        <w:br/>
      </w:r>
      <w:r w:rsidR="00E423E5" w:rsidRPr="00283E2D">
        <w:br/>
        <w:t xml:space="preserve">Appropriate values can be found in Section 4, </w:t>
      </w:r>
      <w:hyperlink w:anchor="_GeoSciML-Portrayal" w:history="1">
        <w:r w:rsidR="00E423E5" w:rsidRPr="00283E2D">
          <w:rPr>
            <w:rStyle w:val="Hyperlink"/>
          </w:rPr>
          <w:t>GeoSciML-Portrayal Feature Types</w:t>
        </w:r>
      </w:hyperlink>
      <w:r w:rsidR="00E423E5" w:rsidRPr="00283E2D">
        <w:t>.</w:t>
      </w:r>
    </w:p>
    <w:p w:rsidR="00725EA5" w:rsidRPr="00283E2D" w:rsidRDefault="00E423E5" w:rsidP="002A5DE2">
      <w:pPr>
        <w:pStyle w:val="ListParagraph"/>
      </w:pPr>
      <w:r w:rsidRPr="00283E2D">
        <w:rPr>
          <w:noProof/>
        </w:rPr>
        <mc:AlternateContent>
          <mc:Choice Requires="wpg">
            <w:drawing>
              <wp:anchor distT="0" distB="0" distL="114300" distR="114300" simplePos="0" relativeHeight="251702272" behindDoc="0" locked="0" layoutInCell="1" allowOverlap="1" wp14:anchorId="26B8E99E" wp14:editId="1EE70FD8">
                <wp:simplePos x="0" y="0"/>
                <wp:positionH relativeFrom="column">
                  <wp:posOffset>2061845</wp:posOffset>
                </wp:positionH>
                <wp:positionV relativeFrom="paragraph">
                  <wp:posOffset>300990</wp:posOffset>
                </wp:positionV>
                <wp:extent cx="3013710" cy="3837940"/>
                <wp:effectExtent l="0" t="0" r="0" b="0"/>
                <wp:wrapTopAndBottom/>
                <wp:docPr id="16" name="Group 16"/>
                <wp:cNvGraphicFramePr/>
                <a:graphic xmlns:a="http://schemas.openxmlformats.org/drawingml/2006/main">
                  <a:graphicData uri="http://schemas.microsoft.com/office/word/2010/wordprocessingGroup">
                    <wpg:wgp>
                      <wpg:cNvGrpSpPr/>
                      <wpg:grpSpPr>
                        <a:xfrm>
                          <a:off x="0" y="0"/>
                          <a:ext cx="3013710" cy="3837940"/>
                          <a:chOff x="0" y="0"/>
                          <a:chExt cx="3013863" cy="3840463"/>
                        </a:xfrm>
                      </wpg:grpSpPr>
                      <pic:pic xmlns:pic="http://schemas.openxmlformats.org/drawingml/2006/picture">
                        <pic:nvPicPr>
                          <pic:cNvPr id="14" name="Picture 14"/>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3863" cy="3511296"/>
                          </a:xfrm>
                          <a:prstGeom prst="rect">
                            <a:avLst/>
                          </a:prstGeom>
                          <a:noFill/>
                        </pic:spPr>
                      </pic:pic>
                      <wps:wsp>
                        <wps:cNvPr id="15" name="Text Box 15"/>
                        <wps:cNvSpPr txBox="1"/>
                        <wps:spPr>
                          <a:xfrm>
                            <a:off x="0" y="3511126"/>
                            <a:ext cx="3011805" cy="329337"/>
                          </a:xfrm>
                          <a:prstGeom prst="rect">
                            <a:avLst/>
                          </a:prstGeom>
                          <a:solidFill>
                            <a:prstClr val="white"/>
                          </a:solidFill>
                          <a:ln>
                            <a:noFill/>
                          </a:ln>
                          <a:effectLst/>
                        </wps:spPr>
                        <wps:txbx>
                          <w:txbxContent>
                            <w:p w:rsidR="00340195" w:rsidRPr="00807055" w:rsidRDefault="00340195" w:rsidP="002A5DE2">
                              <w:pPr>
                                <w:pStyle w:val="Caption"/>
                                <w:rPr>
                                  <w:noProof/>
                                </w:rPr>
                              </w:pPr>
                              <w:r>
                                <w:t xml:space="preserve">Figure </w:t>
                              </w:r>
                              <w:fldSimple w:instr=" SEQ Figure \* ARABIC ">
                                <w:r>
                                  <w:rPr>
                                    <w:noProof/>
                                  </w:rPr>
                                  <w:t>6</w:t>
                                </w:r>
                              </w:fldSimple>
                              <w:r>
                                <w:t>: Step 5E - Entering GeoSciML-portrayal schema field names and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6" o:spid="_x0000_s1043" style="position:absolute;left:0;text-align:left;margin-left:162.35pt;margin-top:23.7pt;width:237.3pt;height:302.2pt;z-index:251702272;mso-height-relative:margin" coordsize="30138,38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">
                <v:shape id="Picture 14" o:spid="_x0000_s1044" type="#_x0000_t75" style="position:absolute;width:30138;height:351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g4CfCAAAA2wAAAA8AAABkcnMvZG93bnJldi54bWxET0trwkAQvhf8D8sI3nQTLaVGVxFBiLQ9&#10;1Md9yI5JMDsbd1eN/fXdgtDbfHzPmS8704gbOV9bVpCOEhDEhdU1lwoO+83wHYQPyBoby6TgQR6W&#10;i97LHDNt7/xNt10oRQxhn6GCKoQ2k9IXFRn0I9sSR+5kncEQoSuldniP4aaR4yR5kwZrjg0VtrSu&#10;qDjvrkZB68rJ8XqhNJVf04/HZfuZ5z+FUoN+t5qBCNSFf/HTnes4/xX+fokHyM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oOAnwgAAANsAAAAPAAAAAAAAAAAAAAAAAJ8C&#10;AABkcnMvZG93bnJldi54bWxQSwUGAAAAAAQABAD3AAAAjgMAAAAA&#10;">
                  <v:imagedata r:id="rId46" o:title=""/>
                  <v:path arrowok="t"/>
                </v:shape>
                <v:shape id="Text Box 15" o:spid="_x0000_s1045" type="#_x0000_t202" style="position:absolute;top:35111;width:30118;height:3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340195" w:rsidRPr="00807055" w:rsidRDefault="00340195" w:rsidP="002A5DE2">
                        <w:pPr>
                          <w:pStyle w:val="Caption"/>
                          <w:rPr>
                            <w:noProof/>
                          </w:rPr>
                        </w:pPr>
                        <w:r>
                          <w:t xml:space="preserve">Figure </w:t>
                        </w:r>
                        <w:r>
                          <w:fldChar w:fldCharType="begin"/>
                        </w:r>
                        <w:r>
                          <w:instrText xml:space="preserve"> SEQ Figure \* ARABIC </w:instrText>
                        </w:r>
                        <w:r>
                          <w:fldChar w:fldCharType="separate"/>
                        </w:r>
                        <w:r>
                          <w:rPr>
                            <w:noProof/>
                          </w:rPr>
                          <w:t>6</w:t>
                        </w:r>
                        <w:r>
                          <w:rPr>
                            <w:noProof/>
                          </w:rPr>
                          <w:fldChar w:fldCharType="end"/>
                        </w:r>
                        <w:r>
                          <w:t>: Step 5E - Entering GeoSciML-portrayal schema field names and parameters</w:t>
                        </w:r>
                      </w:p>
                    </w:txbxContent>
                  </v:textbox>
                </v:shape>
                <w10:wrap type="topAndBottom"/>
              </v:group>
            </w:pict>
          </mc:Fallback>
        </mc:AlternateContent>
      </w:r>
      <w:r w:rsidR="00725EA5" w:rsidRPr="00283E2D">
        <w:t xml:space="preserve">When done, click </w:t>
      </w:r>
      <w:r w:rsidR="00725EA5" w:rsidRPr="00283E2D">
        <w:rPr>
          <w:b/>
        </w:rPr>
        <w:t>Finish</w:t>
      </w:r>
      <w:r w:rsidR="00725EA5" w:rsidRPr="00283E2D">
        <w:t>.</w:t>
      </w:r>
    </w:p>
    <w:p w:rsidR="00E423E5" w:rsidRPr="00283E2D" w:rsidRDefault="00E423E5" w:rsidP="002A5DE2"/>
    <w:p w:rsidR="00725EA5" w:rsidRPr="00283E2D" w:rsidRDefault="00725EA5" w:rsidP="002A5DE2">
      <w:r w:rsidRPr="00283E2D">
        <w:t xml:space="preserve">Your new </w:t>
      </w:r>
      <w:r w:rsidRPr="00283E2D">
        <w:rPr>
          <w:b/>
        </w:rPr>
        <w:t>Feature Class</w:t>
      </w:r>
      <w:r w:rsidRPr="00283E2D">
        <w:t xml:space="preserve">, </w:t>
      </w:r>
      <w:r w:rsidR="00E423E5" w:rsidRPr="00283E2D">
        <w:t>structured by</w:t>
      </w:r>
      <w:r w:rsidRPr="00283E2D">
        <w:t xml:space="preserve"> the</w:t>
      </w:r>
      <w:r w:rsidR="00E423E5" w:rsidRPr="00283E2D">
        <w:t xml:space="preserve"> appropriate</w:t>
      </w:r>
      <w:r w:rsidRPr="00283E2D">
        <w:t xml:space="preserve"> </w:t>
      </w:r>
      <w:r w:rsidRPr="00283E2D">
        <w:rPr>
          <w:b/>
        </w:rPr>
        <w:t>GeoSciML-portrayal schema</w:t>
      </w:r>
      <w:r w:rsidRPr="00283E2D">
        <w:t xml:space="preserve">, will appear in the </w:t>
      </w:r>
      <w:r w:rsidR="00E423E5" w:rsidRPr="00283E2D">
        <w:t>spatial database you</w:t>
      </w:r>
      <w:r w:rsidR="003A16F3" w:rsidRPr="00283E2D">
        <w:t xml:space="preserve"> selected or created above.</w:t>
      </w:r>
    </w:p>
    <w:p w:rsidR="00725EA5" w:rsidRPr="00283E2D" w:rsidRDefault="003A16F3" w:rsidP="002A5DE2">
      <w:r w:rsidRPr="00283E2D">
        <w:t>Next</w:t>
      </w:r>
      <w:r w:rsidR="00725EA5" w:rsidRPr="00283E2D">
        <w:t xml:space="preserve">, you </w:t>
      </w:r>
      <w:r w:rsidR="00BA4765" w:rsidRPr="00283E2D">
        <w:t xml:space="preserve">will </w:t>
      </w:r>
      <w:r w:rsidRPr="00283E2D">
        <w:t xml:space="preserve">use </w:t>
      </w:r>
      <w:r w:rsidRPr="00283E2D">
        <w:rPr>
          <w:b/>
        </w:rPr>
        <w:t>ArcToolbox</w:t>
      </w:r>
      <w:r w:rsidRPr="00283E2D">
        <w:t xml:space="preserve"> to </w:t>
      </w:r>
      <w:r w:rsidR="00725EA5" w:rsidRPr="00283E2D">
        <w:t>import and map your existing data into the n</w:t>
      </w:r>
      <w:r w:rsidRPr="00283E2D">
        <w:t>ew feature class you just selected or created above</w:t>
      </w:r>
      <w:r w:rsidR="00725EA5" w:rsidRPr="00283E2D">
        <w:t xml:space="preserve">. </w:t>
      </w:r>
    </w:p>
    <w:p w:rsidR="00725EA5" w:rsidRPr="00283E2D" w:rsidRDefault="00725EA5" w:rsidP="002A5DE2">
      <w:pPr>
        <w:pStyle w:val="ListParagraph"/>
        <w:numPr>
          <w:ilvl w:val="0"/>
          <w:numId w:val="19"/>
        </w:numPr>
      </w:pPr>
      <w:r w:rsidRPr="00283E2D">
        <w:t>Open ArcCatalog</w:t>
      </w:r>
    </w:p>
    <w:p w:rsidR="00725EA5" w:rsidRPr="00283E2D" w:rsidRDefault="00BA4765" w:rsidP="002A5DE2">
      <w:pPr>
        <w:pStyle w:val="ListParagraph"/>
        <w:numPr>
          <w:ilvl w:val="0"/>
          <w:numId w:val="19"/>
        </w:numPr>
      </w:pPr>
      <w:r w:rsidRPr="00283E2D">
        <w:lastRenderedPageBreak/>
        <w:t>O</w:t>
      </w:r>
      <w:r w:rsidR="00725EA5" w:rsidRPr="00283E2D">
        <w:t xml:space="preserve">n the menu bar of ArcCatalog, click the </w:t>
      </w:r>
      <w:r w:rsidR="00725EA5" w:rsidRPr="00283E2D">
        <w:rPr>
          <w:b/>
        </w:rPr>
        <w:t>ArcToolbox</w:t>
      </w:r>
      <w:r w:rsidR="00725EA5" w:rsidRPr="00283E2D">
        <w:t xml:space="preserve"> button</w:t>
      </w:r>
      <w:r w:rsidRPr="00283E2D">
        <w:t xml:space="preserve"> </w:t>
      </w:r>
      <w:r w:rsidRPr="00283E2D">
        <w:rPr>
          <w:noProof/>
        </w:rPr>
        <w:drawing>
          <wp:inline distT="0" distB="0" distL="0" distR="0" wp14:anchorId="215799DA" wp14:editId="38B60581">
            <wp:extent cx="255905" cy="231775"/>
            <wp:effectExtent l="114300" t="114300" r="106045" b="1111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5905" cy="231775"/>
                    </a:xfrm>
                    <a:prstGeom prst="rect">
                      <a:avLst/>
                    </a:prstGeom>
                    <a:noFill/>
                    <a:effectLst>
                      <a:outerShdw blurRad="63500" sx="137000" sy="137000" algn="ctr" rotWithShape="0">
                        <a:prstClr val="black">
                          <a:alpha val="40000"/>
                        </a:prstClr>
                      </a:outerShdw>
                    </a:effectLst>
                  </pic:spPr>
                </pic:pic>
              </a:graphicData>
            </a:graphic>
          </wp:inline>
        </w:drawing>
      </w:r>
    </w:p>
    <w:p w:rsidR="00725EA5" w:rsidRPr="00283E2D" w:rsidRDefault="00725EA5" w:rsidP="002A5DE2">
      <w:pPr>
        <w:pStyle w:val="ListParagraph"/>
        <w:numPr>
          <w:ilvl w:val="0"/>
          <w:numId w:val="19"/>
        </w:numPr>
      </w:pPr>
      <w:r w:rsidRPr="00283E2D">
        <w:t>In ArcToolbox, click Data Management Tools &gt; General &gt; Append</w:t>
      </w:r>
    </w:p>
    <w:p w:rsidR="00725EA5" w:rsidRPr="00283E2D" w:rsidRDefault="00725EA5" w:rsidP="002A5DE2">
      <w:pPr>
        <w:pStyle w:val="ListParagraph"/>
        <w:numPr>
          <w:ilvl w:val="0"/>
          <w:numId w:val="19"/>
        </w:numPr>
      </w:pPr>
      <w:r w:rsidRPr="00283E2D">
        <w:t xml:space="preserve">In the </w:t>
      </w:r>
      <w:r w:rsidRPr="00283E2D">
        <w:rPr>
          <w:b/>
        </w:rPr>
        <w:t>Append</w:t>
      </w:r>
      <w:r w:rsidRPr="00283E2D">
        <w:t xml:space="preserve"> window (Figure 7), you need to perform a number of tasks:</w:t>
      </w:r>
    </w:p>
    <w:p w:rsidR="00725EA5" w:rsidRPr="00283E2D" w:rsidRDefault="00725EA5" w:rsidP="002A5DE2">
      <w:pPr>
        <w:pStyle w:val="ListParagraph"/>
        <w:numPr>
          <w:ilvl w:val="1"/>
          <w:numId w:val="19"/>
        </w:numPr>
      </w:pPr>
      <w:r w:rsidRPr="00283E2D">
        <w:t xml:space="preserve">Specify the </w:t>
      </w:r>
      <w:r w:rsidRPr="00283E2D">
        <w:rPr>
          <w:b/>
        </w:rPr>
        <w:t>Input Dataset</w:t>
      </w:r>
      <w:r w:rsidRPr="00283E2D">
        <w:t>.</w:t>
      </w:r>
      <w:r w:rsidR="00C73FF1" w:rsidRPr="00283E2D">
        <w:t xml:space="preserve"> </w:t>
      </w:r>
      <w:r w:rsidRPr="00283E2D">
        <w:t>This will be your source data that does not conform to the GeoSciML-portrayal schema</w:t>
      </w:r>
    </w:p>
    <w:p w:rsidR="00725EA5" w:rsidRPr="00283E2D" w:rsidRDefault="00725EA5" w:rsidP="002A5DE2">
      <w:pPr>
        <w:pStyle w:val="ListParagraph"/>
        <w:numPr>
          <w:ilvl w:val="1"/>
          <w:numId w:val="19"/>
        </w:numPr>
      </w:pPr>
      <w:r w:rsidRPr="00283E2D">
        <w:t xml:space="preserve">Specify the </w:t>
      </w:r>
      <w:r w:rsidRPr="00283E2D">
        <w:rPr>
          <w:b/>
        </w:rPr>
        <w:t>Target Dataset</w:t>
      </w:r>
      <w:r w:rsidRPr="00283E2D">
        <w:t>.</w:t>
      </w:r>
      <w:r w:rsidR="00C73FF1" w:rsidRPr="00283E2D">
        <w:t xml:space="preserve"> </w:t>
      </w:r>
      <w:r w:rsidRPr="00283E2D">
        <w:t xml:space="preserve">This will be the Feature Class you created </w:t>
      </w:r>
      <w:r w:rsidR="00BA4765" w:rsidRPr="00283E2D">
        <w:t>above</w:t>
      </w:r>
    </w:p>
    <w:p w:rsidR="00725EA5" w:rsidRPr="00283E2D" w:rsidRDefault="00725EA5" w:rsidP="002A5DE2">
      <w:pPr>
        <w:pStyle w:val="ListParagraph"/>
        <w:numPr>
          <w:ilvl w:val="1"/>
          <w:numId w:val="19"/>
        </w:numPr>
      </w:pPr>
      <w:r w:rsidRPr="00283E2D">
        <w:t xml:space="preserve">Change the default </w:t>
      </w:r>
      <w:r w:rsidRPr="00283E2D">
        <w:rPr>
          <w:b/>
        </w:rPr>
        <w:t>Schema Type</w:t>
      </w:r>
      <w:r w:rsidRPr="00283E2D">
        <w:t xml:space="preserve"> to </w:t>
      </w:r>
      <w:r w:rsidRPr="00283E2D">
        <w:rPr>
          <w:b/>
        </w:rPr>
        <w:t>NO_TEST</w:t>
      </w:r>
      <w:r w:rsidRPr="00283E2D">
        <w:t>.</w:t>
      </w:r>
      <w:r w:rsidR="00C73FF1" w:rsidRPr="00283E2D">
        <w:t xml:space="preserve"> </w:t>
      </w:r>
      <w:r w:rsidRPr="00283E2D">
        <w:t>This last instruction is very important; it allows you to perform the schema mapping</w:t>
      </w:r>
    </w:p>
    <w:p w:rsidR="00725EA5" w:rsidRPr="00283E2D" w:rsidRDefault="00725EA5" w:rsidP="002A5DE2">
      <w:pPr>
        <w:pStyle w:val="ListParagraph"/>
        <w:numPr>
          <w:ilvl w:val="1"/>
          <w:numId w:val="19"/>
        </w:numPr>
      </w:pPr>
      <w:r w:rsidRPr="00283E2D">
        <w:t xml:space="preserve">For each field in the </w:t>
      </w:r>
      <w:r w:rsidRPr="00283E2D">
        <w:rPr>
          <w:b/>
        </w:rPr>
        <w:t>Field Map (optional)</w:t>
      </w:r>
      <w:r w:rsidRPr="00283E2D">
        <w:t xml:space="preserve"> table, map your </w:t>
      </w:r>
      <w:r w:rsidRPr="00283E2D">
        <w:rPr>
          <w:b/>
        </w:rPr>
        <w:t>Input Dataset</w:t>
      </w:r>
      <w:r w:rsidRPr="00283E2D">
        <w:t xml:space="preserve"> to the </w:t>
      </w:r>
      <w:r w:rsidRPr="00283E2D">
        <w:rPr>
          <w:b/>
        </w:rPr>
        <w:t>Target Dataset</w:t>
      </w:r>
      <w:r w:rsidRPr="00283E2D">
        <w:t>:</w:t>
      </w:r>
    </w:p>
    <w:p w:rsidR="00725EA5" w:rsidRPr="00283E2D" w:rsidRDefault="00725EA5" w:rsidP="002A5DE2">
      <w:pPr>
        <w:pStyle w:val="ListParagraph"/>
        <w:numPr>
          <w:ilvl w:val="2"/>
          <w:numId w:val="19"/>
        </w:numPr>
      </w:pPr>
      <w:r w:rsidRPr="00283E2D">
        <w:t xml:space="preserve">Right-click a target field in the </w:t>
      </w:r>
      <w:r w:rsidRPr="00283E2D">
        <w:rPr>
          <w:b/>
        </w:rPr>
        <w:t>Field Map (optional)</w:t>
      </w:r>
      <w:r w:rsidRPr="00283E2D">
        <w:t xml:space="preserve"> table</w:t>
      </w:r>
    </w:p>
    <w:p w:rsidR="00725EA5" w:rsidRPr="00283E2D" w:rsidRDefault="00725EA5" w:rsidP="002A5DE2">
      <w:pPr>
        <w:pStyle w:val="ListParagraph"/>
        <w:numPr>
          <w:ilvl w:val="2"/>
          <w:numId w:val="19"/>
        </w:numPr>
      </w:pPr>
      <w:r w:rsidRPr="00283E2D">
        <w:t xml:space="preserve">In the context menu that appears, click </w:t>
      </w:r>
      <w:r w:rsidRPr="00283E2D">
        <w:rPr>
          <w:b/>
        </w:rPr>
        <w:t>Add Input Field</w:t>
      </w:r>
    </w:p>
    <w:p w:rsidR="00725EA5" w:rsidRPr="00283E2D" w:rsidRDefault="00725EA5" w:rsidP="002A5DE2">
      <w:pPr>
        <w:pStyle w:val="ListParagraph"/>
        <w:numPr>
          <w:ilvl w:val="2"/>
          <w:numId w:val="19"/>
        </w:numPr>
      </w:pPr>
      <w:r w:rsidRPr="00283E2D">
        <w:t xml:space="preserve">In the dialog box that appears, select the corresponding field from your </w:t>
      </w:r>
      <w:r w:rsidRPr="00283E2D">
        <w:rPr>
          <w:b/>
        </w:rPr>
        <w:t>Input Dataset</w:t>
      </w:r>
    </w:p>
    <w:p w:rsidR="00725EA5" w:rsidRPr="00283E2D" w:rsidRDefault="00725EA5" w:rsidP="002A5DE2">
      <w:pPr>
        <w:pStyle w:val="ListParagraph"/>
        <w:numPr>
          <w:ilvl w:val="1"/>
          <w:numId w:val="19"/>
        </w:numPr>
      </w:pPr>
      <w:r w:rsidRPr="00283E2D">
        <w:t xml:space="preserve">Repeat </w:t>
      </w:r>
      <w:r w:rsidR="00BA4765" w:rsidRPr="00283E2D">
        <w:t>s</w:t>
      </w:r>
      <w:r w:rsidRPr="00283E2D">
        <w:t xml:space="preserve">teps </w:t>
      </w:r>
      <w:r w:rsidRPr="00283E2D">
        <w:rPr>
          <w:b/>
        </w:rPr>
        <w:t>i-iii</w:t>
      </w:r>
      <w:r w:rsidRPr="00283E2D">
        <w:t xml:space="preserve"> for every field in the </w:t>
      </w:r>
      <w:r w:rsidRPr="00283E2D">
        <w:rPr>
          <w:b/>
        </w:rPr>
        <w:t>Target Dataset</w:t>
      </w:r>
    </w:p>
    <w:p w:rsidR="00725EA5" w:rsidRPr="00283E2D" w:rsidRDefault="00725EA5" w:rsidP="002A5DE2">
      <w:pPr>
        <w:pStyle w:val="ListParagraph"/>
        <w:numPr>
          <w:ilvl w:val="1"/>
          <w:numId w:val="19"/>
        </w:numPr>
      </w:pPr>
      <w:r w:rsidRPr="00283E2D">
        <w:t xml:space="preserve">When finished, click </w:t>
      </w:r>
      <w:r w:rsidRPr="00283E2D">
        <w:rPr>
          <w:b/>
        </w:rPr>
        <w:t>OK</w:t>
      </w:r>
    </w:p>
    <w:p w:rsidR="00725EA5" w:rsidRPr="00283E2D" w:rsidRDefault="007468B7" w:rsidP="002A5DE2">
      <w:pPr>
        <w:pStyle w:val="ListParagraph"/>
        <w:numPr>
          <w:ilvl w:val="0"/>
          <w:numId w:val="19"/>
        </w:numPr>
      </w:pPr>
      <w:r w:rsidRPr="00283E2D">
        <w:rPr>
          <w:noProof/>
        </w:rPr>
        <mc:AlternateContent>
          <mc:Choice Requires="wpg">
            <w:drawing>
              <wp:anchor distT="0" distB="0" distL="114300" distR="114300" simplePos="0" relativeHeight="251705344" behindDoc="0" locked="0" layoutInCell="1" allowOverlap="1" wp14:anchorId="39FE0061" wp14:editId="60614CE6">
                <wp:simplePos x="0" y="0"/>
                <wp:positionH relativeFrom="column">
                  <wp:posOffset>1301648</wp:posOffset>
                </wp:positionH>
                <wp:positionV relativeFrom="paragraph">
                  <wp:posOffset>288214</wp:posOffset>
                </wp:positionV>
                <wp:extent cx="4337914" cy="3674110"/>
                <wp:effectExtent l="0" t="0" r="5715" b="2540"/>
                <wp:wrapTopAndBottom/>
                <wp:docPr id="21" name="Group 21"/>
                <wp:cNvGraphicFramePr/>
                <a:graphic xmlns:a="http://schemas.openxmlformats.org/drawingml/2006/main">
                  <a:graphicData uri="http://schemas.microsoft.com/office/word/2010/wordprocessingGroup">
                    <wpg:wgp>
                      <wpg:cNvGrpSpPr/>
                      <wpg:grpSpPr>
                        <a:xfrm>
                          <a:off x="0" y="0"/>
                          <a:ext cx="4337914" cy="3674110"/>
                          <a:chOff x="0" y="0"/>
                          <a:chExt cx="4337914" cy="3674110"/>
                        </a:xfrm>
                      </wpg:grpSpPr>
                      <pic:pic xmlns:pic="http://schemas.openxmlformats.org/drawingml/2006/picture">
                        <pic:nvPicPr>
                          <pic:cNvPr id="19" name="Picture 19"/>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37914" cy="3372307"/>
                          </a:xfrm>
                          <a:prstGeom prst="rect">
                            <a:avLst/>
                          </a:prstGeom>
                          <a:noFill/>
                        </pic:spPr>
                      </pic:pic>
                      <wps:wsp>
                        <wps:cNvPr id="20" name="Text Box 20"/>
                        <wps:cNvSpPr txBox="1"/>
                        <wps:spPr>
                          <a:xfrm>
                            <a:off x="0" y="3379470"/>
                            <a:ext cx="4334510" cy="294640"/>
                          </a:xfrm>
                          <a:prstGeom prst="rect">
                            <a:avLst/>
                          </a:prstGeom>
                          <a:solidFill>
                            <a:prstClr val="white"/>
                          </a:solidFill>
                          <a:ln>
                            <a:noFill/>
                          </a:ln>
                          <a:effectLst/>
                        </wps:spPr>
                        <wps:txbx>
                          <w:txbxContent>
                            <w:p w:rsidR="00340195" w:rsidRPr="00646FC1" w:rsidRDefault="00340195" w:rsidP="002A5DE2">
                              <w:pPr>
                                <w:pStyle w:val="Caption"/>
                                <w:rPr>
                                  <w:noProof/>
                                </w:rPr>
                              </w:pPr>
                              <w:r>
                                <w:t xml:space="preserve">Figure </w:t>
                              </w:r>
                              <w:fldSimple w:instr=" SEQ Figure \* ARABIC ">
                                <w:r>
                                  <w:rPr>
                                    <w:noProof/>
                                  </w:rPr>
                                  <w:t>7</w:t>
                                </w:r>
                              </w:fldSimple>
                              <w:r>
                                <w:t>: The Append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1" o:spid="_x0000_s1046" style="position:absolute;left:0;text-align:left;margin-left:102.5pt;margin-top:22.7pt;width:341.55pt;height:289.3pt;z-index:251705344" coordsize="43379,36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">
                <v:shape id="Picture 19" o:spid="_x0000_s1047" type="#_x0000_t75" style="position:absolute;width:43379;height:337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T1ITBAAAA2wAAAA8AAABkcnMvZG93bnJldi54bWxET01rAjEQvQv+hzCCF6lZPYhdjVIFsde1&#10;9tDbsBk3SzeTNYnutr++EYTe5vE+Z73tbSPu5EPtWMFsmoEgLp2uuVJw/ji8LEGEiKyxcUwKfijA&#10;djMcrDHXruOC7qdYiRTCIUcFJsY2lzKUhiyGqWuJE3dx3mJM0FdSe+xSuG3kPMsW0mLNqcFgS3tD&#10;5ffpZhV8zuxxQbfsN06+uuJa7Qu/mxilxqP+bQUiUh//xU/3u07zX+HxSzpAb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ET1ITBAAAA2wAAAA8AAAAAAAAAAAAAAAAAnwIA&#10;AGRycy9kb3ducmV2LnhtbFBLBQYAAAAABAAEAPcAAACNAwAAAAA=&#10;">
                  <v:imagedata r:id="rId49" o:title=""/>
                  <v:path arrowok="t"/>
                </v:shape>
                <v:shape id="Text Box 20" o:spid="_x0000_s1048" type="#_x0000_t202" style="position:absolute;top:33794;width:43345;height:2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340195" w:rsidRPr="00646FC1" w:rsidRDefault="00340195" w:rsidP="002A5DE2">
                        <w:pPr>
                          <w:pStyle w:val="Caption"/>
                          <w:rPr>
                            <w:noProof/>
                          </w:rPr>
                        </w:pPr>
                        <w:r>
                          <w:t xml:space="preserve">Figure </w:t>
                        </w:r>
                        <w:r>
                          <w:fldChar w:fldCharType="begin"/>
                        </w:r>
                        <w:r>
                          <w:instrText xml:space="preserve"> SEQ Figure \* ARABIC </w:instrText>
                        </w:r>
                        <w:r>
                          <w:fldChar w:fldCharType="separate"/>
                        </w:r>
                        <w:r>
                          <w:rPr>
                            <w:noProof/>
                          </w:rPr>
                          <w:t>7</w:t>
                        </w:r>
                        <w:r>
                          <w:rPr>
                            <w:noProof/>
                          </w:rPr>
                          <w:fldChar w:fldCharType="end"/>
                        </w:r>
                        <w:r>
                          <w:t>: The Append window</w:t>
                        </w:r>
                      </w:p>
                    </w:txbxContent>
                  </v:textbox>
                </v:shape>
                <w10:wrap type="topAndBottom"/>
              </v:group>
            </w:pict>
          </mc:Fallback>
        </mc:AlternateContent>
      </w:r>
      <w:r w:rsidR="00725EA5" w:rsidRPr="00283E2D">
        <w:t xml:space="preserve">Repeat Step 4 in this list for each dataset you wish to deploy </w:t>
      </w:r>
      <w:r w:rsidR="00BA4765" w:rsidRPr="00283E2D">
        <w:t xml:space="preserve">as a </w:t>
      </w:r>
      <w:hyperlink w:anchor="Web_Service" w:history="1">
        <w:r w:rsidR="00BA4765" w:rsidRPr="00283E2D">
          <w:rPr>
            <w:rStyle w:val="Hyperlink"/>
          </w:rPr>
          <w:t>web service</w:t>
        </w:r>
      </w:hyperlink>
      <w:r w:rsidR="00BA4765" w:rsidRPr="00283E2D">
        <w:t>.</w:t>
      </w:r>
    </w:p>
    <w:p w:rsidR="00725EA5" w:rsidRPr="00283E2D" w:rsidRDefault="00725EA5" w:rsidP="002A5DE2">
      <w:r w:rsidRPr="00283E2D">
        <w:t>You are no</w:t>
      </w:r>
      <w:r w:rsidR="00BA4765" w:rsidRPr="00283E2D">
        <w:t>w ready to deploy your services.</w:t>
      </w:r>
    </w:p>
    <w:p w:rsidR="00BC3B77" w:rsidRPr="00283E2D" w:rsidRDefault="00BC3B77" w:rsidP="002A5DE2">
      <w:pPr>
        <w:pStyle w:val="Heading3"/>
      </w:pPr>
      <w:bookmarkStart w:id="131" w:name="_Toc321763224"/>
      <w:bookmarkStart w:id="132" w:name="_Toc321763460"/>
      <w:bookmarkStart w:id="133" w:name="_Toc321763225"/>
      <w:bookmarkStart w:id="134" w:name="_Toc321763461"/>
      <w:bookmarkStart w:id="135" w:name="_Toc321148904"/>
      <w:bookmarkStart w:id="136" w:name="_Toc364676129"/>
      <w:bookmarkEnd w:id="131"/>
      <w:bookmarkEnd w:id="132"/>
      <w:bookmarkEnd w:id="133"/>
      <w:bookmarkEnd w:id="134"/>
      <w:r w:rsidRPr="00283E2D">
        <w:lastRenderedPageBreak/>
        <w:t xml:space="preserve">Schema mapping </w:t>
      </w:r>
      <w:r w:rsidR="00BA4765" w:rsidRPr="00283E2D">
        <w:t>in SQL</w:t>
      </w:r>
      <w:bookmarkEnd w:id="135"/>
      <w:bookmarkEnd w:id="136"/>
    </w:p>
    <w:p w:rsidR="006C35DA" w:rsidRPr="00283E2D" w:rsidRDefault="007E19A1" w:rsidP="002A5DE2">
      <w:r w:rsidRPr="00283E2D">
        <w:t>If you have multiple tables that you need to map into a single schema, it may be easier to write a SQL query to do the mapping.</w:t>
      </w:r>
      <w:r>
        <w:t xml:space="preserve"> </w:t>
      </w:r>
      <w:r w:rsidR="00BC3B77" w:rsidRPr="00283E2D">
        <w:t xml:space="preserve">The following example </w:t>
      </w:r>
      <w:r>
        <w:t>demonstrates</w:t>
      </w:r>
      <w:r w:rsidRPr="00283E2D">
        <w:t xml:space="preserve"> </w:t>
      </w:r>
      <w:r w:rsidR="00BC3B77" w:rsidRPr="00283E2D">
        <w:t xml:space="preserve">a </w:t>
      </w:r>
      <w:hyperlink w:anchor="Schema" w:history="1">
        <w:r w:rsidR="00BC3B77" w:rsidRPr="00283E2D">
          <w:rPr>
            <w:rStyle w:val="Hyperlink"/>
          </w:rPr>
          <w:t>schema</w:t>
        </w:r>
      </w:hyperlink>
      <w:r w:rsidR="00BC3B77" w:rsidRPr="00283E2D">
        <w:t xml:space="preserve"> mapping query, written in Postgres-flavor SQL (minor modifications may be necessary for other SQL environments). The source schema is the USGS/AASG National Cooperative Geologic Mapping Program NCGMP09 database schema (</w:t>
      </w:r>
      <w:hyperlink r:id="rId50" w:history="1">
        <w:r w:rsidR="00BC3B77" w:rsidRPr="0064157F">
          <w:rPr>
            <w:rStyle w:val="Hyperlink"/>
          </w:rPr>
          <w:t>Haugarud et al., 2010</w:t>
        </w:r>
      </w:hyperlink>
      <w:r w:rsidR="00BC3B77" w:rsidRPr="00283E2D">
        <w:t>), and the target is a GeoSciML-portrayal GeologicUnitView. This is meant as an illustrative example of the kind of processing that may be required. The level of difficulty in the schema mapping is largely determined by how similar the internal data model schema is to the GeoSciML conceptual model, and how much content</w:t>
      </w:r>
      <w:r w:rsidR="00C73FF1" w:rsidRPr="00283E2D">
        <w:t xml:space="preserve"> </w:t>
      </w:r>
      <w:r w:rsidR="00BC3B77" w:rsidRPr="00283E2D">
        <w:t>the data provider wishes to make available in the portrayal view</w:t>
      </w:r>
      <w:r w:rsidR="00B77CBA" w:rsidRPr="00283E2D">
        <w:t>.</w:t>
      </w:r>
    </w:p>
    <w:p w:rsidR="00BC3B77" w:rsidRPr="00283E2D" w:rsidRDefault="00C22896" w:rsidP="002A5DE2">
      <w:r w:rsidRPr="00283E2D">
        <w:rPr>
          <w:noProof/>
        </w:rPr>
        <mc:AlternateContent>
          <mc:Choice Requires="wpg">
            <w:drawing>
              <wp:anchor distT="274320" distB="274320" distL="114300" distR="114300" simplePos="0" relativeHeight="251685888" behindDoc="0" locked="0" layoutInCell="1" allowOverlap="1" wp14:anchorId="0FCFEE39" wp14:editId="36F2ABF1">
                <wp:simplePos x="0" y="0"/>
                <wp:positionH relativeFrom="column">
                  <wp:posOffset>-68580</wp:posOffset>
                </wp:positionH>
                <wp:positionV relativeFrom="paragraph">
                  <wp:posOffset>1134110</wp:posOffset>
                </wp:positionV>
                <wp:extent cx="6711696" cy="4773168"/>
                <wp:effectExtent l="0" t="0" r="13335" b="27940"/>
                <wp:wrapTopAndBottom/>
                <wp:docPr id="87" name="Group 87"/>
                <wp:cNvGraphicFramePr/>
                <a:graphic xmlns:a="http://schemas.openxmlformats.org/drawingml/2006/main">
                  <a:graphicData uri="http://schemas.microsoft.com/office/word/2010/wordprocessingGroup">
                    <wpg:wgp>
                      <wpg:cNvGrpSpPr/>
                      <wpg:grpSpPr>
                        <a:xfrm>
                          <a:off x="0" y="0"/>
                          <a:ext cx="6711696" cy="4773168"/>
                          <a:chOff x="0" y="0"/>
                          <a:chExt cx="7167880" cy="4769511"/>
                        </a:xfrm>
                      </wpg:grpSpPr>
                      <wps:wsp>
                        <wps:cNvPr id="88" name="Text Box 2"/>
                        <wps:cNvSpPr txBox="1">
                          <a:spLocks noChangeArrowheads="1"/>
                        </wps:cNvSpPr>
                        <wps:spPr bwMode="auto">
                          <a:xfrm>
                            <a:off x="0" y="197510"/>
                            <a:ext cx="7167880" cy="4572001"/>
                          </a:xfrm>
                          <a:prstGeom prst="rect">
                            <a:avLst/>
                          </a:prstGeom>
                          <a:solidFill>
                            <a:srgbClr val="FFFFFF"/>
                          </a:solidFill>
                          <a:ln w="9525">
                            <a:solidFill>
                              <a:srgbClr val="000000"/>
                            </a:solidFill>
                            <a:miter lim="800000"/>
                            <a:headEnd/>
                            <a:tailEnd/>
                          </a:ln>
                        </wps:spPr>
                        <wps:txbx>
                          <w:txbxContent>
                            <w:p w:rsidR="00340195" w:rsidRPr="005A1A4C" w:rsidRDefault="00340195" w:rsidP="002A5DE2">
                              <w:pPr>
                                <w:pStyle w:val="SQLtext"/>
                                <w:numPr>
                                  <w:ilvl w:val="0"/>
                                  <w:numId w:val="7"/>
                                </w:numPr>
                              </w:pPr>
                              <w:r w:rsidRPr="00A64BEA">
                                <w:rPr>
                                  <w:b/>
                                  <w:sz w:val="22"/>
                                  <w:szCs w:val="22"/>
                                </w:rPr>
                                <w:t>CREATE TABLE</w:t>
                              </w:r>
                              <w:r w:rsidRPr="005A1A4C">
                                <w:t xml:space="preserve"> sde.geologicunitview As</w:t>
                              </w:r>
                            </w:p>
                            <w:p w:rsidR="00340195" w:rsidRPr="0040312D" w:rsidRDefault="00340195" w:rsidP="002A5DE2">
                              <w:pPr>
                                <w:pStyle w:val="SQLtext"/>
                                <w:numPr>
                                  <w:ilvl w:val="0"/>
                                  <w:numId w:val="7"/>
                                </w:numPr>
                              </w:pPr>
                              <w:r w:rsidRPr="0040312D">
                                <w:t>SELECT</w:t>
                              </w:r>
                            </w:p>
                            <w:p w:rsidR="00340195" w:rsidRPr="005A1A4C" w:rsidRDefault="00340195" w:rsidP="002A5DE2">
                              <w:pPr>
                                <w:pStyle w:val="SQLtext"/>
                                <w:numPr>
                                  <w:ilvl w:val="0"/>
                                  <w:numId w:val="7"/>
                                </w:numPr>
                              </w:pPr>
                              <w:r>
                                <w:t>mup</w:t>
                              </w:r>
                              <w:r w:rsidRPr="005A1A4C">
                                <w:t>.objectid as objectid,</w:t>
                              </w:r>
                            </w:p>
                            <w:p w:rsidR="00340195" w:rsidRPr="005A1A4C" w:rsidRDefault="00340195" w:rsidP="002A5DE2">
                              <w:pPr>
                                <w:pStyle w:val="SQLtext"/>
                                <w:numPr>
                                  <w:ilvl w:val="0"/>
                                  <w:numId w:val="7"/>
                                </w:numPr>
                              </w:pPr>
                              <w:r>
                                <w:t>mup</w:t>
                              </w:r>
                              <w:r w:rsidRPr="005A1A4C">
                                <w:t>.</w:t>
                              </w:r>
                              <w:r>
                                <w:t>mup</w:t>
                              </w:r>
                              <w:r w:rsidRPr="005A1A4C">
                                <w:t>_id AS identifier,</w:t>
                              </w:r>
                            </w:p>
                            <w:p w:rsidR="00340195" w:rsidRPr="005A1A4C" w:rsidRDefault="00340195" w:rsidP="002A5DE2">
                              <w:pPr>
                                <w:pStyle w:val="SQLtext"/>
                                <w:numPr>
                                  <w:ilvl w:val="0"/>
                                  <w:numId w:val="7"/>
                                </w:numPr>
                              </w:pPr>
                              <w:r>
                                <w:t>dmu</w:t>
                              </w:r>
                              <w:r w:rsidRPr="005A1A4C">
                                <w:t>.description AS name,</w:t>
                              </w:r>
                            </w:p>
                            <w:p w:rsidR="00340195" w:rsidRPr="005A1A4C" w:rsidRDefault="00340195" w:rsidP="002A5DE2">
                              <w:pPr>
                                <w:pStyle w:val="SQLtext"/>
                                <w:numPr>
                                  <w:ilvl w:val="0"/>
                                  <w:numId w:val="7"/>
                                </w:numPr>
                              </w:pPr>
                              <w:r>
                                <w:t>mup</w:t>
                              </w:r>
                              <w:r w:rsidRPr="005A1A4C">
                                <w:t>.notes AS description,</w:t>
                              </w:r>
                            </w:p>
                            <w:p w:rsidR="00340195" w:rsidRPr="005A1A4C" w:rsidRDefault="00340195" w:rsidP="002A5DE2">
                              <w:pPr>
                                <w:pStyle w:val="SQLtext"/>
                                <w:numPr>
                                  <w:ilvl w:val="0"/>
                                  <w:numId w:val="7"/>
                                </w:numPr>
                              </w:pPr>
                              <w:r w:rsidRPr="005A1A4C">
                                <w:t>'Geologic Unit'::text AS "geologicUnitType",</w:t>
                              </w:r>
                            </w:p>
                            <w:p w:rsidR="00340195" w:rsidRPr="005A1A4C" w:rsidRDefault="00340195" w:rsidP="002A5DE2">
                              <w:pPr>
                                <w:pStyle w:val="SQLtext"/>
                                <w:numPr>
                                  <w:ilvl w:val="0"/>
                                  <w:numId w:val="7"/>
                                </w:numPr>
                              </w:pPr>
                              <w:r w:rsidRPr="005A1A4C">
                                <w:t>'Not Specified'::text AS rank,</w:t>
                              </w:r>
                            </w:p>
                            <w:p w:rsidR="00340195" w:rsidRPr="005A1A4C" w:rsidRDefault="00340195" w:rsidP="002A5DE2">
                              <w:pPr>
                                <w:pStyle w:val="SQLtext"/>
                                <w:numPr>
                                  <w:ilvl w:val="0"/>
                                  <w:numId w:val="7"/>
                                </w:numPr>
                              </w:pPr>
                              <w:r>
                                <w:t>polyextattr</w:t>
                              </w:r>
                              <w:r w:rsidRPr="005A1A4C">
                                <w:t>.lith6name AS lithology,</w:t>
                              </w:r>
                            </w:p>
                            <w:p w:rsidR="00340195" w:rsidRDefault="00340195" w:rsidP="002A5DE2">
                              <w:pPr>
                                <w:pStyle w:val="SQLtext"/>
                                <w:numPr>
                                  <w:ilvl w:val="0"/>
                                  <w:numId w:val="7"/>
                                </w:numPr>
                              </w:pPr>
                              <w:r>
                                <w:t>dmu.age AS "geologicHistory",</w:t>
                              </w:r>
                            </w:p>
                            <w:p w:rsidR="00340195" w:rsidRDefault="00340195" w:rsidP="002A5DE2">
                              <w:pPr>
                                <w:pStyle w:val="SQLtext"/>
                                <w:numPr>
                                  <w:ilvl w:val="0"/>
                                  <w:numId w:val="7"/>
                                </w:numPr>
                              </w:pPr>
                              <w:r>
                                <w:t>(datasources.source::text || ' '::text) || datasources.notes AS source,</w:t>
                              </w:r>
                            </w:p>
                            <w:p w:rsidR="00340195" w:rsidRDefault="00340195" w:rsidP="002A5DE2">
                              <w:pPr>
                                <w:pStyle w:val="SQLtext"/>
                                <w:numPr>
                                  <w:ilvl w:val="0"/>
                                  <w:numId w:val="7"/>
                                </w:numPr>
                              </w:pPr>
                              <w:r>
                                <w:t>'http://…/cgi/geologicunittype/0008'::text AS "geologicUnitType_uri",</w:t>
                              </w:r>
                            </w:p>
                            <w:p w:rsidR="00340195" w:rsidRDefault="00340195" w:rsidP="002A5DE2">
                              <w:pPr>
                                <w:pStyle w:val="SQLtext"/>
                                <w:numPr>
                                  <w:ilvl w:val="0"/>
                                  <w:numId w:val="7"/>
                                </w:numPr>
                              </w:pPr>
                              <w:r>
                                <w:t>polyextattr.lithuri AS "representativeLithology_uri",</w:t>
                              </w:r>
                            </w:p>
                            <w:p w:rsidR="00340195" w:rsidRDefault="00340195" w:rsidP="002A5DE2">
                              <w:pPr>
                                <w:pStyle w:val="SQLtext"/>
                                <w:numPr>
                                  <w:ilvl w:val="0"/>
                                  <w:numId w:val="7"/>
                                </w:numPr>
                              </w:pPr>
                              <w:r>
                                <w:t>polyextattr.ageuri AS "representativeAge_uri",</w:t>
                              </w:r>
                            </w:p>
                            <w:p w:rsidR="00340195" w:rsidRDefault="00340195" w:rsidP="002A5DE2">
                              <w:pPr>
                                <w:pStyle w:val="SQLtext"/>
                                <w:numPr>
                                  <w:ilvl w:val="0"/>
                                  <w:numId w:val="7"/>
                                </w:numPr>
                              </w:pPr>
                              <w:r>
                                <w:t>mapunitages.ageyoungerterm AS "representativeLowerAge_uri",</w:t>
                              </w:r>
                            </w:p>
                            <w:p w:rsidR="00340195" w:rsidRDefault="00340195" w:rsidP="002A5DE2">
                              <w:pPr>
                                <w:pStyle w:val="SQLtext"/>
                                <w:numPr>
                                  <w:ilvl w:val="0"/>
                                  <w:numId w:val="7"/>
                                </w:numPr>
                              </w:pPr>
                              <w:r>
                                <w:t>mapunitages.ageolderterm AS "representativeUpperAge_uri",</w:t>
                              </w:r>
                            </w:p>
                            <w:p w:rsidR="00340195" w:rsidRDefault="00340195" w:rsidP="002A5DE2">
                              <w:pPr>
                                <w:pStyle w:val="SQLtext"/>
                                <w:numPr>
                                  <w:ilvl w:val="0"/>
                                  <w:numId w:val="7"/>
                                </w:numPr>
                              </w:pPr>
                              <w:r>
                                <w:t>'http://www.opengis.net/def/nil/OGC/0/missing'::text AS specification_uri,</w:t>
                              </w:r>
                            </w:p>
                            <w:p w:rsidR="00340195" w:rsidRDefault="00340195" w:rsidP="002A5DE2">
                              <w:pPr>
                                <w:pStyle w:val="SQLtext"/>
                                <w:numPr>
                                  <w:ilvl w:val="0"/>
                                  <w:numId w:val="7"/>
                                </w:numPr>
                              </w:pPr>
                              <w:r>
                                <w:t>'http://catalog.usgin.org/geoportal/…'::text AS metadata_uri,</w:t>
                              </w:r>
                            </w:p>
                            <w:p w:rsidR="00340195" w:rsidRDefault="00340195" w:rsidP="002A5DE2">
                              <w:pPr>
                                <w:pStyle w:val="SQLtext"/>
                                <w:numPr>
                                  <w:ilvl w:val="0"/>
                                  <w:numId w:val="7"/>
                                </w:numPr>
                              </w:pPr>
                              <w:r>
                                <w:t>mup.mapunit AS "genericSymbolizer",</w:t>
                              </w:r>
                            </w:p>
                            <w:p w:rsidR="00340195" w:rsidRDefault="00340195" w:rsidP="002A5DE2">
                              <w:pPr>
                                <w:pStyle w:val="SQLtext"/>
                                <w:numPr>
                                  <w:ilvl w:val="0"/>
                                  <w:numId w:val="7"/>
                                </w:numPr>
                              </w:pPr>
                              <w:r>
                                <w:t>shape::geometry as shape</w:t>
                              </w:r>
                            </w:p>
                            <w:p w:rsidR="00340195" w:rsidRDefault="00340195" w:rsidP="002A5DE2">
                              <w:pPr>
                                <w:pStyle w:val="SQLtext"/>
                                <w:numPr>
                                  <w:ilvl w:val="0"/>
                                  <w:numId w:val="7"/>
                                </w:numPr>
                              </w:pPr>
                              <w:r w:rsidRPr="0040312D">
                                <w:rPr>
                                  <w:b/>
                                  <w:sz w:val="22"/>
                                  <w:szCs w:val="22"/>
                                </w:rPr>
                                <w:t>FROM</w:t>
                              </w:r>
                              <w:r>
                                <w:t xml:space="preserve"> mapunitpolys AS mup </w:t>
                              </w:r>
                            </w:p>
                            <w:p w:rsidR="00340195" w:rsidRDefault="00340195" w:rsidP="002A5DE2">
                              <w:pPr>
                                <w:pStyle w:val="SQLtext"/>
                                <w:numPr>
                                  <w:ilvl w:val="0"/>
                                  <w:numId w:val="7"/>
                                </w:numPr>
                              </w:pPr>
                              <w:r>
                                <w:t>LEFT JOIN polyextattr ON mup.mapunitpolys_id = polyextattr.ownerid</w:t>
                              </w:r>
                            </w:p>
                            <w:p w:rsidR="00340195" w:rsidRDefault="00340195" w:rsidP="002A5DE2">
                              <w:pPr>
                                <w:pStyle w:val="SQLtext"/>
                                <w:numPr>
                                  <w:ilvl w:val="0"/>
                                  <w:numId w:val="7"/>
                                </w:numPr>
                              </w:pPr>
                              <w:r>
                                <w:t>LEFT JOIN datasources ON mup.datasourceid = datasources.datasources_id</w:t>
                              </w:r>
                            </w:p>
                            <w:p w:rsidR="00340195" w:rsidRDefault="00340195" w:rsidP="002A5DE2">
                              <w:pPr>
                                <w:pStyle w:val="SQLtext"/>
                                <w:numPr>
                                  <w:ilvl w:val="0"/>
                                  <w:numId w:val="7"/>
                                </w:numPr>
                              </w:pPr>
                              <w:r>
                                <w:t>LEFT JOIN descriptionofmapunits as dmu ON mup.mapunit = dmu.mapunit</w:t>
                              </w:r>
                            </w:p>
                            <w:p w:rsidR="00340195" w:rsidRPr="004E00EF" w:rsidRDefault="00340195" w:rsidP="002A5DE2">
                              <w:pPr>
                                <w:pStyle w:val="SQLtext"/>
                                <w:numPr>
                                  <w:ilvl w:val="0"/>
                                  <w:numId w:val="7"/>
                                </w:numPr>
                              </w:pPr>
                              <w:r>
                                <w:t>LEFT JOIN mapunitages ON mup.mapunit = mapunitages.mapunit;</w:t>
                              </w:r>
                            </w:p>
                          </w:txbxContent>
                        </wps:txbx>
                        <wps:bodyPr rot="0" vert="horz" wrap="square" lIns="91440" tIns="45720" rIns="91440" bIns="45720" anchor="t" anchorCtr="0">
                          <a:noAutofit/>
                        </wps:bodyPr>
                      </wps:wsp>
                      <wps:wsp>
                        <wps:cNvPr id="89" name="Text Box 89"/>
                        <wps:cNvSpPr txBox="1"/>
                        <wps:spPr>
                          <a:xfrm>
                            <a:off x="0" y="0"/>
                            <a:ext cx="7167880" cy="189433"/>
                          </a:xfrm>
                          <a:prstGeom prst="rect">
                            <a:avLst/>
                          </a:prstGeom>
                          <a:solidFill>
                            <a:prstClr val="white"/>
                          </a:solidFill>
                          <a:ln>
                            <a:noFill/>
                          </a:ln>
                          <a:effectLst/>
                        </wps:spPr>
                        <wps:txbx>
                          <w:txbxContent>
                            <w:p w:rsidR="00340195" w:rsidRDefault="00340195" w:rsidP="002A5DE2">
                              <w:pPr>
                                <w:pStyle w:val="Caption"/>
                                <w:rPr>
                                  <w:noProof/>
                                </w:rPr>
                              </w:pPr>
                              <w:r>
                                <w:t xml:space="preserve">Code Example </w:t>
                              </w:r>
                              <w:fldSimple w:instr=" SEQ Code_Example \* ARABIC ">
                                <w:r>
                                  <w:rPr>
                                    <w:noProof/>
                                  </w:rPr>
                                  <w:t>1</w:t>
                                </w:r>
                              </w:fldSimple>
                              <w:r>
                                <w:t xml:space="preserve">: </w:t>
                              </w:r>
                              <w:r w:rsidRPr="00497B50">
                                <w:t>PostGIS SQL query to produ</w:t>
                              </w:r>
                              <w:r>
                                <w:t>ce GeoSciML-</w:t>
                              </w:r>
                              <w:r w:rsidRPr="00497B50">
                                <w:t>portrayal view for map unit polygons.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87" o:spid="_x0000_s1049" style="position:absolute;margin-left:-5.4pt;margin-top:89.3pt;width:528.5pt;height:375.85pt;z-index:251685888;mso-wrap-distance-top:21.6pt;mso-wrap-distance-bottom:21.6pt;mso-width-relative:margin;mso-height-relative:margin" coordsize="71678,47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">
                <v:shape id="_x0000_s1050" type="#_x0000_t202" style="position:absolute;top:1975;width:71678;height:45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sVV8IA&#10;AADbAAAADwAAAGRycy9kb3ducmV2LnhtbERPS2vCQBC+F/wPywi9FN3YFrXRVURosTcfpb0O2TEJ&#10;Zmfj7jam/75zKPT48b2X6941qqMQa88GJuMMFHHhbc2lgY/T62gOKiZki41nMvBDEdarwd0Sc+tv&#10;fKDumEolIRxzNFCl1OZax6Iih3HsW2Lhzj44TAJDqW3Am4S7Rj9m2VQ7rFkaKmxpW1FxOX47A/Pn&#10;XfcV35/2n8X03Lykh1n3dg3G3A/7zQJUoj79i//cOys+GStf5Afo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CxVXwgAAANsAAAAPAAAAAAAAAAAAAAAAAJgCAABkcnMvZG93&#10;bnJldi54bWxQSwUGAAAAAAQABAD1AAAAhwMAAAAA&#10;">
                  <v:textbox>
                    <w:txbxContent>
                      <w:p w:rsidR="00340195" w:rsidRPr="005A1A4C" w:rsidRDefault="00340195" w:rsidP="002A5DE2">
                        <w:pPr>
                          <w:pStyle w:val="SQLtext"/>
                          <w:numPr>
                            <w:ilvl w:val="0"/>
                            <w:numId w:val="7"/>
                          </w:numPr>
                        </w:pPr>
                        <w:r w:rsidRPr="00A64BEA">
                          <w:rPr>
                            <w:b/>
                            <w:sz w:val="22"/>
                            <w:szCs w:val="22"/>
                          </w:rPr>
                          <w:t>CREATE TABLE</w:t>
                        </w:r>
                        <w:r w:rsidRPr="005A1A4C">
                          <w:t xml:space="preserve"> sde.geologicunitview As</w:t>
                        </w:r>
                      </w:p>
                      <w:p w:rsidR="00340195" w:rsidRPr="0040312D" w:rsidRDefault="00340195" w:rsidP="002A5DE2">
                        <w:pPr>
                          <w:pStyle w:val="SQLtext"/>
                          <w:numPr>
                            <w:ilvl w:val="0"/>
                            <w:numId w:val="7"/>
                          </w:numPr>
                        </w:pPr>
                        <w:r w:rsidRPr="0040312D">
                          <w:t>SELECT</w:t>
                        </w:r>
                      </w:p>
                      <w:p w:rsidR="00340195" w:rsidRPr="005A1A4C" w:rsidRDefault="00340195" w:rsidP="002A5DE2">
                        <w:pPr>
                          <w:pStyle w:val="SQLtext"/>
                          <w:numPr>
                            <w:ilvl w:val="0"/>
                            <w:numId w:val="7"/>
                          </w:numPr>
                        </w:pPr>
                        <w:r>
                          <w:t>mup</w:t>
                        </w:r>
                        <w:r w:rsidRPr="005A1A4C">
                          <w:t>.objectid as objectid,</w:t>
                        </w:r>
                      </w:p>
                      <w:p w:rsidR="00340195" w:rsidRPr="005A1A4C" w:rsidRDefault="00340195" w:rsidP="002A5DE2">
                        <w:pPr>
                          <w:pStyle w:val="SQLtext"/>
                          <w:numPr>
                            <w:ilvl w:val="0"/>
                            <w:numId w:val="7"/>
                          </w:numPr>
                        </w:pPr>
                        <w:r>
                          <w:t>mup</w:t>
                        </w:r>
                        <w:r w:rsidRPr="005A1A4C">
                          <w:t>.</w:t>
                        </w:r>
                        <w:r>
                          <w:t>mup</w:t>
                        </w:r>
                        <w:r w:rsidRPr="005A1A4C">
                          <w:t>_id AS identifier,</w:t>
                        </w:r>
                      </w:p>
                      <w:p w:rsidR="00340195" w:rsidRPr="005A1A4C" w:rsidRDefault="00340195" w:rsidP="002A5DE2">
                        <w:pPr>
                          <w:pStyle w:val="SQLtext"/>
                          <w:numPr>
                            <w:ilvl w:val="0"/>
                            <w:numId w:val="7"/>
                          </w:numPr>
                        </w:pPr>
                        <w:r>
                          <w:t>dmu</w:t>
                        </w:r>
                        <w:r w:rsidRPr="005A1A4C">
                          <w:t>.description AS name,</w:t>
                        </w:r>
                      </w:p>
                      <w:p w:rsidR="00340195" w:rsidRPr="005A1A4C" w:rsidRDefault="00340195" w:rsidP="002A5DE2">
                        <w:pPr>
                          <w:pStyle w:val="SQLtext"/>
                          <w:numPr>
                            <w:ilvl w:val="0"/>
                            <w:numId w:val="7"/>
                          </w:numPr>
                        </w:pPr>
                        <w:r>
                          <w:t>mup</w:t>
                        </w:r>
                        <w:r w:rsidRPr="005A1A4C">
                          <w:t>.notes AS description,</w:t>
                        </w:r>
                      </w:p>
                      <w:p w:rsidR="00340195" w:rsidRPr="005A1A4C" w:rsidRDefault="00340195" w:rsidP="002A5DE2">
                        <w:pPr>
                          <w:pStyle w:val="SQLtext"/>
                          <w:numPr>
                            <w:ilvl w:val="0"/>
                            <w:numId w:val="7"/>
                          </w:numPr>
                        </w:pPr>
                        <w:r w:rsidRPr="005A1A4C">
                          <w:t>'Geologic Unit'::text AS "geologicUnitType",</w:t>
                        </w:r>
                      </w:p>
                      <w:p w:rsidR="00340195" w:rsidRPr="005A1A4C" w:rsidRDefault="00340195" w:rsidP="002A5DE2">
                        <w:pPr>
                          <w:pStyle w:val="SQLtext"/>
                          <w:numPr>
                            <w:ilvl w:val="0"/>
                            <w:numId w:val="7"/>
                          </w:numPr>
                        </w:pPr>
                        <w:r w:rsidRPr="005A1A4C">
                          <w:t>'Not Specified'::text AS rank,</w:t>
                        </w:r>
                      </w:p>
                      <w:p w:rsidR="00340195" w:rsidRPr="005A1A4C" w:rsidRDefault="00340195" w:rsidP="002A5DE2">
                        <w:pPr>
                          <w:pStyle w:val="SQLtext"/>
                          <w:numPr>
                            <w:ilvl w:val="0"/>
                            <w:numId w:val="7"/>
                          </w:numPr>
                        </w:pPr>
                        <w:r>
                          <w:t>polyextattr</w:t>
                        </w:r>
                        <w:r w:rsidRPr="005A1A4C">
                          <w:t>.lith6name AS lithology,</w:t>
                        </w:r>
                      </w:p>
                      <w:p w:rsidR="00340195" w:rsidRDefault="00340195" w:rsidP="002A5DE2">
                        <w:pPr>
                          <w:pStyle w:val="SQLtext"/>
                          <w:numPr>
                            <w:ilvl w:val="0"/>
                            <w:numId w:val="7"/>
                          </w:numPr>
                        </w:pPr>
                        <w:r>
                          <w:t>dmu.age AS "geologicHistory",</w:t>
                        </w:r>
                      </w:p>
                      <w:p w:rsidR="00340195" w:rsidRDefault="00340195" w:rsidP="002A5DE2">
                        <w:pPr>
                          <w:pStyle w:val="SQLtext"/>
                          <w:numPr>
                            <w:ilvl w:val="0"/>
                            <w:numId w:val="7"/>
                          </w:numPr>
                        </w:pPr>
                        <w:r>
                          <w:t>(datasources.source::text || ' '::text) || datasources.notes AS source,</w:t>
                        </w:r>
                      </w:p>
                      <w:p w:rsidR="00340195" w:rsidRDefault="00340195" w:rsidP="002A5DE2">
                        <w:pPr>
                          <w:pStyle w:val="SQLtext"/>
                          <w:numPr>
                            <w:ilvl w:val="0"/>
                            <w:numId w:val="7"/>
                          </w:numPr>
                        </w:pPr>
                        <w:r>
                          <w:t>'http://…/cgi/geologicunittype/0008'::text AS "geologicUnitType_uri",</w:t>
                        </w:r>
                      </w:p>
                      <w:p w:rsidR="00340195" w:rsidRDefault="00340195" w:rsidP="002A5DE2">
                        <w:pPr>
                          <w:pStyle w:val="SQLtext"/>
                          <w:numPr>
                            <w:ilvl w:val="0"/>
                            <w:numId w:val="7"/>
                          </w:numPr>
                        </w:pPr>
                        <w:r>
                          <w:t>polyextattr.lithuri AS "representativeLithology_uri",</w:t>
                        </w:r>
                      </w:p>
                      <w:p w:rsidR="00340195" w:rsidRDefault="00340195" w:rsidP="002A5DE2">
                        <w:pPr>
                          <w:pStyle w:val="SQLtext"/>
                          <w:numPr>
                            <w:ilvl w:val="0"/>
                            <w:numId w:val="7"/>
                          </w:numPr>
                        </w:pPr>
                        <w:r>
                          <w:t>polyextattr.ageuri AS "representativeAge_uri",</w:t>
                        </w:r>
                      </w:p>
                      <w:p w:rsidR="00340195" w:rsidRDefault="00340195" w:rsidP="002A5DE2">
                        <w:pPr>
                          <w:pStyle w:val="SQLtext"/>
                          <w:numPr>
                            <w:ilvl w:val="0"/>
                            <w:numId w:val="7"/>
                          </w:numPr>
                        </w:pPr>
                        <w:r>
                          <w:t>mapunitages.ageyoungerterm AS "representativeLowerAge_uri",</w:t>
                        </w:r>
                      </w:p>
                      <w:p w:rsidR="00340195" w:rsidRDefault="00340195" w:rsidP="002A5DE2">
                        <w:pPr>
                          <w:pStyle w:val="SQLtext"/>
                          <w:numPr>
                            <w:ilvl w:val="0"/>
                            <w:numId w:val="7"/>
                          </w:numPr>
                        </w:pPr>
                        <w:r>
                          <w:t>mapunitages.ageolderterm AS "representativeUpperAge_uri",</w:t>
                        </w:r>
                      </w:p>
                      <w:p w:rsidR="00340195" w:rsidRDefault="00340195" w:rsidP="002A5DE2">
                        <w:pPr>
                          <w:pStyle w:val="SQLtext"/>
                          <w:numPr>
                            <w:ilvl w:val="0"/>
                            <w:numId w:val="7"/>
                          </w:numPr>
                        </w:pPr>
                        <w:r>
                          <w:t>'http://www.opengis.net/def/nil/OGC/0/missing'::text AS specification_uri,</w:t>
                        </w:r>
                      </w:p>
                      <w:p w:rsidR="00340195" w:rsidRDefault="00340195" w:rsidP="002A5DE2">
                        <w:pPr>
                          <w:pStyle w:val="SQLtext"/>
                          <w:numPr>
                            <w:ilvl w:val="0"/>
                            <w:numId w:val="7"/>
                          </w:numPr>
                        </w:pPr>
                        <w:r>
                          <w:t>'http://catalog.usgin.org/geoportal/…'::text AS metadata_uri,</w:t>
                        </w:r>
                      </w:p>
                      <w:p w:rsidR="00340195" w:rsidRDefault="00340195" w:rsidP="002A5DE2">
                        <w:pPr>
                          <w:pStyle w:val="SQLtext"/>
                          <w:numPr>
                            <w:ilvl w:val="0"/>
                            <w:numId w:val="7"/>
                          </w:numPr>
                        </w:pPr>
                        <w:r>
                          <w:t>mup.mapunit AS "genericSymbolizer",</w:t>
                        </w:r>
                      </w:p>
                      <w:p w:rsidR="00340195" w:rsidRDefault="00340195" w:rsidP="002A5DE2">
                        <w:pPr>
                          <w:pStyle w:val="SQLtext"/>
                          <w:numPr>
                            <w:ilvl w:val="0"/>
                            <w:numId w:val="7"/>
                          </w:numPr>
                        </w:pPr>
                        <w:r>
                          <w:t>shape::geometry as shape</w:t>
                        </w:r>
                      </w:p>
                      <w:p w:rsidR="00340195" w:rsidRDefault="00340195" w:rsidP="002A5DE2">
                        <w:pPr>
                          <w:pStyle w:val="SQLtext"/>
                          <w:numPr>
                            <w:ilvl w:val="0"/>
                            <w:numId w:val="7"/>
                          </w:numPr>
                        </w:pPr>
                        <w:r w:rsidRPr="0040312D">
                          <w:rPr>
                            <w:b/>
                            <w:sz w:val="22"/>
                            <w:szCs w:val="22"/>
                          </w:rPr>
                          <w:t>FROM</w:t>
                        </w:r>
                        <w:r>
                          <w:t xml:space="preserve"> mapunitpolys AS mup </w:t>
                        </w:r>
                      </w:p>
                      <w:p w:rsidR="00340195" w:rsidRDefault="00340195" w:rsidP="002A5DE2">
                        <w:pPr>
                          <w:pStyle w:val="SQLtext"/>
                          <w:numPr>
                            <w:ilvl w:val="0"/>
                            <w:numId w:val="7"/>
                          </w:numPr>
                        </w:pPr>
                        <w:r>
                          <w:t>LEFT JOIN polyextattr ON mup.mapunitpolys_id = polyextattr.ownerid</w:t>
                        </w:r>
                      </w:p>
                      <w:p w:rsidR="00340195" w:rsidRDefault="00340195" w:rsidP="002A5DE2">
                        <w:pPr>
                          <w:pStyle w:val="SQLtext"/>
                          <w:numPr>
                            <w:ilvl w:val="0"/>
                            <w:numId w:val="7"/>
                          </w:numPr>
                        </w:pPr>
                        <w:r>
                          <w:t>LEFT JOIN datasources ON mup.datasourceid = datasources.datasources_id</w:t>
                        </w:r>
                      </w:p>
                      <w:p w:rsidR="00340195" w:rsidRDefault="00340195" w:rsidP="002A5DE2">
                        <w:pPr>
                          <w:pStyle w:val="SQLtext"/>
                          <w:numPr>
                            <w:ilvl w:val="0"/>
                            <w:numId w:val="7"/>
                          </w:numPr>
                        </w:pPr>
                        <w:r>
                          <w:t>LEFT JOIN descriptionofmapunits as dmu ON mup.mapunit = dmu.mapunit</w:t>
                        </w:r>
                      </w:p>
                      <w:p w:rsidR="00340195" w:rsidRPr="004E00EF" w:rsidRDefault="00340195" w:rsidP="002A5DE2">
                        <w:pPr>
                          <w:pStyle w:val="SQLtext"/>
                          <w:numPr>
                            <w:ilvl w:val="0"/>
                            <w:numId w:val="7"/>
                          </w:numPr>
                        </w:pPr>
                        <w:r>
                          <w:t>LEFT JOIN mapunitages ON mup.mapunit = mapunitages.mapunit;</w:t>
                        </w:r>
                      </w:p>
                    </w:txbxContent>
                  </v:textbox>
                </v:shape>
                <v:shape id="Text Box 89" o:spid="_x0000_s1051" type="#_x0000_t202" style="position:absolute;width:71678;height:1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LoRMUA&#10;AADbAAAADwAAAGRycy9kb3ducmV2LnhtbESPzWrDMBCE74W8g9hALyWRk4NJnCihiVvooT3kh5wX&#10;a2ObWisjybH99lWh0OMwM98w2/1gGvEg52vLChbzBARxYXXNpYLr5X22AuEDssbGMikYycN+N3na&#10;YqZtzyd6nEMpIoR9hgqqENpMSl9UZNDPbUscvbt1BkOUrpTaYR/hppHLJEmlwZrjQoUtHSsqvs+d&#10;UZDmrutPfHzJr2+f+NWWy9thvCn1PB1eNyACDeE//Nf+0ApWa/j9En+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EuhExQAAANsAAAAPAAAAAAAAAAAAAAAAAJgCAABkcnMv&#10;ZG93bnJldi54bWxQSwUGAAAAAAQABAD1AAAAigMAAAAA&#10;" stroked="f">
                  <v:textbox inset="0,0,0,0">
                    <w:txbxContent>
                      <w:p w:rsidR="00340195" w:rsidRDefault="00340195" w:rsidP="002A5DE2">
                        <w:pPr>
                          <w:pStyle w:val="Caption"/>
                          <w:rPr>
                            <w:noProof/>
                          </w:rPr>
                        </w:pPr>
                        <w:r>
                          <w:t xml:space="preserve">Code Example </w:t>
                        </w:r>
                        <w:r>
                          <w:fldChar w:fldCharType="begin"/>
                        </w:r>
                        <w:r>
                          <w:instrText xml:space="preserve"> SEQ Code_Example \* ARABIC </w:instrText>
                        </w:r>
                        <w:r>
                          <w:fldChar w:fldCharType="separate"/>
                        </w:r>
                        <w:r>
                          <w:rPr>
                            <w:noProof/>
                          </w:rPr>
                          <w:t>1</w:t>
                        </w:r>
                        <w:r>
                          <w:rPr>
                            <w:noProof/>
                          </w:rPr>
                          <w:fldChar w:fldCharType="end"/>
                        </w:r>
                        <w:r>
                          <w:t xml:space="preserve">: </w:t>
                        </w:r>
                        <w:r w:rsidRPr="00497B50">
                          <w:t>PostGIS SQL query to produ</w:t>
                        </w:r>
                        <w:r>
                          <w:t>ce GeoSciML-</w:t>
                        </w:r>
                        <w:r w:rsidRPr="00497B50">
                          <w:t>portrayal view for map unit polygons.</w:t>
                        </w:r>
                      </w:p>
                    </w:txbxContent>
                  </v:textbox>
                </v:shape>
                <w10:wrap type="topAndBottom"/>
              </v:group>
            </w:pict>
          </mc:Fallback>
        </mc:AlternateContent>
      </w:r>
      <w:r w:rsidR="006C35DA" w:rsidRPr="00283E2D">
        <w:t>This example SQL query creates a table that has fields conforming to the GeologicUnitView for the geosciml portrayal scheme. The SQL is</w:t>
      </w:r>
      <w:r w:rsidR="00B77CBA" w:rsidRPr="00283E2D">
        <w:t xml:space="preserve"> a</w:t>
      </w:r>
      <w:r w:rsidR="006C35DA" w:rsidRPr="00283E2D">
        <w:t xml:space="preserve"> PostGIS dialect, so field names that are not all lower case are enclosed in quotes, and constant values are explicitly types (e.g. ‘::text’). ‘mapunitpolys’ (mup),’ datasources’, ‘descriptionof-mapunits’ (dmu) are tables from the source NCGMP09 database, </w:t>
      </w:r>
      <w:r w:rsidR="006C35DA" w:rsidRPr="00283E2D">
        <w:lastRenderedPageBreak/>
        <w:t xml:space="preserve">abbreviated as indicated in the query. ‘poly-extattr’ and ‘mapunitages’ are Postgres views that aggregate lithology and age properties correlated with polygons or map units respectively. The source data is a regional dataset that correlates lithology and age categories at the polygon level to document lithologic and age variation within the map units. This information is contained in the ‘extendedattributes ‘ and ‘geologicevent’ tables in the source dataset (See NGCMP, 2010 or </w:t>
      </w:r>
      <w:hyperlink r:id="rId51" w:history="1">
        <w:r w:rsidR="006C35DA" w:rsidRPr="00283E2D">
          <w:rPr>
            <w:rStyle w:val="Hyperlink"/>
          </w:rPr>
          <w:t>http://ngmdb.usgs.gov/Info/standards/NCGMP09/</w:t>
        </w:r>
      </w:hyperlink>
      <w:r w:rsidR="006C35DA" w:rsidRPr="00283E2D">
        <w:t xml:space="preserve"> for details on the input data structure).</w:t>
      </w:r>
    </w:p>
    <w:p w:rsidR="00B77CBA" w:rsidRPr="00283E2D" w:rsidRDefault="00B77CBA" w:rsidP="002A5DE2">
      <w:pPr>
        <w:pStyle w:val="Heading3"/>
      </w:pPr>
      <w:bookmarkStart w:id="137" w:name="_Toc321148905"/>
      <w:bookmarkStart w:id="138" w:name="_Toc364676130"/>
      <w:r w:rsidRPr="00283E2D">
        <w:t xml:space="preserve">Notes on schema mapping </w:t>
      </w:r>
      <w:r w:rsidR="00BA4765" w:rsidRPr="00283E2D">
        <w:t>i</w:t>
      </w:r>
      <w:r w:rsidR="00F25FA7" w:rsidRPr="00283E2D">
        <w:t>n</w:t>
      </w:r>
      <w:r w:rsidR="00BA4765" w:rsidRPr="00283E2D">
        <w:t xml:space="preserve"> SQL</w:t>
      </w:r>
      <w:bookmarkEnd w:id="137"/>
      <w:bookmarkEnd w:id="138"/>
    </w:p>
    <w:p w:rsidR="00B77CBA" w:rsidRPr="00283E2D" w:rsidRDefault="00B77CBA" w:rsidP="002A5DE2">
      <w:r w:rsidRPr="00283E2D">
        <w:t>Line numbers refer to numbered lines of text in Code example 1.</w:t>
      </w:r>
    </w:p>
    <w:p w:rsidR="00B77CBA" w:rsidRPr="00283E2D" w:rsidRDefault="00B77CBA" w:rsidP="002A5DE2">
      <w:pPr>
        <w:pStyle w:val="ListParagraph"/>
        <w:numPr>
          <w:ilvl w:val="0"/>
          <w:numId w:val="13"/>
        </w:numPr>
      </w:pPr>
      <w:r w:rsidRPr="00283E2D">
        <w:t>Line 1. Result table is placed in ESRI sde schema in PostGIS database.</w:t>
      </w:r>
    </w:p>
    <w:p w:rsidR="00B77CBA" w:rsidRPr="00283E2D" w:rsidRDefault="00B77CBA" w:rsidP="002A5DE2">
      <w:pPr>
        <w:pStyle w:val="ListParagraph"/>
        <w:numPr>
          <w:ilvl w:val="0"/>
          <w:numId w:val="13"/>
        </w:numPr>
      </w:pPr>
      <w:r w:rsidRPr="00283E2D">
        <w:t>Line 3. For ESRI Spatial Database Engine (SDE) to recognize the table as a feature class that may be used to source a service, an integer unique-value field must be present. In this case the field from the source dataset is used because it serves the same purpose there. This field does not need to be set up as an autoincrement field because the resulting table is a read-only view of the data.</w:t>
      </w:r>
      <w:r w:rsidR="00C73FF1" w:rsidRPr="00283E2D">
        <w:t xml:space="preserve"> </w:t>
      </w:r>
      <w:r w:rsidRPr="00283E2D">
        <w:t>The ObjectID field will likely be placed at the last column in the table for better interoperability with systems that do not require such a field.</w:t>
      </w:r>
    </w:p>
    <w:p w:rsidR="00B77CBA" w:rsidRPr="00283E2D" w:rsidRDefault="00B77CBA" w:rsidP="002A5DE2">
      <w:pPr>
        <w:pStyle w:val="ListParagraph"/>
        <w:numPr>
          <w:ilvl w:val="0"/>
          <w:numId w:val="13"/>
        </w:numPr>
      </w:pPr>
      <w:r w:rsidRPr="00283E2D">
        <w:t>Line 4. Unique polygon identifiers from the source dataset are carried into the interchange format view.</w:t>
      </w:r>
    </w:p>
    <w:p w:rsidR="00B77CBA" w:rsidRPr="00283E2D" w:rsidRDefault="00B77CBA" w:rsidP="002A5DE2">
      <w:pPr>
        <w:pStyle w:val="ListParagraph"/>
        <w:numPr>
          <w:ilvl w:val="0"/>
          <w:numId w:val="13"/>
        </w:numPr>
      </w:pPr>
      <w:r w:rsidRPr="00283E2D">
        <w:t xml:space="preserve">Line 7. Source data map units are not categorized into specific unit types (e.g. lithostratigraphic, chronostratigraphic, geophysical, etc.), so this field gets a constant value ‘Geologic Unit’, which is the preferred label for the corresponding concept in the </w:t>
      </w:r>
      <w:hyperlink r:id="rId52" w:history="1">
        <w:r w:rsidRPr="00283E2D">
          <w:rPr>
            <w:rStyle w:val="Hyperlink"/>
          </w:rPr>
          <w:t>CGI Geologic Unit Type vocabulary</w:t>
        </w:r>
      </w:hyperlink>
      <w:r w:rsidRPr="00283E2D">
        <w:t xml:space="preserve">. </w:t>
      </w:r>
    </w:p>
    <w:p w:rsidR="00B77CBA" w:rsidRPr="00283E2D" w:rsidRDefault="00B77CBA" w:rsidP="002A5DE2">
      <w:pPr>
        <w:pStyle w:val="ListParagraph"/>
        <w:numPr>
          <w:ilvl w:val="0"/>
          <w:numId w:val="13"/>
        </w:numPr>
      </w:pPr>
      <w:r w:rsidRPr="00283E2D">
        <w:t xml:space="preserve">Line 8. Likewise, rank is not assigned for the regional geologic units in the source dataset, so this is a constant that is the preferred label (‘Not Specified’) for the corresponding concept in the </w:t>
      </w:r>
      <w:hyperlink r:id="rId53" w:history="1">
        <w:r w:rsidRPr="00283E2D">
          <w:rPr>
            <w:rStyle w:val="Hyperlink"/>
          </w:rPr>
          <w:t>CGI Strati-graphic Rank vocabulary</w:t>
        </w:r>
      </w:hyperlink>
      <w:r w:rsidR="003336AF" w:rsidRPr="00283E2D">
        <w:t>.</w:t>
      </w:r>
    </w:p>
    <w:p w:rsidR="00B77CBA" w:rsidRPr="00283E2D" w:rsidRDefault="00B77CBA" w:rsidP="002A5DE2">
      <w:pPr>
        <w:pStyle w:val="ListParagraph"/>
        <w:numPr>
          <w:ilvl w:val="0"/>
          <w:numId w:val="13"/>
        </w:numPr>
      </w:pPr>
      <w:r w:rsidRPr="00283E2D">
        <w:t>Line 9, 10. Text descriptions of lithology and the age of the unit are derived from corresponding fields in the source data. The lithology description is mapped at the individual polygon level (via the polyextattr Postgres view), note the JOIN in line 22 that uses the .mapunitpolys_id as the foreign key. The age text description is mapped at the map unit level, note the JOIN in line 24 that uses the .mapunit field as the foreign key.</w:t>
      </w:r>
    </w:p>
    <w:p w:rsidR="00B77CBA" w:rsidRPr="00283E2D" w:rsidRDefault="00B77CBA" w:rsidP="002A5DE2">
      <w:pPr>
        <w:pStyle w:val="ListParagraph"/>
        <w:numPr>
          <w:ilvl w:val="0"/>
          <w:numId w:val="13"/>
        </w:numPr>
      </w:pPr>
      <w:r w:rsidRPr="00283E2D">
        <w:t>Line 11. The text for the source field in the portrayal scheme is calculated by concatenating two fields (.source and .notes) from the datasources table in the input dataset.</w:t>
      </w:r>
    </w:p>
    <w:p w:rsidR="00B77CBA" w:rsidRPr="00283E2D" w:rsidRDefault="00B77CBA" w:rsidP="002A5DE2">
      <w:pPr>
        <w:pStyle w:val="ListParagraph"/>
        <w:numPr>
          <w:ilvl w:val="0"/>
          <w:numId w:val="13"/>
        </w:numPr>
      </w:pPr>
      <w:r w:rsidRPr="00283E2D">
        <w:t xml:space="preserve">Line 12. Since all the map units are classified simply as ‘Geologic Unit’, this URI is also a constant value from the </w:t>
      </w:r>
      <w:hyperlink r:id="rId54" w:history="1">
        <w:r w:rsidRPr="00283E2D">
          <w:rPr>
            <w:rStyle w:val="Hyperlink"/>
          </w:rPr>
          <w:t>CGI Geologic Unit Type vocabulary</w:t>
        </w:r>
      </w:hyperlink>
      <w:r w:rsidRPr="00283E2D">
        <w:t>.</w:t>
      </w:r>
    </w:p>
    <w:p w:rsidR="00B77CBA" w:rsidRPr="00283E2D" w:rsidRDefault="00B77CBA" w:rsidP="002A5DE2">
      <w:pPr>
        <w:pStyle w:val="ListParagraph"/>
        <w:numPr>
          <w:ilvl w:val="0"/>
          <w:numId w:val="13"/>
        </w:numPr>
      </w:pPr>
      <w:r w:rsidRPr="00283E2D">
        <w:t>Line 13, 14. Representative lithology and age categories are assigned on a polygon by polygon basis, thus the polyextattr table is the source of these URIs. Note the JOIN in line 22 that uses the .mapunitpolys_id as the foreign key.</w:t>
      </w:r>
    </w:p>
    <w:p w:rsidR="00B77CBA" w:rsidRPr="00283E2D" w:rsidRDefault="00B77CBA" w:rsidP="002A5DE2">
      <w:pPr>
        <w:pStyle w:val="ListParagraph"/>
        <w:numPr>
          <w:ilvl w:val="0"/>
          <w:numId w:val="13"/>
        </w:numPr>
      </w:pPr>
      <w:r w:rsidRPr="00283E2D">
        <w:t>Line 15, 16. Younger and older age bounds are assigned by map unit (not at the individual polygon level), so these fields are sourced from the mapunitages aggregation query in the database; this query uses the extendedattributes table to join map-units with geologicevent records that contain the lower and upper age bounds for the unit.</w:t>
      </w:r>
    </w:p>
    <w:p w:rsidR="00B77CBA" w:rsidRPr="00283E2D" w:rsidRDefault="00B77CBA" w:rsidP="002A5DE2">
      <w:pPr>
        <w:pStyle w:val="ListParagraph"/>
        <w:numPr>
          <w:ilvl w:val="0"/>
          <w:numId w:val="13"/>
        </w:numPr>
      </w:pPr>
      <w:r w:rsidRPr="00283E2D">
        <w:lastRenderedPageBreak/>
        <w:t xml:space="preserve">Line 17. specification_uri is a link to a more complete description of the geologic unit that crops out in the polygon’s extent. This description can be viewed as a resource in the context of web architecture. The intention of the GeoSciML design team was that this URI should dereference to return a full Geo-SciML GeologicUnit element instance. With the use of content negotiation on the web, this description might also have representations as a web page or other structured description (rdf, owl…). In the example instance, a more complete description is not available and an OGC nil URI is used to indicate that the resource is missing (does not exist). </w:t>
      </w:r>
    </w:p>
    <w:p w:rsidR="00B77CBA" w:rsidRPr="00283E2D" w:rsidRDefault="00B77CBA" w:rsidP="002A5DE2">
      <w:pPr>
        <w:pStyle w:val="ListParagraph"/>
        <w:numPr>
          <w:ilvl w:val="0"/>
          <w:numId w:val="13"/>
        </w:numPr>
      </w:pPr>
      <w:r w:rsidRPr="00283E2D">
        <w:t>Line 18. metadata_uri identifies a metadata resource that contains more complete information on the provenance of the information in the feature element. This may be a metadata record that is scoped to the individual feature, or may identify a metadata record describing some collection of polygons that have similar enough provenance to document together. The text in the source field (Line 11) should be a succinct summary of the information in this metadata record pertinent to the containing feature.</w:t>
      </w:r>
    </w:p>
    <w:p w:rsidR="00B77CBA" w:rsidRPr="00283E2D" w:rsidRDefault="00B77CBA" w:rsidP="002A5DE2">
      <w:pPr>
        <w:pStyle w:val="ListParagraph"/>
        <w:numPr>
          <w:ilvl w:val="0"/>
          <w:numId w:val="13"/>
        </w:numPr>
      </w:pPr>
      <w:r w:rsidRPr="00283E2D">
        <w:t>Line 19. The genericSymbolizer field should contain an identifier for the symbol used to display this poloygon in the default portrayal (legend) chosen by the data provider for the gsmlp:GeologicUnitView instance in the containing feature collection.</w:t>
      </w:r>
      <w:r w:rsidR="00C73FF1" w:rsidRPr="00283E2D">
        <w:t xml:space="preserve"> </w:t>
      </w:r>
      <w:r w:rsidRPr="00283E2D">
        <w:t>This field can be used to capture the map unit assignment and portrayal color scheme from the original data from which the GeologicUnitView polygon was digitized. The legend may be encoded in an accompanying Styled Layer Descriptor (SLD) file, and if such an SLD exists it should be recorded as a related resource in the metadata record specified by metadata_uri.</w:t>
      </w:r>
    </w:p>
    <w:p w:rsidR="00E13354" w:rsidRPr="00283E2D" w:rsidRDefault="00B77CBA" w:rsidP="002A5DE2">
      <w:pPr>
        <w:pStyle w:val="ListParagraph"/>
        <w:numPr>
          <w:ilvl w:val="0"/>
          <w:numId w:val="13"/>
        </w:numPr>
      </w:pPr>
      <w:r w:rsidRPr="00283E2D">
        <w:t>Line 20. The shape field contains a representation of the geometry of the outcrop area described by the GeologicUnitView instance. The content of this field will be managed by the GIS and WMS server, and thus will generally not need to be manipulated by users outside the GIS environment. The shape field may need to be cast into a recognized geometry field in order to get PostGIS and ESRI SDE to recognize the output as a feature class. In our configuration a</w:t>
      </w:r>
      <w:r w:rsidR="009B30A2" w:rsidRPr="00283E2D">
        <w:t>t AZGS, we ended up using this:</w:t>
      </w:r>
    </w:p>
    <w:p w:rsidR="00E13354" w:rsidRPr="00283E2D" w:rsidRDefault="00B77CBA" w:rsidP="0087247F">
      <w:pPr>
        <w:ind w:left="1440"/>
      </w:pPr>
      <w:r w:rsidRPr="00283E2D">
        <w:t>‘st_geometryfromtext(ST_AsText(shape)::t</w:t>
      </w:r>
      <w:r w:rsidR="00E13354" w:rsidRPr="00283E2D">
        <w:t>ext, 4326)::geometry as shape’</w:t>
      </w:r>
    </w:p>
    <w:p w:rsidR="006C35DA" w:rsidRPr="00283E2D" w:rsidRDefault="00B77CBA" w:rsidP="002A5DE2">
      <w:pPr>
        <w:pStyle w:val="ListParagraph"/>
      </w:pPr>
      <w:r w:rsidRPr="00283E2D">
        <w:t>More expert PostGIS users may have a better solution for this problem.</w:t>
      </w:r>
    </w:p>
    <w:p w:rsidR="00B77CBA" w:rsidRPr="00283E2D" w:rsidRDefault="00B77CBA" w:rsidP="002A5DE2">
      <w:pPr>
        <w:pStyle w:val="Heading2"/>
      </w:pPr>
      <w:bookmarkStart w:id="139" w:name="_Toc321148906"/>
      <w:bookmarkStart w:id="140" w:name="_Toc364676131"/>
      <w:r w:rsidRPr="00283E2D">
        <w:t xml:space="preserve">Vocabulary </w:t>
      </w:r>
      <w:r w:rsidR="00BB2A3B" w:rsidRPr="00283E2D">
        <w:t>m</w:t>
      </w:r>
      <w:r w:rsidRPr="00283E2D">
        <w:t>apping</w:t>
      </w:r>
      <w:bookmarkEnd w:id="139"/>
      <w:bookmarkEnd w:id="140"/>
    </w:p>
    <w:p w:rsidR="007E0655" w:rsidRPr="00283E2D" w:rsidRDefault="00B77CBA" w:rsidP="002A5DE2">
      <w:r w:rsidRPr="00283E2D">
        <w:t xml:space="preserve">There are many possible approaches to mapping terms from one vocabulary to another. </w:t>
      </w:r>
    </w:p>
    <w:p w:rsidR="00CE0C7D" w:rsidRPr="00283E2D" w:rsidRDefault="00B77CBA" w:rsidP="002A5DE2">
      <w:r w:rsidRPr="00283E2D">
        <w:t xml:space="preserve">One situation in which a standard process can be defined </w:t>
      </w:r>
      <w:r w:rsidR="007E0655" w:rsidRPr="00283E2D">
        <w:t>involves</w:t>
      </w:r>
      <w:r w:rsidRPr="00283E2D">
        <w:t xml:space="preserve"> a controlled vocabulary used to populate a </w:t>
      </w:r>
      <w:hyperlink w:anchor="Database_Field" w:history="1">
        <w:r w:rsidRPr="00283E2D">
          <w:rPr>
            <w:rStyle w:val="Hyperlink"/>
          </w:rPr>
          <w:t>field</w:t>
        </w:r>
      </w:hyperlink>
      <w:r w:rsidRPr="00283E2D">
        <w:t xml:space="preserve"> in the source data, and that field maps directly to a field in the interchange format. For instance</w:t>
      </w:r>
      <w:r w:rsidR="007E0655" w:rsidRPr="00283E2D">
        <w:t>: if</w:t>
      </w:r>
      <w:r w:rsidRPr="00283E2D">
        <w:t xml:space="preserve"> the source data contains a ‘dominant lithology’ field</w:t>
      </w:r>
      <w:r w:rsidR="007E0655" w:rsidRPr="00283E2D">
        <w:t>, the information in this field can be</w:t>
      </w:r>
      <w:r w:rsidRPr="00283E2D">
        <w:t xml:space="preserve"> used </w:t>
      </w:r>
      <w:r w:rsidR="003336AF" w:rsidRPr="00283E2D">
        <w:t>to populate the ‘representative</w:t>
      </w:r>
      <w:r w:rsidRPr="00283E2D">
        <w:t xml:space="preserve">Lithology_uri’ for a GeologicUnitView </w:t>
      </w:r>
      <w:hyperlink w:anchor="Feature" w:history="1">
        <w:r w:rsidRPr="00283E2D">
          <w:rPr>
            <w:rStyle w:val="Hyperlink"/>
          </w:rPr>
          <w:t>feature</w:t>
        </w:r>
      </w:hyperlink>
      <w:r w:rsidRPr="00283E2D">
        <w:t xml:space="preserve">. </w:t>
      </w:r>
    </w:p>
    <w:p w:rsidR="0009795F" w:rsidRPr="00283E2D" w:rsidRDefault="00B77CBA" w:rsidP="002A5DE2">
      <w:r w:rsidRPr="00283E2D">
        <w:t>Recommended procedure</w:t>
      </w:r>
      <w:r w:rsidR="0009795F" w:rsidRPr="00283E2D">
        <w:t>:</w:t>
      </w:r>
    </w:p>
    <w:p w:rsidR="0009795F" w:rsidRPr="00283E2D" w:rsidRDefault="0009795F" w:rsidP="002A5DE2">
      <w:pPr>
        <w:pStyle w:val="ListParagraph"/>
        <w:numPr>
          <w:ilvl w:val="0"/>
          <w:numId w:val="10"/>
        </w:numPr>
      </w:pPr>
      <w:r w:rsidRPr="00283E2D">
        <w:t>Produce</w:t>
      </w:r>
      <w:r w:rsidR="00B77CBA" w:rsidRPr="00283E2D">
        <w:t xml:space="preserve"> a table of the u</w:t>
      </w:r>
      <w:r w:rsidRPr="00283E2D">
        <w:t>nique values in the source data</w:t>
      </w:r>
    </w:p>
    <w:p w:rsidR="00AA5CB5" w:rsidRPr="00283E2D" w:rsidRDefault="0009795F" w:rsidP="002A5DE2">
      <w:pPr>
        <w:pStyle w:val="ListParagraph"/>
        <w:numPr>
          <w:ilvl w:val="0"/>
          <w:numId w:val="10"/>
        </w:numPr>
      </w:pPr>
      <w:r w:rsidRPr="00283E2D">
        <w:t>A</w:t>
      </w:r>
      <w:r w:rsidR="00B77CBA" w:rsidRPr="00283E2D">
        <w:t>dd a column</w:t>
      </w:r>
      <w:r w:rsidRPr="00283E2D">
        <w:t xml:space="preserve"> to this table</w:t>
      </w:r>
      <w:r w:rsidR="00B77CBA" w:rsidRPr="00283E2D">
        <w:t xml:space="preserve"> for the corresponding </w:t>
      </w:r>
      <w:hyperlink w:anchor="Element" w:history="1">
        <w:r w:rsidR="00B77CBA" w:rsidRPr="00283E2D">
          <w:rPr>
            <w:rStyle w:val="Hyperlink"/>
          </w:rPr>
          <w:t>element</w:t>
        </w:r>
      </w:hyperlink>
      <w:r w:rsidR="00B77CBA" w:rsidRPr="00283E2D">
        <w:t xml:space="preserve"> in the </w:t>
      </w:r>
      <w:r w:rsidR="00AA5CB5" w:rsidRPr="00283E2D">
        <w:t>target interchange scheme</w:t>
      </w:r>
    </w:p>
    <w:p w:rsidR="00AA5CB5" w:rsidRPr="00283E2D" w:rsidRDefault="00AA5CB5" w:rsidP="002A5DE2">
      <w:pPr>
        <w:pStyle w:val="ListParagraph"/>
        <w:numPr>
          <w:ilvl w:val="0"/>
          <w:numId w:val="10"/>
        </w:numPr>
      </w:pPr>
      <w:r w:rsidRPr="00283E2D">
        <w:lastRenderedPageBreak/>
        <w:t>D</w:t>
      </w:r>
      <w:r w:rsidR="00B77CBA" w:rsidRPr="00283E2D">
        <w:t>etermine the best matching value from the interchange vocabulary for each term in the source vocabul</w:t>
      </w:r>
      <w:r w:rsidRPr="00283E2D">
        <w:t>ary</w:t>
      </w:r>
    </w:p>
    <w:p w:rsidR="00AA5CB5" w:rsidRPr="00283E2D" w:rsidRDefault="009F69BA" w:rsidP="002A5DE2">
      <w:r w:rsidRPr="00283E2D">
        <w:t>In general:</w:t>
      </w:r>
      <w:r w:rsidR="00B77CBA" w:rsidRPr="00283E2D">
        <w:t xml:space="preserve"> the most specific term from the interchange vocabulary that completely subsumes (encompasses) the meaning of the term in the so</w:t>
      </w:r>
      <w:r w:rsidR="00B20FFA" w:rsidRPr="00283E2D">
        <w:t>urce vocabulary should be used.</w:t>
      </w:r>
    </w:p>
    <w:p w:rsidR="009F69BA" w:rsidRPr="00283E2D" w:rsidRDefault="00B77CBA" w:rsidP="002A5DE2">
      <w:r w:rsidRPr="00283E2D">
        <w:t xml:space="preserve">If the source vocabulary has terms that are more specific than the controlled vocabulary, there will be some information lost in this process, but the original source terminology </w:t>
      </w:r>
      <w:r w:rsidR="009F69BA" w:rsidRPr="00283E2D">
        <w:t>can</w:t>
      </w:r>
      <w:r w:rsidRPr="00283E2D">
        <w:t xml:space="preserve"> be preserved in </w:t>
      </w:r>
      <w:r w:rsidR="009F69BA" w:rsidRPr="00283E2D">
        <w:t>free-</w:t>
      </w:r>
      <w:r w:rsidRPr="00283E2D">
        <w:t>text description</w:t>
      </w:r>
      <w:r w:rsidR="009F69BA" w:rsidRPr="00283E2D">
        <w:t xml:space="preserve"> fields in the interchange document. Sample free-text fields that may be used to preserve source vocabulary information are as follows:</w:t>
      </w:r>
    </w:p>
    <w:p w:rsidR="009F69BA" w:rsidRPr="00283E2D" w:rsidRDefault="009F69BA" w:rsidP="002A5DE2">
      <w:pPr>
        <w:pStyle w:val="ListParagraph"/>
        <w:numPr>
          <w:ilvl w:val="0"/>
          <w:numId w:val="11"/>
        </w:numPr>
      </w:pPr>
      <w:r w:rsidRPr="00283E2D">
        <w:t>L</w:t>
      </w:r>
      <w:r w:rsidR="00B77CBA" w:rsidRPr="00283E2D">
        <w:t>ithology</w:t>
      </w:r>
    </w:p>
    <w:p w:rsidR="009F69BA" w:rsidRPr="00283E2D" w:rsidRDefault="00B77CBA" w:rsidP="002A5DE2">
      <w:pPr>
        <w:pStyle w:val="ListParagraph"/>
        <w:numPr>
          <w:ilvl w:val="0"/>
          <w:numId w:val="11"/>
        </w:numPr>
      </w:pPr>
      <w:r w:rsidRPr="00283E2D">
        <w:t xml:space="preserve">geologicHistory </w:t>
      </w:r>
    </w:p>
    <w:p w:rsidR="00B77CBA" w:rsidRPr="00283E2D" w:rsidRDefault="00B77CBA" w:rsidP="002A5DE2">
      <w:r w:rsidRPr="00283E2D">
        <w:t>Remember, the primary purpose of the controlled vocabulary fields is for data integration and use as search criteria, likely by non-expert users.</w:t>
      </w:r>
    </w:p>
    <w:p w:rsidR="009F69BA" w:rsidRPr="00283E2D" w:rsidRDefault="005C2C5F" w:rsidP="002A5DE2">
      <w:r w:rsidRPr="00283E2D">
        <w:t xml:space="preserve">In some cases, unique values </w:t>
      </w:r>
      <w:r w:rsidR="009F69BA" w:rsidRPr="00283E2D">
        <w:t>from</w:t>
      </w:r>
      <w:r w:rsidRPr="00283E2D">
        <w:t xml:space="preserve"> a combination of </w:t>
      </w:r>
      <w:r w:rsidR="009F69BA" w:rsidRPr="00283E2D">
        <w:t>multiple</w:t>
      </w:r>
      <w:r w:rsidRPr="00283E2D">
        <w:t xml:space="preserve"> source data</w:t>
      </w:r>
      <w:r w:rsidR="009F69BA" w:rsidRPr="00283E2D">
        <w:t xml:space="preserve"> fields</w:t>
      </w:r>
      <w:r w:rsidRPr="00283E2D">
        <w:t xml:space="preserve"> may be necessary to define mapping to interchange concepts, particularly for</w:t>
      </w:r>
      <w:r w:rsidR="009F69BA" w:rsidRPr="00283E2D">
        <w:t xml:space="preserve"> the following interchange fields:</w:t>
      </w:r>
    </w:p>
    <w:p w:rsidR="009F69BA" w:rsidRPr="00283E2D" w:rsidRDefault="009F69BA" w:rsidP="002A5DE2">
      <w:pPr>
        <w:pStyle w:val="ListParagraph"/>
        <w:numPr>
          <w:ilvl w:val="0"/>
          <w:numId w:val="12"/>
        </w:numPr>
      </w:pPr>
      <w:r w:rsidRPr="00283E2D">
        <w:t>representativeAge_uri</w:t>
      </w:r>
    </w:p>
    <w:p w:rsidR="009F69BA" w:rsidRPr="00283E2D" w:rsidRDefault="009F69BA" w:rsidP="002A5DE2">
      <w:pPr>
        <w:pStyle w:val="ListParagraph"/>
        <w:numPr>
          <w:ilvl w:val="0"/>
          <w:numId w:val="12"/>
        </w:numPr>
      </w:pPr>
      <w:r w:rsidRPr="00283E2D">
        <w:t>representativeLithology_uri</w:t>
      </w:r>
    </w:p>
    <w:p w:rsidR="009F69BA" w:rsidRPr="00283E2D" w:rsidRDefault="009F69BA" w:rsidP="002A5DE2">
      <w:pPr>
        <w:pStyle w:val="ListParagraph"/>
        <w:numPr>
          <w:ilvl w:val="0"/>
          <w:numId w:val="12"/>
        </w:numPr>
      </w:pPr>
      <w:r w:rsidRPr="00283E2D">
        <w:t>genericSymbolizer</w:t>
      </w:r>
    </w:p>
    <w:p w:rsidR="005C2C5F" w:rsidRPr="00283E2D" w:rsidRDefault="005C2C5F" w:rsidP="002A5DE2">
      <w:r w:rsidRPr="00283E2D">
        <w:t xml:space="preserve">The procedure is the same, but </w:t>
      </w:r>
      <w:r w:rsidR="009F69BA" w:rsidRPr="00283E2D">
        <w:t>any</w:t>
      </w:r>
      <w:r w:rsidR="003336AF" w:rsidRPr="00283E2D">
        <w:t xml:space="preserve"> unique values query will in</w:t>
      </w:r>
      <w:r w:rsidRPr="00283E2D">
        <w:t xml:space="preserve">volve more than one source field and multiple-field </w:t>
      </w:r>
      <w:r w:rsidRPr="00283E2D">
        <w:rPr>
          <w:b/>
        </w:rPr>
        <w:t>joins</w:t>
      </w:r>
      <w:r w:rsidRPr="00283E2D">
        <w:t xml:space="preserve"> will be necessary to construct queries generating the output schema content.</w:t>
      </w:r>
    </w:p>
    <w:p w:rsidR="005C2C5F" w:rsidRPr="00283E2D" w:rsidRDefault="005C2C5F" w:rsidP="002A5DE2">
      <w:r w:rsidRPr="00283E2D">
        <w:t>Standard vocabularies are listed in the accompanying Excel Workbook.</w:t>
      </w:r>
    </w:p>
    <w:p w:rsidR="00BB2A3B" w:rsidRPr="00283E2D" w:rsidRDefault="00BB2A3B" w:rsidP="002A5DE2">
      <w:pPr>
        <w:pStyle w:val="Heading2"/>
      </w:pPr>
      <w:bookmarkStart w:id="141" w:name="_Toc321148907"/>
      <w:bookmarkStart w:id="142" w:name="_Toc364676132"/>
      <w:r w:rsidRPr="00283E2D">
        <w:t>Excel Workbook template</w:t>
      </w:r>
      <w:bookmarkEnd w:id="141"/>
      <w:bookmarkEnd w:id="142"/>
    </w:p>
    <w:p w:rsidR="00F87442" w:rsidRPr="00283E2D" w:rsidRDefault="00BB2A3B" w:rsidP="002A5DE2">
      <w:r w:rsidRPr="00283E2D">
        <w:t xml:space="preserve">The accompanying Microsoft Excel Workbook provides spreadsheets containing the content models for the description properties associated with geologic contacts, faults or shear zones, and geologic units in appropriate GeoSciML-Portrayal </w:t>
      </w:r>
      <w:hyperlink w:anchor="Schema" w:history="1">
        <w:r w:rsidRPr="00283E2D">
          <w:rPr>
            <w:rStyle w:val="Hyperlink"/>
          </w:rPr>
          <w:t>schemas</w:t>
        </w:r>
      </w:hyperlink>
      <w:r w:rsidRPr="00283E2D">
        <w:t xml:space="preserve">. </w:t>
      </w:r>
    </w:p>
    <w:p w:rsidR="00BB2A3B" w:rsidRPr="00283E2D" w:rsidRDefault="00BB2A3B" w:rsidP="002A5DE2">
      <w:r w:rsidRPr="00283E2D">
        <w:t xml:space="preserve">These spreadsheets do not include geometry </w:t>
      </w:r>
      <w:hyperlink w:anchor="Database_Field" w:history="1">
        <w:r w:rsidRPr="00283E2D">
          <w:rPr>
            <w:rStyle w:val="Hyperlink"/>
          </w:rPr>
          <w:t>fields</w:t>
        </w:r>
      </w:hyperlink>
      <w:r w:rsidRPr="00283E2D">
        <w:t xml:space="preserve"> that are necessary for an actual GIS </w:t>
      </w:r>
      <w:hyperlink w:anchor="Feature" w:history="1">
        <w:r w:rsidRPr="00283E2D">
          <w:rPr>
            <w:rStyle w:val="Hyperlink"/>
          </w:rPr>
          <w:t>feature</w:t>
        </w:r>
      </w:hyperlink>
      <w:r w:rsidRPr="00283E2D">
        <w:t xml:space="preserve"> class for the corresponding ContactView, ShearDisplacementStructureView, and GeologicUnitView features. Rather, they provide a template for compiling the necessary descriptions (combinations of </w:t>
      </w:r>
      <w:hyperlink w:anchor="Attribute" w:history="1">
        <w:r w:rsidRPr="00283E2D">
          <w:rPr>
            <w:rStyle w:val="Hyperlink"/>
          </w:rPr>
          <w:t>attributes</w:t>
        </w:r>
      </w:hyperlink>
      <w:r w:rsidRPr="00283E2D">
        <w:t xml:space="preserve">) that can then be </w:t>
      </w:r>
      <w:r w:rsidRPr="00283E2D">
        <w:rPr>
          <w:b/>
        </w:rPr>
        <w:t>joined</w:t>
      </w:r>
      <w:r w:rsidRPr="00283E2D">
        <w:t xml:space="preserve"> with a GIS feature class to produce the dataset for feature web service deployment.</w:t>
      </w:r>
    </w:p>
    <w:p w:rsidR="00F87442" w:rsidRPr="00283E2D" w:rsidRDefault="00BB2A3B" w:rsidP="002A5DE2">
      <w:r w:rsidRPr="00283E2D">
        <w:t xml:space="preserve">The specification_uri in each feature class provides a link to structured representation of the geologic feature that is intended to be a GeoSciML feature. </w:t>
      </w:r>
    </w:p>
    <w:p w:rsidR="00F87442" w:rsidRPr="00283E2D" w:rsidRDefault="00BB2A3B" w:rsidP="002A5DE2">
      <w:r w:rsidRPr="00283E2D">
        <w:t xml:space="preserve">The metadata_uri provides a link to a structured </w:t>
      </w:r>
      <w:hyperlink w:anchor="Metadata" w:history="1">
        <w:r w:rsidRPr="00283E2D">
          <w:rPr>
            <w:rStyle w:val="Hyperlink"/>
          </w:rPr>
          <w:t>metadata</w:t>
        </w:r>
      </w:hyperlink>
      <w:r w:rsidRPr="00283E2D">
        <w:t xml:space="preserve"> </w:t>
      </w:r>
      <w:hyperlink w:anchor="Database_Record" w:history="1">
        <w:r w:rsidRPr="00283E2D">
          <w:rPr>
            <w:rStyle w:val="Hyperlink"/>
          </w:rPr>
          <w:t>record</w:t>
        </w:r>
      </w:hyperlink>
      <w:r w:rsidRPr="00283E2D">
        <w:t xml:space="preserve"> maintaining complete provenance information for features.</w:t>
      </w:r>
      <w:r w:rsidR="00C73FF1" w:rsidRPr="00283E2D">
        <w:t xml:space="preserve"> </w:t>
      </w:r>
    </w:p>
    <w:p w:rsidR="00BB2A3B" w:rsidRPr="00283E2D" w:rsidRDefault="00BB2A3B" w:rsidP="002A5DE2">
      <w:r w:rsidRPr="00283E2D">
        <w:lastRenderedPageBreak/>
        <w:t>See the notes tab in the workbook for additional information describing the GeoSciML Portrayal feature classes and the work-sheets included in this document.</w:t>
      </w:r>
    </w:p>
    <w:p w:rsidR="00BB2A3B" w:rsidRPr="00283E2D" w:rsidRDefault="00BB2A3B" w:rsidP="002A5DE2">
      <w:pPr>
        <w:pStyle w:val="Heading2"/>
      </w:pPr>
      <w:bookmarkStart w:id="143" w:name="_Toc321148908"/>
      <w:bookmarkStart w:id="144" w:name="_Toc364676133"/>
      <w:r w:rsidRPr="00283E2D">
        <w:t>Configuring OGC services</w:t>
      </w:r>
      <w:bookmarkEnd w:id="143"/>
      <w:bookmarkEnd w:id="144"/>
    </w:p>
    <w:p w:rsidR="007B4D5F" w:rsidRPr="00283E2D" w:rsidRDefault="00BB2A3B" w:rsidP="002A5DE2">
      <w:r w:rsidRPr="00283E2D">
        <w:t>GeoSciML-</w:t>
      </w:r>
      <w:r w:rsidR="0064157F">
        <w:t>p</w:t>
      </w:r>
      <w:r w:rsidR="0064157F" w:rsidRPr="00283E2D">
        <w:t xml:space="preserve">ortrayal </w:t>
      </w:r>
      <w:r w:rsidRPr="00283E2D">
        <w:t xml:space="preserve">is intended to support map </w:t>
      </w:r>
      <w:hyperlink w:anchor="Web_Service" w:history="1">
        <w:r w:rsidRPr="00283E2D">
          <w:rPr>
            <w:rStyle w:val="Hyperlink"/>
          </w:rPr>
          <w:t>services</w:t>
        </w:r>
      </w:hyperlink>
      <w:r w:rsidRPr="00283E2D">
        <w:t xml:space="preserve"> for online viewing and exploration of geologic data, and the creation of mash-ups integrating data from different servers and possibly different thematic domains. </w:t>
      </w:r>
    </w:p>
    <w:p w:rsidR="00BB2A3B" w:rsidRPr="00283E2D" w:rsidRDefault="00BB2A3B" w:rsidP="002A5DE2">
      <w:r w:rsidRPr="00283E2D">
        <w:t xml:space="preserve">The </w:t>
      </w:r>
      <w:hyperlink r:id="rId55" w:history="1">
        <w:r w:rsidRPr="00283E2D">
          <w:rPr>
            <w:rStyle w:val="Hyperlink"/>
          </w:rPr>
          <w:t>OGC WMS specification</w:t>
        </w:r>
      </w:hyperlink>
      <w:r w:rsidRPr="00283E2D">
        <w:t xml:space="preserve"> includes a ‘getFeatureInfo’ operation that returns a description of a map feature at a user-identified point on the map. The operation returns a document determined by the server configuration. A variety of different formats may be offered, and specified by a request parameter. For GeoSciML-Portrayal services, an XML document conforming to the GeoSciML-Portrayal XML schema should be offered. Other getFeatureInfo response formats may also be offered.</w:t>
      </w:r>
    </w:p>
    <w:p w:rsidR="00BB2A3B" w:rsidRPr="00283E2D" w:rsidRDefault="00BB2A3B" w:rsidP="002A5DE2">
      <w:r w:rsidRPr="00283E2D">
        <w:t xml:space="preserve">Server software that implements the OGC </w:t>
      </w:r>
      <w:hyperlink w:anchor="WMS" w:history="1">
        <w:r w:rsidRPr="00283E2D">
          <w:rPr>
            <w:rStyle w:val="Hyperlink"/>
          </w:rPr>
          <w:t>Web Map Service</w:t>
        </w:r>
      </w:hyperlink>
      <w:r w:rsidRPr="00283E2D">
        <w:t xml:space="preserve"> will typically also allow parallel deployment of an OGC </w:t>
      </w:r>
      <w:hyperlink w:anchor="WFS" w:history="1">
        <w:r w:rsidRPr="00283E2D">
          <w:rPr>
            <w:rStyle w:val="Hyperlink"/>
          </w:rPr>
          <w:t>Web Feature Service</w:t>
        </w:r>
      </w:hyperlink>
      <w:r w:rsidRPr="00283E2D">
        <w:t xml:space="preserve"> with no additional effort. The </w:t>
      </w:r>
      <w:hyperlink w:anchor="XML" w:history="1">
        <w:r w:rsidRPr="00283E2D">
          <w:rPr>
            <w:rStyle w:val="Hyperlink"/>
          </w:rPr>
          <w:t>XML</w:t>
        </w:r>
      </w:hyperlink>
      <w:r w:rsidRPr="00283E2D">
        <w:t xml:space="preserve"> provided by the feature service is the same as that provided in the WMS getFeatureInfo response formats.</w:t>
      </w:r>
    </w:p>
    <w:p w:rsidR="00BB2A3B" w:rsidRPr="00283E2D" w:rsidRDefault="00BB2A3B" w:rsidP="002A5DE2">
      <w:r w:rsidRPr="00283E2D">
        <w:t xml:space="preserve">The GML simple feature profile requires that each feature include a gml:id </w:t>
      </w:r>
      <w:hyperlink w:anchor="Attribute" w:history="1">
        <w:r w:rsidRPr="00283E2D">
          <w:rPr>
            <w:rStyle w:val="Hyperlink"/>
          </w:rPr>
          <w:t>attribute</w:t>
        </w:r>
      </w:hyperlink>
      <w:r w:rsidRPr="00283E2D">
        <w:t>. According to the GML specification, this identifier must be an alphanumeric string that has an alphabet letter as its first character. These ID’s can be generated from the primary key in the data table used to compose the features for the map service. If data are coming from an ArcGIS environment, the ObjectID required for any ArcGIS feature class can be used to construct the gml:id. If no primary key is present in the feature class for the service, one will have to be added to source the gml:id property. Technically, the gml:id is meant to be unique within the scope of a feature collection from a particular</w:t>
      </w:r>
      <w:r w:rsidR="00C73FF1" w:rsidRPr="00283E2D">
        <w:t xml:space="preserve"> </w:t>
      </w:r>
      <w:r w:rsidRPr="00283E2D">
        <w:t xml:space="preserve">service to enable internal cross referencing within a single WFS response document or to allow queries to retrieve a feature using the gml:id. </w:t>
      </w:r>
    </w:p>
    <w:p w:rsidR="00BB2A3B" w:rsidRPr="00283E2D" w:rsidRDefault="00BB2A3B" w:rsidP="002A5DE2">
      <w:r w:rsidRPr="00283E2D">
        <w:t xml:space="preserve">Server configuration using GeoServer and ESRI ArcGIS </w:t>
      </w:r>
      <w:r w:rsidR="009213E8" w:rsidRPr="00283E2D">
        <w:t>S</w:t>
      </w:r>
      <w:r w:rsidRPr="00283E2D">
        <w:t>erver is descri</w:t>
      </w:r>
      <w:r w:rsidR="00FB2BE5" w:rsidRPr="00283E2D">
        <w:t xml:space="preserve">bed in </w:t>
      </w:r>
      <w:r w:rsidR="009213E8" w:rsidRPr="00283E2D">
        <w:t>A</w:t>
      </w:r>
      <w:r w:rsidR="00FB2BE5" w:rsidRPr="00283E2D">
        <w:t>ppendices A and B as ex</w:t>
      </w:r>
      <w:r w:rsidRPr="00283E2D">
        <w:t>amples of the workflow necessary to set up a GeoSciML-Portrayal service. Other implementations exist, and the details of the procedure will change as new versions of the server software are released.</w:t>
      </w:r>
    </w:p>
    <w:p w:rsidR="009213E8" w:rsidRPr="00283E2D" w:rsidRDefault="009213E8" w:rsidP="002A5DE2">
      <w:pPr>
        <w:pStyle w:val="Heading1"/>
      </w:pPr>
      <w:bookmarkStart w:id="145" w:name="_Styling"/>
      <w:bookmarkStart w:id="146" w:name="_Toc321148909"/>
      <w:bookmarkStart w:id="147" w:name="_Ref321729607"/>
      <w:bookmarkStart w:id="148" w:name="_Ref321729614"/>
      <w:bookmarkStart w:id="149" w:name="_Toc364676134"/>
      <w:bookmarkEnd w:id="145"/>
      <w:r w:rsidRPr="00283E2D">
        <w:t>Styling</w:t>
      </w:r>
      <w:bookmarkEnd w:id="146"/>
      <w:bookmarkEnd w:id="147"/>
      <w:bookmarkEnd w:id="148"/>
      <w:bookmarkEnd w:id="149"/>
    </w:p>
    <w:p w:rsidR="0086661C" w:rsidRPr="00283E2D" w:rsidRDefault="00782E57" w:rsidP="002A5DE2">
      <w:r w:rsidRPr="00283E2D">
        <w:t xml:space="preserve">Part of the process of deploying a web service </w:t>
      </w:r>
      <w:r w:rsidR="0086661C" w:rsidRPr="00283E2D">
        <w:t>includes defining a map legend.</w:t>
      </w:r>
    </w:p>
    <w:p w:rsidR="00782E57" w:rsidRPr="00283E2D" w:rsidRDefault="00782E57" w:rsidP="002A5DE2">
      <w:r w:rsidRPr="00283E2D">
        <w:t xml:space="preserve">ESRI ArcGIS Server provides a number of tools to define a map legend, but if you are using GeoServer to deploy your data as a web service, you will need an OGC </w:t>
      </w:r>
      <w:r w:rsidR="00756EE1">
        <w:t>Styled Layer Descriptor</w:t>
      </w:r>
      <w:r w:rsidR="00756EE1" w:rsidRPr="00283E2D">
        <w:t xml:space="preserve"> (SLD)</w:t>
      </w:r>
      <w:r w:rsidR="00756EE1">
        <w:t xml:space="preserve"> </w:t>
      </w:r>
      <w:r w:rsidRPr="00283E2D">
        <w:t>file to define your map legend.</w:t>
      </w:r>
    </w:p>
    <w:p w:rsidR="002E0A43" w:rsidRPr="00283E2D" w:rsidRDefault="00756EE1" w:rsidP="002A5DE2">
      <w:r>
        <w:lastRenderedPageBreak/>
        <w:t>An SLD is an</w:t>
      </w:r>
      <w:r w:rsidR="009213E8" w:rsidRPr="00283E2D">
        <w:t xml:space="preserve"> </w:t>
      </w:r>
      <w:hyperlink w:anchor="XML" w:history="1">
        <w:r w:rsidR="009213E8" w:rsidRPr="00283E2D">
          <w:rPr>
            <w:rStyle w:val="Hyperlink"/>
          </w:rPr>
          <w:t>XML</w:t>
        </w:r>
      </w:hyperlink>
      <w:r w:rsidR="009213E8" w:rsidRPr="00283E2D">
        <w:t xml:space="preserve"> document that define</w:t>
      </w:r>
      <w:r>
        <w:t>s</w:t>
      </w:r>
      <w:r w:rsidR="009213E8" w:rsidRPr="00283E2D">
        <w:t xml:space="preserve"> a mapping from some property of an OGC </w:t>
      </w:r>
      <w:hyperlink w:anchor="Feature" w:history="1">
        <w:r w:rsidR="009213E8" w:rsidRPr="00283E2D">
          <w:rPr>
            <w:rStyle w:val="Hyperlink"/>
          </w:rPr>
          <w:t>feature</w:t>
        </w:r>
      </w:hyperlink>
      <w:r w:rsidR="009213E8" w:rsidRPr="00283E2D">
        <w:t xml:space="preserve"> t</w:t>
      </w:r>
      <w:r w:rsidR="002E0A43" w:rsidRPr="00283E2D">
        <w:t xml:space="preserve">o a symbol to use for portrayal. </w:t>
      </w:r>
      <w:r>
        <w:t>The correlation of</w:t>
      </w:r>
      <w:r w:rsidR="002E0A43" w:rsidRPr="00283E2D">
        <w:t xml:space="preserve"> </w:t>
      </w:r>
      <w:r>
        <w:t>feature</w:t>
      </w:r>
      <w:r w:rsidR="002E0A43" w:rsidRPr="00283E2D">
        <w:t xml:space="preserve"> property</w:t>
      </w:r>
      <w:r>
        <w:t xml:space="preserve"> values with symbols used to portray the feature defines</w:t>
      </w:r>
      <w:r w:rsidR="009213E8" w:rsidRPr="00283E2D">
        <w:t xml:space="preserve"> a map legend.</w:t>
      </w:r>
    </w:p>
    <w:p w:rsidR="000454C3" w:rsidRPr="00283E2D" w:rsidRDefault="000454C3" w:rsidP="002A5DE2">
      <w:r w:rsidRPr="00283E2D">
        <w:t xml:space="preserve">SLD files </w:t>
      </w:r>
      <w:r w:rsidR="009213E8" w:rsidRPr="00283E2D">
        <w:t>for portrayals using the CGI simple lithology and ICS 2009 time scale URIs</w:t>
      </w:r>
      <w:r w:rsidRPr="00283E2D">
        <w:t xml:space="preserve"> are available at the following web location:</w:t>
      </w:r>
    </w:p>
    <w:p w:rsidR="009213E8" w:rsidRPr="00283E2D" w:rsidRDefault="005C37E8" w:rsidP="0087247F">
      <w:pPr>
        <w:ind w:left="720"/>
      </w:pPr>
      <w:hyperlink r:id="rId56" w:history="1">
        <w:r w:rsidR="00C020E2" w:rsidRPr="00283E2D">
          <w:rPr>
            <w:rStyle w:val="Hyperlink"/>
          </w:rPr>
          <w:t>http://schemas.usgin.org/schemas/slds/</w:t>
        </w:r>
      </w:hyperlink>
    </w:p>
    <w:p w:rsidR="00C020E2" w:rsidRPr="00283E2D" w:rsidRDefault="00782E57" w:rsidP="002A5DE2">
      <w:r w:rsidRPr="00283E2D">
        <w:t>Aside from those SLDs made available at the above web location</w:t>
      </w:r>
      <w:r w:rsidR="00C020E2" w:rsidRPr="00283E2D">
        <w:t>, it is possible to use a basic text editor to manually create an SLD.</w:t>
      </w:r>
      <w:r w:rsidR="00756EE1">
        <w:t xml:space="preserve"> M</w:t>
      </w:r>
      <w:r w:rsidR="00C020E2" w:rsidRPr="00283E2D">
        <w:t>anually creating an SLD for a geologic map is not a trivial proposition</w:t>
      </w:r>
      <w:r w:rsidR="00756EE1">
        <w:t>, and i</w:t>
      </w:r>
      <w:r w:rsidR="00C53E28" w:rsidRPr="00283E2D">
        <w:t>nstructions for creating an SLD file manually are out of the scope of this document.</w:t>
      </w:r>
      <w:r w:rsidR="00756EE1">
        <w:t xml:space="preserve">  The </w:t>
      </w:r>
      <w:hyperlink r:id="rId57" w:history="1">
        <w:r w:rsidR="00756EE1" w:rsidRPr="0064157F">
          <w:rPr>
            <w:rStyle w:val="Hyperlink"/>
          </w:rPr>
          <w:t>GeoServer online documentation</w:t>
        </w:r>
      </w:hyperlink>
      <w:r w:rsidR="00756EE1">
        <w:t xml:space="preserve"> provides some guidance for creating SLD’s manually. The following section describes software for</w:t>
      </w:r>
      <w:r w:rsidRPr="00283E2D">
        <w:t xml:space="preserve"> creat</w:t>
      </w:r>
      <w:r w:rsidR="00756EE1">
        <w:t>ing</w:t>
      </w:r>
      <w:r w:rsidRPr="00283E2D">
        <w:t xml:space="preserve"> an SLD file based on symbology</w:t>
      </w:r>
      <w:r w:rsidR="00C020E2" w:rsidRPr="00283E2D">
        <w:t xml:space="preserve"> </w:t>
      </w:r>
      <w:r w:rsidR="00756EE1">
        <w:t>in an ArcMap project layer.</w:t>
      </w:r>
    </w:p>
    <w:p w:rsidR="002E0A43" w:rsidRPr="00283E2D" w:rsidRDefault="002E0A43" w:rsidP="002A5DE2">
      <w:pPr>
        <w:pStyle w:val="Heading2"/>
      </w:pPr>
      <w:bookmarkStart w:id="150" w:name="_Toc321148910"/>
      <w:bookmarkStart w:id="151" w:name="_Toc364676135"/>
      <w:r w:rsidRPr="00283E2D">
        <w:t>How to Create a Styled Layer Descriptor (SLD) using Arc2Earth</w:t>
      </w:r>
      <w:bookmarkEnd w:id="150"/>
      <w:bookmarkEnd w:id="151"/>
    </w:p>
    <w:p w:rsidR="009213E8" w:rsidRPr="00283E2D" w:rsidRDefault="009213E8" w:rsidP="002A5DE2">
      <w:r w:rsidRPr="00283E2D">
        <w:t xml:space="preserve">Arc2Earth is </w:t>
      </w:r>
      <w:r w:rsidR="00C53E28" w:rsidRPr="00283E2D">
        <w:t xml:space="preserve">a plugin for ArcGIS that is </w:t>
      </w:r>
      <w:r w:rsidRPr="00283E2D">
        <w:t xml:space="preserve">available in several different </w:t>
      </w:r>
      <w:r w:rsidR="00C53E28" w:rsidRPr="00283E2D">
        <w:t xml:space="preserve">editions. The </w:t>
      </w:r>
      <w:r w:rsidR="00C53E28" w:rsidRPr="00283E2D">
        <w:rPr>
          <w:b/>
        </w:rPr>
        <w:t>Community</w:t>
      </w:r>
      <w:r w:rsidR="00C53E28" w:rsidRPr="00283E2D">
        <w:t xml:space="preserve"> edition is free and provides access to the SLD generator</w:t>
      </w:r>
      <w:r w:rsidRPr="00283E2D">
        <w:t xml:space="preserve">. </w:t>
      </w:r>
      <w:r w:rsidR="00C53E28" w:rsidRPr="00283E2D">
        <w:t xml:space="preserve">Arc2Earth is available at </w:t>
      </w:r>
      <w:hyperlink r:id="rId58" w:history="1">
        <w:r w:rsidR="00C53E28" w:rsidRPr="00283E2D">
          <w:rPr>
            <w:rStyle w:val="Hyperlink"/>
          </w:rPr>
          <w:t>http://www.arc2earth.com/</w:t>
        </w:r>
      </w:hyperlink>
      <w:r w:rsidR="00C53E28" w:rsidRPr="00283E2D">
        <w:t>.</w:t>
      </w:r>
    </w:p>
    <w:p w:rsidR="00C53E28" w:rsidRPr="00283E2D" w:rsidRDefault="00C53E28" w:rsidP="002A5DE2">
      <w:pPr>
        <w:pStyle w:val="ListParagraph"/>
        <w:numPr>
          <w:ilvl w:val="0"/>
          <w:numId w:val="14"/>
        </w:numPr>
      </w:pPr>
      <w:r w:rsidRPr="00283E2D">
        <w:t>I</w:t>
      </w:r>
      <w:r w:rsidR="009213E8" w:rsidRPr="00283E2D">
        <w:t>nstall the Arc2Earth plug</w:t>
      </w:r>
      <w:r w:rsidRPr="00283E2D">
        <w:t>in</w:t>
      </w:r>
    </w:p>
    <w:p w:rsidR="00C53E28" w:rsidRPr="00283E2D" w:rsidRDefault="009213E8" w:rsidP="002A5DE2">
      <w:pPr>
        <w:pStyle w:val="ListParagraph"/>
        <w:numPr>
          <w:ilvl w:val="0"/>
          <w:numId w:val="14"/>
        </w:numPr>
      </w:pPr>
      <w:r w:rsidRPr="00283E2D">
        <w:t xml:space="preserve">Open ArcMap </w:t>
      </w:r>
    </w:p>
    <w:p w:rsidR="00C53E28" w:rsidRPr="00283E2D" w:rsidRDefault="00C53E28" w:rsidP="002A5DE2">
      <w:pPr>
        <w:pStyle w:val="ListParagraph"/>
        <w:numPr>
          <w:ilvl w:val="0"/>
          <w:numId w:val="14"/>
        </w:numPr>
      </w:pPr>
      <w:r w:rsidRPr="00283E2D">
        <w:t xml:space="preserve">Open the ArcMap </w:t>
      </w:r>
      <w:r w:rsidR="009213E8" w:rsidRPr="00283E2D">
        <w:t>project containing the lay</w:t>
      </w:r>
      <w:r w:rsidRPr="00283E2D">
        <w:t>er or layers to export as SLDs</w:t>
      </w:r>
    </w:p>
    <w:p w:rsidR="00C53E28" w:rsidRPr="00283E2D" w:rsidRDefault="009213E8" w:rsidP="002A5DE2">
      <w:pPr>
        <w:pStyle w:val="ListParagraph"/>
        <w:numPr>
          <w:ilvl w:val="0"/>
          <w:numId w:val="14"/>
        </w:numPr>
      </w:pPr>
      <w:r w:rsidRPr="00283E2D">
        <w:t>Select the</w:t>
      </w:r>
      <w:r w:rsidR="00C53E28" w:rsidRPr="00283E2D">
        <w:t xml:space="preserve"> </w:t>
      </w:r>
      <w:r w:rsidR="00ED0ECD" w:rsidRPr="00283E2D">
        <w:t>desired</w:t>
      </w:r>
      <w:r w:rsidR="00C53E28" w:rsidRPr="00283E2D">
        <w:t xml:space="preserve"> layer in the catalog tree</w:t>
      </w:r>
    </w:p>
    <w:p w:rsidR="00C53E28" w:rsidRPr="00283E2D" w:rsidRDefault="009213E8" w:rsidP="002A5DE2">
      <w:pPr>
        <w:pStyle w:val="ListParagraph"/>
        <w:numPr>
          <w:ilvl w:val="0"/>
          <w:numId w:val="14"/>
        </w:numPr>
      </w:pPr>
      <w:r w:rsidRPr="00283E2D">
        <w:t xml:space="preserve">In the Arc2Earth toolbar, </w:t>
      </w:r>
      <w:r w:rsidR="00C53E28" w:rsidRPr="00283E2D">
        <w:t xml:space="preserve">click </w:t>
      </w:r>
      <w:r w:rsidRPr="00283E2D">
        <w:t xml:space="preserve">Export &gt; Export Layer Style to SLD </w:t>
      </w:r>
    </w:p>
    <w:p w:rsidR="007E19A1" w:rsidRDefault="00C53E28" w:rsidP="0087247F">
      <w:pPr>
        <w:pStyle w:val="ListParagraph"/>
        <w:numPr>
          <w:ilvl w:val="0"/>
          <w:numId w:val="14"/>
        </w:numPr>
      </w:pPr>
      <w:r w:rsidRPr="00283E2D">
        <w:t>Navigate to the appropriate location</w:t>
      </w:r>
    </w:p>
    <w:p w:rsidR="007E19A1" w:rsidRDefault="00C53E28" w:rsidP="0087247F">
      <w:pPr>
        <w:pStyle w:val="ListParagraph"/>
        <w:numPr>
          <w:ilvl w:val="0"/>
          <w:numId w:val="14"/>
        </w:numPr>
      </w:pPr>
      <w:r w:rsidRPr="00283E2D">
        <w:t xml:space="preserve">Click </w:t>
      </w:r>
      <w:r w:rsidRPr="00640EB5">
        <w:rPr>
          <w:b/>
        </w:rPr>
        <w:t>Export</w:t>
      </w:r>
      <w:r w:rsidR="007E19A1" w:rsidRPr="007E19A1">
        <w:t xml:space="preserve"> </w:t>
      </w:r>
    </w:p>
    <w:p w:rsidR="007E19A1" w:rsidRDefault="007E19A1" w:rsidP="007E19A1">
      <w:r w:rsidRPr="00283E2D">
        <w:t xml:space="preserve">After your SLD has been exported, open the .sld in any </w:t>
      </w:r>
      <w:hyperlink w:anchor="XML" w:history="1">
        <w:r w:rsidRPr="00283E2D">
          <w:rPr>
            <w:rStyle w:val="Hyperlink"/>
          </w:rPr>
          <w:t>XML</w:t>
        </w:r>
      </w:hyperlink>
      <w:r w:rsidRPr="00283E2D">
        <w:t xml:space="preserve"> or text editor. Note that the Arc2Earth plug-in adds an outline (stroke) to polygon layers. If you are working with polygon layers, the stroke may need to be tailored or removed manually. Also, it may be necessary to customize the heading for your SLD, or change the schema location. </w:t>
      </w:r>
    </w:p>
    <w:p w:rsidR="007E19A1" w:rsidRPr="00283E2D" w:rsidRDefault="007E19A1" w:rsidP="007E19A1">
      <w:r w:rsidRPr="00283E2D">
        <w:rPr>
          <w:b/>
        </w:rPr>
        <w:t>Note</w:t>
      </w:r>
      <w:r w:rsidRPr="00283E2D">
        <w:t xml:space="preserve">: though .sld files, like any XML document, may be edited by a generic text editor, such as the </w:t>
      </w:r>
      <w:r w:rsidRPr="00283E2D">
        <w:rPr>
          <w:b/>
        </w:rPr>
        <w:t>Notepad</w:t>
      </w:r>
      <w:r w:rsidRPr="00283E2D">
        <w:t xml:space="preserve"> or </w:t>
      </w:r>
      <w:r w:rsidRPr="00283E2D">
        <w:rPr>
          <w:b/>
        </w:rPr>
        <w:t>Wordpad</w:t>
      </w:r>
      <w:r w:rsidRPr="00283E2D">
        <w:t xml:space="preserve"> text editors included with Windows operating systems, some text editors are better suited to working with XML documents than others. One example of a free-and-open-source text editor designed with XML support is </w:t>
      </w:r>
      <w:hyperlink r:id="rId59" w:history="1">
        <w:r w:rsidRPr="00283E2D">
          <w:rPr>
            <w:rStyle w:val="Hyperlink"/>
          </w:rPr>
          <w:t>Notepad++</w:t>
        </w:r>
      </w:hyperlink>
      <w:r>
        <w:t xml:space="preserve"> (be sure to get the</w:t>
      </w:r>
      <w:hyperlink r:id="rId60" w:history="1">
        <w:r w:rsidRPr="00720379">
          <w:rPr>
            <w:rStyle w:val="Hyperlink"/>
          </w:rPr>
          <w:t xml:space="preserve"> XML tools plugin</w:t>
        </w:r>
      </w:hyperlink>
      <w:r>
        <w:t>)</w:t>
      </w:r>
      <w:r w:rsidRPr="00283E2D">
        <w:t>.</w:t>
      </w:r>
    </w:p>
    <w:p w:rsidR="007E19A1" w:rsidRDefault="007E19A1" w:rsidP="007E19A1">
      <w:r w:rsidRPr="00283E2D">
        <w:t>Below is a snippet of an SLD created using Arc2Earth (Code Example 2).</w:t>
      </w:r>
    </w:p>
    <w:p w:rsidR="002A1B56" w:rsidRDefault="002A1B56" w:rsidP="007E19A1"/>
    <w:p w:rsidR="002A1B56" w:rsidRDefault="002A1B56">
      <w:pPr>
        <w:rPr>
          <w:rFonts w:asciiTheme="majorHAnsi" w:eastAsiaTheme="majorEastAsia" w:hAnsiTheme="majorHAnsi" w:cstheme="majorBidi"/>
          <w:b/>
          <w:bCs/>
          <w:color w:val="365F91" w:themeColor="accent1" w:themeShade="BF"/>
          <w:sz w:val="32"/>
          <w:szCs w:val="28"/>
        </w:rPr>
      </w:pPr>
      <w:r>
        <w:br w:type="page"/>
      </w:r>
    </w:p>
    <w:bookmarkStart w:id="152" w:name="_Toc321764994"/>
    <w:bookmarkStart w:id="153" w:name="_Toc364676136"/>
    <w:p w:rsidR="002A1B56" w:rsidRDefault="002A1B56" w:rsidP="00A833BC">
      <w:pPr>
        <w:pStyle w:val="Heading1"/>
        <w:pageBreakBefore/>
        <w:numPr>
          <w:ilvl w:val="0"/>
          <w:numId w:val="0"/>
        </w:numPr>
      </w:pPr>
      <w:r w:rsidRPr="00283E2D">
        <w:rPr>
          <w:noProof/>
        </w:rPr>
        <w:lastRenderedPageBreak/>
        <mc:AlternateContent>
          <mc:Choice Requires="wpg">
            <w:drawing>
              <wp:anchor distT="182880" distB="182880" distL="114300" distR="114300" simplePos="0" relativeHeight="251696128" behindDoc="0" locked="0" layoutInCell="1" allowOverlap="1" wp14:anchorId="16BB0EFA" wp14:editId="213A38CE">
                <wp:simplePos x="0" y="0"/>
                <wp:positionH relativeFrom="column">
                  <wp:posOffset>91440</wp:posOffset>
                </wp:positionH>
                <wp:positionV relativeFrom="paragraph">
                  <wp:posOffset>279400</wp:posOffset>
                </wp:positionV>
                <wp:extent cx="6583680" cy="6967220"/>
                <wp:effectExtent l="0" t="0" r="7620" b="24130"/>
                <wp:wrapTopAndBottom/>
                <wp:docPr id="3" name="Group 3"/>
                <wp:cNvGraphicFramePr/>
                <a:graphic xmlns:a="http://schemas.openxmlformats.org/drawingml/2006/main">
                  <a:graphicData uri="http://schemas.microsoft.com/office/word/2010/wordprocessingGroup">
                    <wpg:wgp>
                      <wpg:cNvGrpSpPr/>
                      <wpg:grpSpPr>
                        <a:xfrm>
                          <a:off x="0" y="0"/>
                          <a:ext cx="6583680" cy="6967220"/>
                          <a:chOff x="0" y="0"/>
                          <a:chExt cx="6750050" cy="5425166"/>
                        </a:xfrm>
                      </wpg:grpSpPr>
                      <wps:wsp>
                        <wps:cNvPr id="307" name="Text Box 2"/>
                        <wps:cNvSpPr txBox="1">
                          <a:spLocks noChangeArrowheads="1"/>
                        </wps:cNvSpPr>
                        <wps:spPr bwMode="auto">
                          <a:xfrm>
                            <a:off x="0" y="230588"/>
                            <a:ext cx="6069724" cy="5194578"/>
                          </a:xfrm>
                          <a:prstGeom prst="rect">
                            <a:avLst/>
                          </a:prstGeom>
                          <a:solidFill>
                            <a:srgbClr val="FFFFFF"/>
                          </a:solidFill>
                          <a:ln w="9525">
                            <a:solidFill>
                              <a:srgbClr val="000000"/>
                            </a:solidFill>
                            <a:miter lim="800000"/>
                            <a:headEnd/>
                            <a:tailEnd/>
                          </a:ln>
                        </wps:spPr>
                        <wps:txbx>
                          <w:txbxContent>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&lt;?xml version="1.0" encoding="ISO-8859-1"?&gt;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&lt;StyledLayerDescriptor xmlns:xlink='http://www.w3.org/1999/xlink' xmlns:gml='http://www.opengis.net/gml' xmlns:ogc='http://www.opengis.net/ogc' xmlns:xsi='http://www.w3.org/2001/XMLSchema-instance' version='1.0.0' xsi:schemaLocation='http://www.opengis.net/sld StyledLayerDescriptor.xsd' xmlns='http://www.opengis.net/sld' &gt;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t>&lt;NamedLayer&gt;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t>&lt;Name&gt;&lt;GeologicAge&gt;&lt;/Name&gt;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t>&lt;UserStyle&gt;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&lt;FeatureTypeStyle&gt;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&lt;Name&gt;&lt;Holocene&gt;&lt;/Name&gt;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&lt;Title&gt;&lt;Holocene&gt;&lt;/Title&gt;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&lt;ogc:PropertyName&gt;representativeage_uri&lt;/ogc:PropertyName&gt;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t>&lt;ogc:Literal&gt;&lt;http://resource.geosciml.org/classifier/ics/ischart/Holocene&gt;&lt;/ogc:Literal&gt;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 &gt;#f9f97f&lt;/CssParameter&gt;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name="fill-opacity" &gt;1&lt;/CssParameter&gt;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 &gt;#f0f0f0&lt;/CssParameter&gt;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name="stroke-width" &gt;0.4&lt;/CssParameter&gt;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name="stroke-opacity" &gt;1&lt;/CssParameter&gt;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&lt;Name&gt;&lt;Quaternary&gt;&lt;/Name&gt;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&lt;Title&gt;&lt;Quaternary&gt;&lt;/Title&gt;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&lt;ogc:PropertyName&gt;representativeage_uri&lt;/</w:t>
                              </w:r>
                              <w:r>
                                <w:rPr>
                                  <w:rFonts w:ascii="Arial" w:hAnsi="Arial" w:cs="Arial"/>
                                  <w:highlight w:val="white"/>
                                </w:rPr>
                                <w:t>ogc:PropertyName&gt;</w:t>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&lt;ogc:Literal&gt;&lt;http://resource.geosciml.org/classifier/ics/ischart/Quaternary&gt;&lt;/ogc:Literal&gt;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 &gt;#f9f97f&lt;/CssParameter&gt;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name="fill-opacity" &gt;1&lt;/CssParameter&gt;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 &gt;#6e6e6e&lt;/CssParameter&gt;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name="stroke-width" &gt;0&lt;/CssParameter&gt;</w:t>
                              </w:r>
                            </w:p>
                            <w:p w:rsidR="00340195"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name="stroke-opacity" &gt;1&lt;/CssParameter&gt;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sidRPr="006D7BBB">
                                <w:rPr>
                                  <w:rFonts w:ascii="Arial" w:hAnsi="Arial" w:cs="Arial"/>
                                  <w:highlight w:val="white"/>
                                </w:rPr>
                                <w:t>&lt;/Stroke&gt;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rPr>
                              </w:pPr>
                            </w:p>
                          </w:txbxContent>
                        </wps:txbx>
                        <wps:bodyPr rot="0" vert="horz" wrap="square" lIns="91440" tIns="45720" rIns="91440" bIns="45720" anchor="t" anchorCtr="0">
                          <a:noAutofit/>
                        </wps:bodyPr>
                      </wps:wsp>
                      <wps:wsp>
                        <wps:cNvPr id="2" name="Text Box 2"/>
                        <wps:cNvSpPr txBox="1"/>
                        <wps:spPr>
                          <a:xfrm>
                            <a:off x="0" y="0"/>
                            <a:ext cx="6750050" cy="222637"/>
                          </a:xfrm>
                          <a:prstGeom prst="rect">
                            <a:avLst/>
                          </a:prstGeom>
                          <a:solidFill>
                            <a:prstClr val="white"/>
                          </a:solidFill>
                          <a:ln>
                            <a:noFill/>
                          </a:ln>
                          <a:effectLst/>
                        </wps:spPr>
                        <wps:txbx>
                          <w:txbxContent>
                            <w:p w:rsidR="00340195" w:rsidRPr="00FB3A73" w:rsidRDefault="00340195" w:rsidP="002A1B56">
                              <w:pPr>
                                <w:pStyle w:val="Caption"/>
                                <w:rPr>
                                  <w:noProof/>
                                </w:rPr>
                              </w:pPr>
                              <w:r>
                                <w:t xml:space="preserve">Code Example </w:t>
                              </w:r>
                              <w:fldSimple w:instr=" SEQ Code_Example \* ARABIC ">
                                <w:r>
                                  <w:rPr>
                                    <w:noProof/>
                                  </w:rPr>
                                  <w:t>2</w:t>
                                </w:r>
                              </w:fldSimple>
                              <w:r>
                                <w:t>: Styling in XML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 o:spid="_x0000_s1052" style="position:absolute;margin-left:7.2pt;margin-top:22pt;width:518.4pt;height:548.6pt;z-index:251696128;mso-wrap-distance-top:14.4pt;mso-wrap-distance-bottom:14.4pt;mso-width-relative:margin;mso-height-relative:margin" coordsize="67500,54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">
                <v:shape id="_x0000_s1053" type="#_x0000_t202" style="position:absolute;top:2305;width:60697;height:51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s8UA&#10;AADcAAAADwAAAGRycy9kb3ducmV2LnhtbESPT2sCMRTE74V+h/CEXopmW0XtdqNIQdFba0Wvj83b&#10;P7h5WZN03X77RhB6HGbmN0y27E0jOnK+tqzgZZSAIM6trrlUcPheD+cgfEDW2FgmBb/kYbl4fMgw&#10;1fbKX9TtQykihH2KCqoQ2lRKn1dk0I9sSxy9wjqDIUpXSu3wGuGmka9JMpUGa44LFbb0UVF+3v8Y&#10;BfPJtjv53fjzmE+L5i08z7rNxSn1NOhX7yAC9eE/fG9vtYJxMoP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qzxQAAANwAAAAPAAAAAAAAAAAAAAAAAJgCAABkcnMv&#10;ZG93bnJldi54bWxQSwUGAAAAAAQABAD1AAAAigMAAAAA&#10;">
                  <v:textbox>
                    <w:txbxContent>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&lt;?xml version="1.0" encoding="ISO-8859-1"?&gt;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&lt;StyledLayerDescriptor xmlns:xlink='http://www.w3.org/1999/xlink' xmlns:gml='http://www.opengis.net/gml' xmlns:ogc='http://www.opengis.net/ogc' xmlns:xsi='http://www.w3.org/2001/XMLSchema-instance' version='1.0.0' xsi:schemaLocation='http://www.opengis.net/sld StyledLayerDescriptor.xsd' xmlns='http://www.opengis.net/sld' &gt;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t>&lt;NamedLayer&gt;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t>&lt;Name&gt;&lt;GeologicAge&gt;&lt;/Name&gt;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t>&lt;UserStyle&gt;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&lt;FeatureTypeStyle&gt;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&lt;Name&gt;&lt;Holocene&gt;&lt;/Name&gt;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&lt;Title&gt;&lt;Holocene&gt;&lt;/Title&gt;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&lt;ogc:PropertyName&gt;representativeage_uri&lt;/ogc:PropertyName&gt;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t>&lt;ogc:Literal&gt;&lt;http://resource.geosciml.org/classifier/ics/ischart/Holocene&gt;&lt;/ogc:Literal&gt;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 &gt;#f9f97f&lt;/CssParameter&gt;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name="fill-opacity" &gt;1&lt;/CssParameter&gt;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 &gt;#f0f0f0&lt;/CssParameter&gt;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name="stroke-width" &gt;0.4&lt;/CssParameter&gt;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name="stroke-opacity" &gt;1&lt;/CssParameter&gt;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&lt;Name&gt;&lt;Quaternary&gt;&lt;/Name&gt;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&lt;Title&gt;&lt;Quaternary&gt;&lt;/Title&gt;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&lt;ogc:PropertyName&gt;representativeage_uri&lt;/</w:t>
                        </w:r>
                        <w:r>
                          <w:rPr>
                            <w:rFonts w:ascii="Arial" w:hAnsi="Arial" w:cs="Arial"/>
                            <w:highlight w:val="white"/>
                          </w:rPr>
                          <w:t>ogc:PropertyName&gt;</w:t>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&lt;ogc:Literal&gt;&lt;http://resource.geosciml.org/classifier/ics/ischart/Quaternary&gt;&lt;/ogc:Literal&gt;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 &gt;#f9f97f&lt;/CssParameter&gt;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name="fill-opacity" &gt;1&lt;/CssParameter&gt;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 &gt;#6e6e6e&lt;/CssParameter&gt;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name="stroke-width" &gt;0&lt;/CssParameter&gt;</w:t>
                        </w:r>
                      </w:p>
                      <w:p w:rsidR="00340195"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name="stroke-opacity" &gt;1&lt;/CssParameter&gt;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sidRPr="006D7BBB">
                          <w:rPr>
                            <w:rFonts w:ascii="Arial" w:hAnsi="Arial" w:cs="Arial"/>
                            <w:highlight w:val="white"/>
                          </w:rPr>
                          <w:t>&lt;/Stroke&gt;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rPr>
                        </w:pPr>
                      </w:p>
                    </w:txbxContent>
                  </v:textbox>
                </v:shape>
                <v:shape id="_x0000_s1054" type="#_x0000_t202" style="position:absolute;width:67500;height:2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cpTsIA&#10;AADaAAAADwAAAGRycy9kb3ducmV2LnhtbESPzYvCMBTE74L/Q3iCF9HUHkSqUXb9AA/rwQ88P5q3&#10;bdnmpSTR1v/eLAgeh5n5DbNcd6YWD3K+sqxgOklAEOdWV1wouF724zkIH5A11pZJwZM8rFf93hIz&#10;bVs+0eMcChEh7DNUUIbQZFL6vCSDfmIb4uj9WmcwROkKqR22EW5qmSbJTBqsOC6U2NCmpPzvfDcK&#10;Zlt3b0+8GW2vux88NkV6+37elBoOuq8FiEBd+ITf7YNWkML/lXg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NylOwgAAANoAAAAPAAAAAAAAAAAAAAAAAJgCAABkcnMvZG93&#10;bnJldi54bWxQSwUGAAAAAAQABAD1AAAAhwMAAAAA&#10;" stroked="f">
                  <v:textbox inset="0,0,0,0">
                    <w:txbxContent>
                      <w:p w:rsidR="00340195" w:rsidRPr="00FB3A73" w:rsidRDefault="00340195" w:rsidP="002A1B56">
                        <w:pPr>
                          <w:pStyle w:val="Caption"/>
                          <w:rPr>
                            <w:noProof/>
                          </w:rPr>
                        </w:pPr>
                        <w:r>
                          <w:t xml:space="preserve">Code Example </w:t>
                        </w:r>
                        <w:r>
                          <w:fldChar w:fldCharType="begin"/>
                        </w:r>
                        <w:r>
                          <w:instrText xml:space="preserve"> SEQ Code_Example \* ARABIC </w:instrText>
                        </w:r>
                        <w:r>
                          <w:fldChar w:fldCharType="separate"/>
                        </w:r>
                        <w:r>
                          <w:rPr>
                            <w:noProof/>
                          </w:rPr>
                          <w:t>2</w:t>
                        </w:r>
                        <w:r>
                          <w:rPr>
                            <w:noProof/>
                          </w:rPr>
                          <w:fldChar w:fldCharType="end"/>
                        </w:r>
                        <w:r>
                          <w:t>: Styling in XML</w:t>
                        </w:r>
                      </w:p>
                    </w:txbxContent>
                  </v:textbox>
                </v:shape>
                <w10:wrap type="topAndBottom"/>
              </v:group>
            </w:pict>
          </mc:Fallback>
        </mc:AlternateContent>
      </w:r>
      <w:bookmarkEnd w:id="152"/>
      <w:bookmarkEnd w:id="153"/>
    </w:p>
    <w:p w:rsidR="007E19A1" w:rsidRPr="002C298B" w:rsidRDefault="007E19A1" w:rsidP="00A833BC">
      <w:pPr>
        <w:pStyle w:val="Heading1"/>
        <w:pageBreakBefore/>
      </w:pPr>
      <w:bookmarkStart w:id="154" w:name="_Toc364676137"/>
      <w:r w:rsidRPr="002C298B">
        <w:lastRenderedPageBreak/>
        <w:t>Deploying Your Web Service</w:t>
      </w:r>
      <w:bookmarkEnd w:id="154"/>
    </w:p>
    <w:p w:rsidR="007E19A1" w:rsidRDefault="007E19A1" w:rsidP="00A833BC">
      <w:pPr>
        <w:keepNext/>
        <w:spacing w:after="0"/>
      </w:pPr>
      <w:r>
        <w:t>If you have completed the following steps, you are ready to deploy your web service in a GeoServer environment.</w:t>
      </w:r>
    </w:p>
    <w:p w:rsidR="007E19A1" w:rsidRDefault="007E19A1" w:rsidP="007E19A1">
      <w:pPr>
        <w:pStyle w:val="ListParagraph"/>
        <w:numPr>
          <w:ilvl w:val="0"/>
          <w:numId w:val="15"/>
        </w:numPr>
      </w:pPr>
      <w:r>
        <w:t xml:space="preserve">You meet </w:t>
      </w:r>
      <w:r w:rsidRPr="0086661C">
        <w:t xml:space="preserve">the prerequisites detailed in Section </w:t>
      </w:r>
      <w:r>
        <w:fldChar w:fldCharType="begin"/>
      </w:r>
      <w:r>
        <w:instrText xml:space="preserve"> REF _Ref321729553 \r \h </w:instrText>
      </w:r>
      <w:r>
        <w:fldChar w:fldCharType="separate"/>
      </w:r>
      <w:r w:rsidR="006C0140">
        <w:t>1.3</w:t>
      </w:r>
      <w:r>
        <w:fldChar w:fldCharType="end"/>
      </w:r>
      <w:r w:rsidRPr="0086661C">
        <w:t xml:space="preserve">, </w:t>
      </w:r>
      <w:hyperlink w:anchor="_Cookbook_Prerequisites" w:history="1">
        <w:r w:rsidRPr="0086661C">
          <w:rPr>
            <w:rStyle w:val="Hyperlink"/>
          </w:rPr>
          <w:t>Cookbook Prerequisites</w:t>
        </w:r>
      </w:hyperlink>
    </w:p>
    <w:p w:rsidR="007E19A1" w:rsidRDefault="007E19A1" w:rsidP="007E19A1">
      <w:pPr>
        <w:pStyle w:val="ListParagraph"/>
        <w:numPr>
          <w:ilvl w:val="0"/>
          <w:numId w:val="15"/>
        </w:numPr>
      </w:pPr>
      <w:r>
        <w:t>Y</w:t>
      </w:r>
      <w:r w:rsidRPr="0086661C">
        <w:t xml:space="preserve">ou have successfully mapped your data to an appropriate GeoSciML-portrayal schema, as described in Section </w:t>
      </w:r>
      <w:r>
        <w:fldChar w:fldCharType="begin"/>
      </w:r>
      <w:r>
        <w:instrText xml:space="preserve"> REF _Ref321729593 \r \h </w:instrText>
      </w:r>
      <w:r>
        <w:fldChar w:fldCharType="separate"/>
      </w:r>
      <w:r w:rsidR="006C0140">
        <w:t>3</w:t>
      </w:r>
      <w:r>
        <w:fldChar w:fldCharType="end"/>
      </w:r>
      <w:r w:rsidRPr="0086661C">
        <w:t xml:space="preserve">, </w:t>
      </w:r>
      <w:hyperlink w:anchor="_Deployment_Cookbook" w:history="1">
        <w:r>
          <w:rPr>
            <w:rStyle w:val="Hyperlink"/>
          </w:rPr>
          <w:fldChar w:fldCharType="begin"/>
        </w:r>
        <w:r>
          <w:instrText xml:space="preserve"> REF _Ref321729584 \h </w:instrText>
        </w:r>
        <w:r>
          <w:rPr>
            <w:rStyle w:val="Hyperlink"/>
          </w:rPr>
        </w:r>
        <w:r>
          <w:rPr>
            <w:rStyle w:val="Hyperlink"/>
          </w:rPr>
          <w:fldChar w:fldCharType="separate"/>
        </w:r>
        <w:r w:rsidR="006C0140" w:rsidRPr="002A5DE2">
          <w:t>Deployment Cookbook</w:t>
        </w:r>
        <w:r>
          <w:rPr>
            <w:rStyle w:val="Hyperlink"/>
          </w:rPr>
          <w:fldChar w:fldCharType="end"/>
        </w:r>
      </w:hyperlink>
    </w:p>
    <w:p w:rsidR="007E19A1" w:rsidRDefault="007E19A1" w:rsidP="007E19A1">
      <w:pPr>
        <w:pStyle w:val="ListParagraph"/>
        <w:numPr>
          <w:ilvl w:val="0"/>
          <w:numId w:val="15"/>
        </w:numPr>
      </w:pPr>
      <w:r>
        <w:t>Y</w:t>
      </w:r>
      <w:r w:rsidRPr="0086661C">
        <w:t xml:space="preserve">ou have symbolized your data, as described in Section </w:t>
      </w:r>
      <w:r>
        <w:fldChar w:fldCharType="begin"/>
      </w:r>
      <w:r>
        <w:instrText xml:space="preserve"> REF _Ref321729614 \r \h </w:instrText>
      </w:r>
      <w:r>
        <w:fldChar w:fldCharType="separate"/>
      </w:r>
      <w:r w:rsidR="006C0140">
        <w:t>4</w:t>
      </w:r>
      <w:r>
        <w:fldChar w:fldCharType="end"/>
      </w:r>
      <w:r>
        <w:t xml:space="preserve">, </w:t>
      </w:r>
      <w:hyperlink w:anchor="_Styling" w:history="1">
        <w:r>
          <w:rPr>
            <w:rStyle w:val="Hyperlink"/>
          </w:rPr>
          <w:fldChar w:fldCharType="begin"/>
        </w:r>
        <w:r>
          <w:instrText xml:space="preserve"> REF _Ref321729607 \h </w:instrText>
        </w:r>
        <w:r>
          <w:rPr>
            <w:rStyle w:val="Hyperlink"/>
          </w:rPr>
        </w:r>
        <w:r>
          <w:rPr>
            <w:rStyle w:val="Hyperlink"/>
          </w:rPr>
          <w:fldChar w:fldCharType="separate"/>
        </w:r>
        <w:r w:rsidR="006C0140" w:rsidRPr="00283E2D">
          <w:t>Styling</w:t>
        </w:r>
        <w:r>
          <w:rPr>
            <w:rStyle w:val="Hyperlink"/>
          </w:rPr>
          <w:fldChar w:fldCharType="end"/>
        </w:r>
      </w:hyperlink>
      <w:r>
        <w:t>.</w:t>
      </w:r>
    </w:p>
    <w:p w:rsidR="007E19A1" w:rsidRDefault="007E19A1" w:rsidP="007E19A1">
      <w:pPr>
        <w:pStyle w:val="ListParagraph"/>
        <w:numPr>
          <w:ilvl w:val="0"/>
          <w:numId w:val="15"/>
        </w:numPr>
      </w:pPr>
      <w:r>
        <w:t>If you have followed all previous steps in this cookbook, you should now be ready to deploy your GeoSciML-portrayal web service.</w:t>
      </w:r>
    </w:p>
    <w:p w:rsidR="007E19A1" w:rsidRDefault="007E19A1" w:rsidP="0087247F">
      <w:pPr>
        <w:spacing w:after="0"/>
      </w:pPr>
      <w:r>
        <w:t>The overall process of web service deployment is as follows:</w:t>
      </w:r>
    </w:p>
    <w:p w:rsidR="007E19A1" w:rsidRDefault="007E19A1" w:rsidP="007E19A1">
      <w:pPr>
        <w:pStyle w:val="ListParagraph"/>
        <w:numPr>
          <w:ilvl w:val="0"/>
          <w:numId w:val="23"/>
        </w:numPr>
      </w:pPr>
      <w:r>
        <w:t>Configure server software to provide web services</w:t>
      </w:r>
    </w:p>
    <w:p w:rsidR="007E19A1" w:rsidRDefault="007E19A1" w:rsidP="007E19A1">
      <w:pPr>
        <w:pStyle w:val="ListParagraph"/>
        <w:numPr>
          <w:ilvl w:val="0"/>
          <w:numId w:val="23"/>
        </w:numPr>
      </w:pPr>
      <w:r>
        <w:t>Make your data accessible to the server</w:t>
      </w:r>
    </w:p>
    <w:p w:rsidR="007E19A1" w:rsidRDefault="007E19A1" w:rsidP="007E19A1">
      <w:pPr>
        <w:pStyle w:val="ListParagraph"/>
        <w:numPr>
          <w:ilvl w:val="0"/>
          <w:numId w:val="23"/>
        </w:numPr>
      </w:pPr>
      <w:r>
        <w:t>Configure the desired server software to deploy your data as a web service</w:t>
      </w:r>
    </w:p>
    <w:p w:rsidR="006A0679" w:rsidRDefault="006A0679" w:rsidP="007E19A1">
      <w:pPr>
        <w:pStyle w:val="ListParagraph"/>
        <w:numPr>
          <w:ilvl w:val="0"/>
          <w:numId w:val="23"/>
        </w:numPr>
      </w:pPr>
      <w:r>
        <w:t xml:space="preserve">Test your web service (see Section </w:t>
      </w:r>
      <w:r>
        <w:fldChar w:fldCharType="begin"/>
      </w:r>
      <w:r>
        <w:instrText xml:space="preserve"> REF _Ref321729772 \r \h </w:instrText>
      </w:r>
      <w:r>
        <w:fldChar w:fldCharType="separate"/>
      </w:r>
      <w:r w:rsidR="006C0140">
        <w:t>6</w:t>
      </w:r>
      <w:r>
        <w:fldChar w:fldCharType="end"/>
      </w:r>
      <w:r>
        <w:t xml:space="preserve">, </w:t>
      </w:r>
      <w:hyperlink w:anchor="_Testing_Your_Web" w:history="1">
        <w:r>
          <w:rPr>
            <w:rStyle w:val="Hyperlink"/>
          </w:rPr>
          <w:fldChar w:fldCharType="begin"/>
        </w:r>
        <w:r>
          <w:instrText xml:space="preserve"> REF _Ref321729772 \h </w:instrText>
        </w:r>
        <w:r>
          <w:rPr>
            <w:rStyle w:val="Hyperlink"/>
          </w:rPr>
        </w:r>
        <w:r>
          <w:rPr>
            <w:rStyle w:val="Hyperlink"/>
          </w:rPr>
          <w:fldChar w:fldCharType="separate"/>
        </w:r>
        <w:r w:rsidR="006C0140" w:rsidRPr="004D69C0">
          <w:t>Testing Your Web Service</w:t>
        </w:r>
        <w:r>
          <w:rPr>
            <w:rStyle w:val="Hyperlink"/>
          </w:rPr>
          <w:fldChar w:fldCharType="end"/>
        </w:r>
      </w:hyperlink>
      <w:r>
        <w:t>, for more details)</w:t>
      </w:r>
    </w:p>
    <w:p w:rsidR="00C57674" w:rsidRDefault="00720379" w:rsidP="002A5DE2">
      <w:r>
        <w:t xml:space="preserve">Details of the actual deployment process depend to a large degree on the </w:t>
      </w:r>
      <w:r w:rsidR="00C57674">
        <w:t>individual context; to attempt to account for all possible scenarios is beyond the scope of this cookbook.</w:t>
      </w:r>
      <w:r>
        <w:t xml:space="preserve"> </w:t>
      </w:r>
      <w:r w:rsidR="00C57674">
        <w:t xml:space="preserve">Instead, this cookbook will provide examples of </w:t>
      </w:r>
      <w:r w:rsidR="00057012">
        <w:t xml:space="preserve">two common </w:t>
      </w:r>
      <w:r w:rsidR="00C57674">
        <w:t>web service deployment</w:t>
      </w:r>
      <w:r w:rsidR="00057012">
        <w:t xml:space="preserve"> patterns</w:t>
      </w:r>
      <w:r w:rsidR="00C57674">
        <w:t>:</w:t>
      </w:r>
    </w:p>
    <w:p w:rsidR="00C57674" w:rsidRDefault="00C57674" w:rsidP="002A5DE2">
      <w:pPr>
        <w:pStyle w:val="ListParagraph"/>
        <w:numPr>
          <w:ilvl w:val="0"/>
          <w:numId w:val="24"/>
        </w:numPr>
      </w:pPr>
      <w:r>
        <w:t xml:space="preserve">Web service deployment in a GeoServer environment </w:t>
      </w:r>
      <w:r w:rsidR="00057012">
        <w:t xml:space="preserve">with data in a PostGIS database </w:t>
      </w:r>
      <w:r>
        <w:t>(</w:t>
      </w:r>
      <w:hyperlink w:anchor="_Appendix_A:_Deploying" w:history="1">
        <w:r w:rsidRPr="00C57674">
          <w:rPr>
            <w:rStyle w:val="Hyperlink"/>
          </w:rPr>
          <w:t>Appendix A</w:t>
        </w:r>
      </w:hyperlink>
      <w:r>
        <w:t>)</w:t>
      </w:r>
    </w:p>
    <w:p w:rsidR="00C74374" w:rsidRPr="00640EB5" w:rsidRDefault="00C57674" w:rsidP="0087247F">
      <w:pPr>
        <w:pStyle w:val="ListParagraph"/>
        <w:numPr>
          <w:ilvl w:val="0"/>
          <w:numId w:val="24"/>
        </w:numPr>
        <w:rPr>
          <w:rFonts w:asciiTheme="majorHAnsi" w:eastAsiaTheme="majorEastAsia" w:hAnsiTheme="majorHAnsi" w:cstheme="majorBidi"/>
          <w:b/>
          <w:bCs/>
          <w:color w:val="365F91" w:themeColor="accent1" w:themeShade="BF"/>
          <w:sz w:val="32"/>
          <w:szCs w:val="28"/>
        </w:rPr>
      </w:pPr>
      <w:r>
        <w:t xml:space="preserve">Web service deployment in an ArcGIS Server environment </w:t>
      </w:r>
      <w:r w:rsidR="00057012">
        <w:t xml:space="preserve">with data in an ESRI file geodatabase </w:t>
      </w:r>
      <w:r>
        <w:t>(</w:t>
      </w:r>
      <w:hyperlink w:anchor="_Appendix_B:_Deploying" w:history="1">
        <w:r w:rsidRPr="00720379">
          <w:rPr>
            <w:rStyle w:val="Hyperlink"/>
          </w:rPr>
          <w:t>Appendix B</w:t>
        </w:r>
      </w:hyperlink>
      <w:r>
        <w:t>)</w:t>
      </w:r>
      <w:bookmarkStart w:id="155" w:name="_Testing_Your_Web"/>
      <w:bookmarkStart w:id="156" w:name="_Toc321148912"/>
      <w:bookmarkEnd w:id="155"/>
    </w:p>
    <w:p w:rsidR="004D69C0" w:rsidRPr="004D69C0" w:rsidRDefault="004D69C0" w:rsidP="002A5DE2">
      <w:pPr>
        <w:pStyle w:val="Heading1"/>
      </w:pPr>
      <w:bookmarkStart w:id="157" w:name="_Ref321729772"/>
      <w:bookmarkStart w:id="158" w:name="_Toc364676138"/>
      <w:r w:rsidRPr="004D69C0">
        <w:t>Testing Your Web Service</w:t>
      </w:r>
      <w:bookmarkEnd w:id="156"/>
      <w:bookmarkEnd w:id="157"/>
      <w:bookmarkEnd w:id="158"/>
    </w:p>
    <w:p w:rsidR="00C74374" w:rsidRDefault="00720379">
      <w:r>
        <w:t>W</w:t>
      </w:r>
      <w:r w:rsidR="004D69C0" w:rsidRPr="007468B7">
        <w:t xml:space="preserve">eb service </w:t>
      </w:r>
      <w:r>
        <w:t>should be tested by</w:t>
      </w:r>
      <w:r w:rsidR="004D69C0" w:rsidRPr="007468B7">
        <w:t xml:space="preserve"> </w:t>
      </w:r>
      <w:r>
        <w:t>connecting and</w:t>
      </w:r>
      <w:r w:rsidRPr="007468B7">
        <w:t xml:space="preserve"> </w:t>
      </w:r>
      <w:r w:rsidR="004D69C0" w:rsidRPr="007468B7">
        <w:t>access</w:t>
      </w:r>
      <w:r>
        <w:t>ing data</w:t>
      </w:r>
      <w:r w:rsidR="004D69C0" w:rsidRPr="007468B7">
        <w:t xml:space="preserve"> using your preferred GIS application. </w:t>
      </w:r>
      <w:r>
        <w:t>For OGC services the first test the ‘getCapabilities’ request offered by any service to describe the capabilities of an individual service instance</w:t>
      </w:r>
      <w:r w:rsidR="00C74374" w:rsidRPr="007468B7">
        <w:t>.</w:t>
      </w:r>
      <w:r>
        <w:t xml:space="preserve"> Further testing requires connecting to the service with client software and accessing data.</w:t>
      </w:r>
    </w:p>
    <w:p w:rsidR="00C74374" w:rsidRDefault="00C74374" w:rsidP="00C74374">
      <w:pPr>
        <w:pStyle w:val="Heading2"/>
      </w:pPr>
      <w:bookmarkStart w:id="159" w:name="_Toc321148913"/>
      <w:bookmarkStart w:id="160" w:name="_Toc364676139"/>
      <w:r w:rsidRPr="005D2883">
        <w:t>Web Service Requests</w:t>
      </w:r>
      <w:bookmarkEnd w:id="159"/>
      <w:bookmarkEnd w:id="160"/>
    </w:p>
    <w:p w:rsidR="00C74374" w:rsidRDefault="00720379" w:rsidP="00C74374">
      <w:r>
        <w:t>All OGC services offer a</w:t>
      </w:r>
      <w:r w:rsidR="00C74374" w:rsidRPr="007468B7">
        <w:t xml:space="preserve"> </w:t>
      </w:r>
      <w:r w:rsidR="00C74374" w:rsidRPr="00763DE8">
        <w:rPr>
          <w:b/>
        </w:rPr>
        <w:t>GetCapabilities</w:t>
      </w:r>
      <w:r w:rsidR="00C74374" w:rsidRPr="007468B7">
        <w:t xml:space="preserve"> request that returns an </w:t>
      </w:r>
      <w:hyperlink w:anchor="XML" w:history="1">
        <w:r w:rsidR="00C74374" w:rsidRPr="00A24142">
          <w:rPr>
            <w:rStyle w:val="Hyperlink"/>
          </w:rPr>
          <w:t>XML</w:t>
        </w:r>
      </w:hyperlink>
      <w:r w:rsidR="00C74374" w:rsidRPr="007468B7">
        <w:t xml:space="preserve"> document describing the capabilities of the service</w:t>
      </w:r>
      <w:r>
        <w:t xml:space="preserve"> instance</w:t>
      </w:r>
      <w:r w:rsidR="00C74374" w:rsidRPr="007468B7">
        <w:t xml:space="preserve"> (Figure </w:t>
      </w:r>
      <w:r w:rsidR="00C74374">
        <w:t>8</w:t>
      </w:r>
      <w:r w:rsidR="00C74374" w:rsidRPr="007468B7">
        <w:t>).</w:t>
      </w:r>
      <w:r>
        <w:t xml:space="preserve"> </w:t>
      </w:r>
    </w:p>
    <w:p w:rsidR="004D69C0" w:rsidRPr="007468B7" w:rsidRDefault="004D69C0" w:rsidP="002A5DE2">
      <w:r w:rsidRPr="007468B7">
        <w:t xml:space="preserve">To perform a </w:t>
      </w:r>
      <w:r w:rsidRPr="00763DE8">
        <w:rPr>
          <w:b/>
        </w:rPr>
        <w:t>GetCapabilities</w:t>
      </w:r>
      <w:r w:rsidRPr="007468B7">
        <w:t xml:space="preserve"> request, </w:t>
      </w:r>
      <w:r w:rsidR="00720379">
        <w:t>paste the capabilities URL in a</w:t>
      </w:r>
      <w:r w:rsidRPr="007468B7">
        <w:t xml:space="preserve"> web browser</w:t>
      </w:r>
      <w:r w:rsidR="00720379" w:rsidRPr="00720379">
        <w:t xml:space="preserve">; </w:t>
      </w:r>
      <w:r w:rsidR="00720379">
        <w:t>this should</w:t>
      </w:r>
      <w:r w:rsidRPr="007468B7">
        <w:t xml:space="preserve"> return a </w:t>
      </w:r>
      <w:r w:rsidRPr="00763DE8">
        <w:rPr>
          <w:b/>
        </w:rPr>
        <w:t>capabilities document</w:t>
      </w:r>
      <w:r w:rsidRPr="007468B7">
        <w:t xml:space="preserve"> in your web browser</w:t>
      </w:r>
      <w:r w:rsidR="00720379">
        <w:t xml:space="preserve">. Different browsers may display the XML response differently. To see the unformatted response document, use the ‘view page source’ function in your browser, generally accessible via a right-click in the content of the displayed web </w:t>
      </w:r>
      <w:r w:rsidR="00720379">
        <w:lastRenderedPageBreak/>
        <w:t>page.</w:t>
      </w:r>
      <w:r w:rsidR="00720379" w:rsidRPr="007468B7">
        <w:t xml:space="preserve"> </w:t>
      </w:r>
      <w:r w:rsidR="00720379">
        <w:t>T</w:t>
      </w:r>
      <w:r w:rsidR="00720379" w:rsidRPr="007468B7">
        <w:t>he</w:t>
      </w:r>
      <w:r w:rsidRPr="007468B7">
        <w:t xml:space="preserve"> </w:t>
      </w:r>
      <w:r w:rsidRPr="00763DE8">
        <w:rPr>
          <w:b/>
        </w:rPr>
        <w:t>service request</w:t>
      </w:r>
      <w:r w:rsidR="00720379">
        <w:t xml:space="preserve"> consists of a service endpoint part, and the OGC request part. Here are some s</w:t>
      </w:r>
      <w:r w:rsidRPr="007468B7">
        <w:t>ample GetCapabilities requests:</w:t>
      </w:r>
    </w:p>
    <w:p w:rsidR="004D69C0" w:rsidRPr="007468B7" w:rsidRDefault="00720379" w:rsidP="0087247F">
      <w:pPr>
        <w:ind w:left="720"/>
      </w:pPr>
      <w:r w:rsidRPr="0087247F">
        <w:rPr>
          <w:b/>
        </w:rPr>
        <w:t>http://services.azgs.az.gov/ArcGIS/services/aasggeothermal/ALBoreholeTemperatures/MapServer/WFSServer</w:t>
      </w:r>
      <w:r w:rsidRPr="0087247F">
        <w:t>?request=GetCapabilities&amp;service=WFS</w:t>
      </w:r>
      <w:r>
        <w:t xml:space="preserve">  [ArcGIS WMS]</w:t>
      </w:r>
    </w:p>
    <w:p w:rsidR="00720379" w:rsidRDefault="00720379" w:rsidP="0087247F">
      <w:pPr>
        <w:ind w:left="720"/>
      </w:pPr>
      <w:r w:rsidRPr="0087247F">
        <w:rPr>
          <w:b/>
        </w:rPr>
        <w:t>http://catalog.usgin.org/geoserver/ows</w:t>
      </w:r>
      <w:r w:rsidRPr="0087247F">
        <w:t>?service=wfs&amp;version=1.1.0&amp;request=GetCapabilities</w:t>
      </w:r>
      <w:r>
        <w:t xml:space="preserve"> [GeoServer WFS].</w:t>
      </w:r>
    </w:p>
    <w:p w:rsidR="004D69C0" w:rsidRDefault="004D69C0" w:rsidP="002A5DE2">
      <w:r w:rsidRPr="007468B7">
        <w:t xml:space="preserve">In both </w:t>
      </w:r>
      <w:r w:rsidR="00A24142">
        <w:t>examples</w:t>
      </w:r>
      <w:r w:rsidRPr="007468B7">
        <w:t xml:space="preserve">, </w:t>
      </w:r>
      <w:r w:rsidRPr="00973EA8">
        <w:t>bolded</w:t>
      </w:r>
      <w:r w:rsidRPr="007468B7">
        <w:t xml:space="preserve"> text constitutes the </w:t>
      </w:r>
      <w:r w:rsidRPr="00973EA8">
        <w:t>service endpoint</w:t>
      </w:r>
      <w:r w:rsidR="00720379">
        <w:t xml:space="preserve">. This has a host name part that identifies a server (e.g. services.azgs.az.gov, catalog.usgin.org), and a local path used by the host to identify the service resource (e.g. ‘/ArcGIS/services/aasggeothermal/…./WFSServer’, ‘/geoserver/ows’). The </w:t>
      </w:r>
      <w:r w:rsidRPr="007468B7">
        <w:t>text after</w:t>
      </w:r>
      <w:r w:rsidR="00720379">
        <w:t xml:space="preserve"> the ‘?’</w:t>
      </w:r>
      <w:r w:rsidRPr="007468B7">
        <w:t xml:space="preserve"> constitutes the </w:t>
      </w:r>
      <w:r w:rsidR="00973EA8" w:rsidRPr="00973EA8">
        <w:t>service request</w:t>
      </w:r>
      <w:r w:rsidR="00720379">
        <w:t>, which consists of a series of key=value pairs, delimited by ‘&amp;’ characters</w:t>
      </w:r>
      <w:r w:rsidRPr="007468B7">
        <w:t xml:space="preserve">. </w:t>
      </w:r>
      <w:r w:rsidR="00720379">
        <w:t xml:space="preserve">The service endpoint string will be specific you your particular implementation environment, but the request part will be the same for any service. </w:t>
      </w:r>
      <w:r w:rsidRPr="00973EA8">
        <w:t xml:space="preserve">In order to test your web service, you will need to </w:t>
      </w:r>
      <w:r w:rsidR="00720379">
        <w:t>determine</w:t>
      </w:r>
      <w:r w:rsidRPr="00973EA8">
        <w:t xml:space="preserve"> the service endpoint of your web service</w:t>
      </w:r>
      <w:r w:rsidR="00973EA8" w:rsidRPr="00973EA8">
        <w:t xml:space="preserve"> and append a service request to it</w:t>
      </w:r>
      <w:r w:rsidRPr="007468B7">
        <w:t xml:space="preserve">. </w:t>
      </w:r>
    </w:p>
    <w:p w:rsidR="006A0679" w:rsidRPr="007468B7" w:rsidRDefault="002A1B56" w:rsidP="006A0679">
      <w:r>
        <w:rPr>
          <w:noProof/>
        </w:rPr>
        <mc:AlternateContent>
          <mc:Choice Requires="wpg">
            <w:drawing>
              <wp:anchor distT="91440" distB="182880" distL="114300" distR="114300" simplePos="0" relativeHeight="251726848" behindDoc="0" locked="0" layoutInCell="1" allowOverlap="1" wp14:anchorId="51A20237" wp14:editId="4F3BC77B">
                <wp:simplePos x="0" y="0"/>
                <wp:positionH relativeFrom="column">
                  <wp:posOffset>274955</wp:posOffset>
                </wp:positionH>
                <wp:positionV relativeFrom="paragraph">
                  <wp:posOffset>1441450</wp:posOffset>
                </wp:positionV>
                <wp:extent cx="5797296" cy="3703320"/>
                <wp:effectExtent l="0" t="0" r="0" b="0"/>
                <wp:wrapTopAndBottom/>
                <wp:docPr id="38" name="Group 38"/>
                <wp:cNvGraphicFramePr/>
                <a:graphic xmlns:a="http://schemas.openxmlformats.org/drawingml/2006/main">
                  <a:graphicData uri="http://schemas.microsoft.com/office/word/2010/wordprocessingGroup">
                    <wpg:wgp>
                      <wpg:cNvGrpSpPr/>
                      <wpg:grpSpPr>
                        <a:xfrm>
                          <a:off x="0" y="0"/>
                          <a:ext cx="5797296" cy="3703320"/>
                          <a:chOff x="0" y="0"/>
                          <a:chExt cx="5793474" cy="3705367"/>
                        </a:xfrm>
                      </wpg:grpSpPr>
                      <pic:pic xmlns:pic="http://schemas.openxmlformats.org/drawingml/2006/picture">
                        <pic:nvPicPr>
                          <pic:cNvPr id="36" name="Picture 36"/>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93474" cy="3514298"/>
                          </a:xfrm>
                          <a:prstGeom prst="rect">
                            <a:avLst/>
                          </a:prstGeom>
                          <a:noFill/>
                        </pic:spPr>
                      </pic:pic>
                      <wps:wsp>
                        <wps:cNvPr id="37" name="Text Box 37"/>
                        <wps:cNvSpPr txBox="1"/>
                        <wps:spPr>
                          <a:xfrm>
                            <a:off x="0" y="3527425"/>
                            <a:ext cx="5791200" cy="177942"/>
                          </a:xfrm>
                          <a:prstGeom prst="rect">
                            <a:avLst/>
                          </a:prstGeom>
                          <a:solidFill>
                            <a:prstClr val="white"/>
                          </a:solidFill>
                          <a:ln>
                            <a:noFill/>
                          </a:ln>
                          <a:effectLst/>
                        </wps:spPr>
                        <wps:txbx>
                          <w:txbxContent>
                            <w:p w:rsidR="00340195" w:rsidRPr="00B319D1" w:rsidRDefault="00340195" w:rsidP="00C74374">
                              <w:pPr>
                                <w:pStyle w:val="Caption"/>
                                <w:rPr>
                                  <w:noProof/>
                                </w:rPr>
                              </w:pPr>
                              <w:r>
                                <w:t xml:space="preserve">Figure </w:t>
                              </w:r>
                              <w:fldSimple w:instr=" SEQ Figure \* ARABIC ">
                                <w:r>
                                  <w:rPr>
                                    <w:noProof/>
                                  </w:rPr>
                                  <w:t>8</w:t>
                                </w:r>
                              </w:fldSimple>
                              <w:r>
                                <w:t>: A typical capabilities document returned by a GetCapabilities request in a web browser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8" o:spid="_x0000_s1055" style="position:absolute;margin-left:21.65pt;margin-top:113.5pt;width:456.5pt;height:291.6pt;z-index:251726848;mso-wrap-distance-top:7.2pt;mso-wrap-distance-bottom:14.4pt;mso-width-relative:margin;mso-height-relative:margin" coordsize="57934,37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">
                <v:shape id="Picture 36" o:spid="_x0000_s1056" type="#_x0000_t75" style="position:absolute;width:57934;height:351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ErtHFAAAA2wAAAA8AAABkcnMvZG93bnJldi54bWxEj09rAjEUxO+C3yE8wZtmq2Bla5QiWNqe&#10;/LMg3h7J6+7i5mXZRE399I1Q8DjMzG+YxSraRlyp87VjBS/jDASxdqbmUkFx2IzmIHxANtg4JgW/&#10;5GG17PcWmBt34x1d96EUCcI+RwVVCG0updcVWfRj1xIn78d1FkOSXSlNh7cEt42cZNlMWqw5LVTY&#10;0roifd5frIL4dYz3e7G7fBxei/P2e9JqfTwpNRzE9zcQgWJ4hv/bn0bBdAaPL+kHyO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BK7RxQAAANsAAAAPAAAAAAAAAAAAAAAA&#10;AJ8CAABkcnMvZG93bnJldi54bWxQSwUGAAAAAAQABAD3AAAAkQMAAAAA&#10;">
                  <v:imagedata r:id="rId62" o:title=""/>
                  <v:path arrowok="t"/>
                </v:shape>
                <v:shape id="Text Box 37" o:spid="_x0000_s1057" type="#_x0000_t202" style="position:absolute;top:35274;width:57912;height:17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rsidR="00340195" w:rsidRPr="00B319D1" w:rsidRDefault="00340195" w:rsidP="00C74374">
                        <w:pPr>
                          <w:pStyle w:val="Caption"/>
                          <w:rPr>
                            <w:noProof/>
                          </w:rPr>
                        </w:pPr>
                        <w:r>
                          <w:t xml:space="preserve">Figure </w:t>
                        </w:r>
                        <w:r>
                          <w:fldChar w:fldCharType="begin"/>
                        </w:r>
                        <w:r>
                          <w:instrText xml:space="preserve"> SEQ Figure \* ARABIC </w:instrText>
                        </w:r>
                        <w:r>
                          <w:fldChar w:fldCharType="separate"/>
                        </w:r>
                        <w:r>
                          <w:rPr>
                            <w:noProof/>
                          </w:rPr>
                          <w:t>8</w:t>
                        </w:r>
                        <w:r>
                          <w:rPr>
                            <w:noProof/>
                          </w:rPr>
                          <w:fldChar w:fldCharType="end"/>
                        </w:r>
                        <w:r>
                          <w:t>: A typical capabilities document returned by a GetCapabilities request in a web browser</w:t>
                        </w:r>
                      </w:p>
                    </w:txbxContent>
                  </v:textbox>
                </v:shape>
                <w10:wrap type="topAndBottom"/>
              </v:group>
            </w:pict>
          </mc:Fallback>
        </mc:AlternateContent>
      </w:r>
      <w:r w:rsidR="006A0679" w:rsidRPr="007468B7">
        <w:t xml:space="preserve">Once you have accessed the capabilities document of your web service and copied the service endpoint, you can proceed to </w:t>
      </w:r>
      <w:r w:rsidR="006A0679">
        <w:t>the Section 7.2.1 or 7.2.2</w:t>
      </w:r>
      <w:r w:rsidR="006A0679" w:rsidRPr="007468B7">
        <w:t>.</w:t>
      </w:r>
      <w:r w:rsidR="006A0679" w:rsidRPr="006A0679">
        <w:t xml:space="preserve"> </w:t>
      </w:r>
      <w:r w:rsidR="006A0679" w:rsidRPr="007468B7">
        <w:t xml:space="preserve">Sections </w:t>
      </w:r>
      <w:r w:rsidR="006A0679">
        <w:t>7</w:t>
      </w:r>
      <w:r w:rsidR="006A0679" w:rsidRPr="007468B7">
        <w:t>.</w:t>
      </w:r>
      <w:r w:rsidR="006A0679">
        <w:t>2.1</w:t>
      </w:r>
      <w:r w:rsidR="006A0679" w:rsidRPr="007468B7">
        <w:t xml:space="preserve"> and </w:t>
      </w:r>
      <w:r w:rsidR="006A0679">
        <w:t>7</w:t>
      </w:r>
      <w:r w:rsidR="006A0679" w:rsidRPr="007468B7">
        <w:t>.2</w:t>
      </w:r>
      <w:r w:rsidR="006A0679">
        <w:t>.2</w:t>
      </w:r>
      <w:r w:rsidR="006A0679" w:rsidRPr="007468B7">
        <w:t xml:space="preserve"> contain instructions for accessing a web service via GIS applications.</w:t>
      </w:r>
      <w:r w:rsidR="006A0679">
        <w:t xml:space="preserve"> </w:t>
      </w:r>
      <w:r w:rsidR="006A0679" w:rsidRPr="007468B7">
        <w:t xml:space="preserve">Section </w:t>
      </w:r>
      <w:r w:rsidR="006A0679">
        <w:t>7</w:t>
      </w:r>
      <w:r w:rsidR="006A0679" w:rsidRPr="007468B7">
        <w:t>.</w:t>
      </w:r>
      <w:r w:rsidR="006A0679">
        <w:t>2.1</w:t>
      </w:r>
      <w:r w:rsidR="006A0679" w:rsidRPr="007468B7">
        <w:t xml:space="preserve"> will describe the process of accessing a web service via</w:t>
      </w:r>
      <w:r w:rsidR="006A0679">
        <w:t xml:space="preserve"> ESRI</w:t>
      </w:r>
      <w:r w:rsidR="006A0679" w:rsidRPr="007468B7">
        <w:t xml:space="preserve"> ArcCatalog</w:t>
      </w:r>
      <w:r w:rsidR="006A0679">
        <w:t xml:space="preserve"> for use in the widely used ArcGIS environment</w:t>
      </w:r>
      <w:r w:rsidR="006A0679" w:rsidRPr="007468B7">
        <w:t>.</w:t>
      </w:r>
      <w:r w:rsidR="006A0679">
        <w:t xml:space="preserve"> </w:t>
      </w:r>
      <w:r w:rsidR="006A0679" w:rsidRPr="007468B7">
        <w:t xml:space="preserve">Section </w:t>
      </w:r>
      <w:r w:rsidR="006A0679">
        <w:t>7</w:t>
      </w:r>
      <w:r w:rsidR="006A0679" w:rsidRPr="007468B7">
        <w:t>.2</w:t>
      </w:r>
      <w:r w:rsidR="006A0679">
        <w:t>.2</w:t>
      </w:r>
      <w:r w:rsidR="006A0679" w:rsidRPr="007468B7">
        <w:t xml:space="preserve"> describe</w:t>
      </w:r>
      <w:r w:rsidR="006A0679">
        <w:t>s</w:t>
      </w:r>
      <w:r w:rsidR="006A0679" w:rsidRPr="007468B7">
        <w:t xml:space="preserve"> </w:t>
      </w:r>
      <w:r w:rsidR="006A0679">
        <w:t>how to access</w:t>
      </w:r>
      <w:r w:rsidR="006A0679" w:rsidRPr="007468B7">
        <w:t xml:space="preserve"> a</w:t>
      </w:r>
      <w:r w:rsidR="006A0679">
        <w:t>n OGC</w:t>
      </w:r>
      <w:r w:rsidR="006A0679" w:rsidRPr="007468B7">
        <w:t xml:space="preserve"> web service </w:t>
      </w:r>
      <w:r w:rsidR="006A0679">
        <w:t>using</w:t>
      </w:r>
      <w:r w:rsidR="006A0679" w:rsidRPr="007468B7">
        <w:t xml:space="preserve"> the free-and-open-source desktop GIS application </w:t>
      </w:r>
      <w:hyperlink r:id="rId63" w:history="1">
        <w:r w:rsidR="006A0679" w:rsidRPr="00325A56">
          <w:rPr>
            <w:rStyle w:val="Hyperlink"/>
          </w:rPr>
          <w:t>uDig</w:t>
        </w:r>
      </w:hyperlink>
      <w:r w:rsidR="006A0679" w:rsidRPr="007468B7">
        <w:t>.</w:t>
      </w:r>
    </w:p>
    <w:p w:rsidR="004D69C0" w:rsidRPr="007468B7" w:rsidRDefault="004D69C0" w:rsidP="002A5DE2">
      <w:r w:rsidRPr="007468B7">
        <w:lastRenderedPageBreak/>
        <w:t xml:space="preserve">If you are not sure how to access your web service, here is a short list of GIS software that supports web services: </w:t>
      </w:r>
    </w:p>
    <w:p w:rsidR="004D69C0" w:rsidRPr="00CC6C44" w:rsidRDefault="005C37E8" w:rsidP="002A5DE2">
      <w:pPr>
        <w:pStyle w:val="ListParagraph"/>
        <w:numPr>
          <w:ilvl w:val="0"/>
          <w:numId w:val="27"/>
        </w:numPr>
      </w:pPr>
      <w:hyperlink r:id="rId64" w:history="1">
        <w:r w:rsidR="004D69C0" w:rsidRPr="00325A56">
          <w:rPr>
            <w:rStyle w:val="Hyperlink"/>
          </w:rPr>
          <w:t>ArcGIS Desktop</w:t>
        </w:r>
      </w:hyperlink>
    </w:p>
    <w:p w:rsidR="004D69C0" w:rsidRPr="00CC6C44" w:rsidRDefault="005C37E8" w:rsidP="002A5DE2">
      <w:pPr>
        <w:pStyle w:val="ListParagraph"/>
        <w:numPr>
          <w:ilvl w:val="0"/>
          <w:numId w:val="27"/>
        </w:numPr>
      </w:pPr>
      <w:hyperlink r:id="rId65" w:history="1">
        <w:r w:rsidR="00CC6C44" w:rsidRPr="00325A56">
          <w:rPr>
            <w:rStyle w:val="Hyperlink"/>
          </w:rPr>
          <w:t>ArcGIS Explorer</w:t>
        </w:r>
      </w:hyperlink>
    </w:p>
    <w:p w:rsidR="004D69C0" w:rsidRPr="00CC6C44" w:rsidRDefault="005C37E8" w:rsidP="002A5DE2">
      <w:pPr>
        <w:pStyle w:val="ListParagraph"/>
        <w:numPr>
          <w:ilvl w:val="0"/>
          <w:numId w:val="27"/>
        </w:numPr>
      </w:pPr>
      <w:hyperlink r:id="rId66" w:history="1">
        <w:r w:rsidR="00CC6C44" w:rsidRPr="00325A56">
          <w:rPr>
            <w:rStyle w:val="Hyperlink"/>
          </w:rPr>
          <w:t>ArcGIS Online</w:t>
        </w:r>
      </w:hyperlink>
    </w:p>
    <w:p w:rsidR="004D69C0" w:rsidRPr="00CC6C44" w:rsidRDefault="005C37E8" w:rsidP="002A5DE2">
      <w:pPr>
        <w:pStyle w:val="ListParagraph"/>
        <w:numPr>
          <w:ilvl w:val="0"/>
          <w:numId w:val="27"/>
        </w:numPr>
      </w:pPr>
      <w:hyperlink r:id="rId67" w:history="1">
        <w:r w:rsidR="004D69C0" w:rsidRPr="00325A56">
          <w:rPr>
            <w:rStyle w:val="Hyperlink"/>
          </w:rPr>
          <w:t>Grass GIS</w:t>
        </w:r>
      </w:hyperlink>
    </w:p>
    <w:p w:rsidR="004D69C0" w:rsidRPr="00CC6C44" w:rsidRDefault="005C37E8" w:rsidP="002A5DE2">
      <w:pPr>
        <w:pStyle w:val="ListParagraph"/>
        <w:numPr>
          <w:ilvl w:val="0"/>
          <w:numId w:val="27"/>
        </w:numPr>
      </w:pPr>
      <w:hyperlink r:id="rId68" w:history="1">
        <w:r w:rsidR="004D69C0" w:rsidRPr="00325A56">
          <w:rPr>
            <w:rStyle w:val="Hyperlink"/>
          </w:rPr>
          <w:t>gvSIG</w:t>
        </w:r>
      </w:hyperlink>
    </w:p>
    <w:p w:rsidR="004D69C0" w:rsidRPr="00CC6C44" w:rsidRDefault="005C37E8" w:rsidP="002A5DE2">
      <w:pPr>
        <w:pStyle w:val="ListParagraph"/>
        <w:numPr>
          <w:ilvl w:val="0"/>
          <w:numId w:val="27"/>
        </w:numPr>
      </w:pPr>
      <w:hyperlink r:id="rId69" w:history="1">
        <w:r w:rsidR="004D69C0" w:rsidRPr="00325A56">
          <w:rPr>
            <w:rStyle w:val="Hyperlink"/>
          </w:rPr>
          <w:t>OpenLayers</w:t>
        </w:r>
      </w:hyperlink>
    </w:p>
    <w:p w:rsidR="004D69C0" w:rsidRPr="00CC6C44" w:rsidRDefault="005C37E8" w:rsidP="002A5DE2">
      <w:pPr>
        <w:pStyle w:val="ListParagraph"/>
        <w:numPr>
          <w:ilvl w:val="0"/>
          <w:numId w:val="27"/>
        </w:numPr>
      </w:pPr>
      <w:hyperlink r:id="rId70" w:history="1">
        <w:r w:rsidR="004D69C0" w:rsidRPr="00325A56">
          <w:rPr>
            <w:rStyle w:val="Hyperlink"/>
          </w:rPr>
          <w:t>Quantum GIS</w:t>
        </w:r>
      </w:hyperlink>
    </w:p>
    <w:p w:rsidR="004D69C0" w:rsidRPr="00CC6C44" w:rsidRDefault="005C37E8" w:rsidP="002A5DE2">
      <w:pPr>
        <w:pStyle w:val="ListParagraph"/>
        <w:numPr>
          <w:ilvl w:val="0"/>
          <w:numId w:val="27"/>
        </w:numPr>
      </w:pPr>
      <w:hyperlink r:id="rId71" w:history="1">
        <w:r w:rsidR="004D69C0" w:rsidRPr="00325A56">
          <w:rPr>
            <w:rStyle w:val="Hyperlink"/>
          </w:rPr>
          <w:t>uDig</w:t>
        </w:r>
      </w:hyperlink>
    </w:p>
    <w:p w:rsidR="00CC6C44" w:rsidRPr="00CC6C44" w:rsidRDefault="006A0679" w:rsidP="002A5DE2">
      <w:pPr>
        <w:pStyle w:val="Heading2"/>
      </w:pPr>
      <w:bookmarkStart w:id="161" w:name="_Toc321148914"/>
      <w:r>
        <w:t xml:space="preserve"> </w:t>
      </w:r>
      <w:bookmarkStart w:id="162" w:name="_Toc364676140"/>
      <w:r w:rsidR="004D69C0" w:rsidRPr="00CC6C44">
        <w:t>Addi</w:t>
      </w:r>
      <w:r w:rsidR="00CC6C44" w:rsidRPr="00CC6C44">
        <w:t>ng a Web</w:t>
      </w:r>
      <w:r w:rsidR="00325A56">
        <w:t xml:space="preserve"> Map</w:t>
      </w:r>
      <w:r w:rsidR="00CC6C44" w:rsidRPr="00CC6C44">
        <w:t xml:space="preserve"> Service in ArcCatalog</w:t>
      </w:r>
      <w:bookmarkEnd w:id="161"/>
      <w:bookmarkEnd w:id="162"/>
      <w:r w:rsidR="00CC6C44" w:rsidRPr="00CC6C44">
        <w:t xml:space="preserve"> </w:t>
      </w:r>
    </w:p>
    <w:p w:rsidR="00CC6C44" w:rsidRPr="00CC6C44" w:rsidRDefault="00CC6C44" w:rsidP="002A5DE2">
      <w:pPr>
        <w:pStyle w:val="ListParagraph"/>
        <w:numPr>
          <w:ilvl w:val="0"/>
          <w:numId w:val="28"/>
        </w:numPr>
      </w:pPr>
      <w:r w:rsidRPr="00CC6C44">
        <w:t xml:space="preserve">Open </w:t>
      </w:r>
      <w:r w:rsidRPr="00611FBD">
        <w:t>ArcCatalog</w:t>
      </w:r>
      <w:r w:rsidRPr="00CC6C44">
        <w:t xml:space="preserve"> </w:t>
      </w:r>
    </w:p>
    <w:p w:rsidR="00CC6C44" w:rsidRPr="00CC6C44" w:rsidRDefault="00CC6C44" w:rsidP="002A5DE2">
      <w:pPr>
        <w:pStyle w:val="ListParagraph"/>
        <w:numPr>
          <w:ilvl w:val="0"/>
          <w:numId w:val="28"/>
        </w:numPr>
      </w:pPr>
      <w:r w:rsidRPr="00CC6C44">
        <w:t xml:space="preserve">In the Catalog Tree, expand </w:t>
      </w:r>
      <w:r w:rsidRPr="00611FBD">
        <w:rPr>
          <w:b/>
        </w:rPr>
        <w:t>GIS Servers</w:t>
      </w:r>
    </w:p>
    <w:p w:rsidR="00CC6C44" w:rsidRPr="00CC6C44" w:rsidRDefault="00CC6C44" w:rsidP="0087247F">
      <w:pPr>
        <w:pStyle w:val="ListParagraph"/>
        <w:numPr>
          <w:ilvl w:val="0"/>
          <w:numId w:val="28"/>
        </w:numPr>
      </w:pPr>
      <w:r w:rsidRPr="00CC6C44">
        <w:t xml:space="preserve">Click </w:t>
      </w:r>
      <w:r w:rsidRPr="00325A56">
        <w:rPr>
          <w:b/>
        </w:rPr>
        <w:t>Add WMS Server</w:t>
      </w:r>
      <w:r w:rsidR="00325A56">
        <w:rPr>
          <w:b/>
        </w:rPr>
        <w:t xml:space="preserve">. </w:t>
      </w:r>
      <w:r w:rsidRPr="00CC6C44">
        <w:t xml:space="preserve"> See </w:t>
      </w:r>
      <w:r w:rsidR="005D2883">
        <w:t>the glossary</w:t>
      </w:r>
      <w:r w:rsidRPr="00CC6C44">
        <w:t xml:space="preserve"> for more information about </w:t>
      </w:r>
      <w:hyperlink w:anchor="WMS" w:history="1">
        <w:r w:rsidRPr="005D2883">
          <w:rPr>
            <w:rStyle w:val="Hyperlink"/>
          </w:rPr>
          <w:t>WMS</w:t>
        </w:r>
      </w:hyperlink>
      <w:r w:rsidRPr="00CC6C44">
        <w:t>.</w:t>
      </w:r>
    </w:p>
    <w:p w:rsidR="00CC6C44" w:rsidRPr="00CC6C44" w:rsidRDefault="00CC6C44" w:rsidP="002A5DE2">
      <w:pPr>
        <w:pStyle w:val="ListParagraph"/>
        <w:numPr>
          <w:ilvl w:val="0"/>
          <w:numId w:val="28"/>
        </w:numPr>
      </w:pPr>
      <w:r w:rsidRPr="00CC6C44">
        <w:t xml:space="preserve">Paste the </w:t>
      </w:r>
      <w:r w:rsidRPr="005D2883">
        <w:rPr>
          <w:b/>
        </w:rPr>
        <w:t>service endpoint</w:t>
      </w:r>
      <w:r w:rsidRPr="00CC6C44">
        <w:t xml:space="preserve"> (see Section </w:t>
      </w:r>
      <w:r w:rsidR="00325A56">
        <w:fldChar w:fldCharType="begin"/>
      </w:r>
      <w:r w:rsidR="00325A56">
        <w:instrText xml:space="preserve"> REF _Ref321729772 \r \h </w:instrText>
      </w:r>
      <w:r w:rsidR="00325A56">
        <w:fldChar w:fldCharType="separate"/>
      </w:r>
      <w:r w:rsidR="006C0140">
        <w:t>6</w:t>
      </w:r>
      <w:r w:rsidR="00325A56">
        <w:fldChar w:fldCharType="end"/>
      </w:r>
      <w:r w:rsidR="005D2883">
        <w:t xml:space="preserve">, </w:t>
      </w:r>
      <w:r w:rsidR="00325A56">
        <w:fldChar w:fldCharType="begin"/>
      </w:r>
      <w:r w:rsidR="00325A56">
        <w:instrText xml:space="preserve"> REF _Ref321729772 \h </w:instrText>
      </w:r>
      <w:r w:rsidR="00325A56">
        <w:fldChar w:fldCharType="separate"/>
      </w:r>
      <w:r w:rsidR="006C0140" w:rsidRPr="004D69C0">
        <w:t>Testing Your Web Service</w:t>
      </w:r>
      <w:r w:rsidR="00325A56">
        <w:fldChar w:fldCharType="end"/>
      </w:r>
      <w:r w:rsidRPr="00CC6C44">
        <w:t>) for your web service into the URL field</w:t>
      </w:r>
    </w:p>
    <w:p w:rsidR="00CC6C44" w:rsidRPr="00CC6C44" w:rsidRDefault="00CC6C44" w:rsidP="002A5DE2">
      <w:pPr>
        <w:pStyle w:val="ListParagraph"/>
        <w:numPr>
          <w:ilvl w:val="0"/>
          <w:numId w:val="28"/>
        </w:numPr>
      </w:pPr>
      <w:r w:rsidRPr="00CC6C44">
        <w:t xml:space="preserve">It may be necessary to navigate back to GeoServer for your URL. On the GeoServer Welcome page, Service Capabilities are listed on the right. Click on the latest version of WMS or WFS, whichever service you wish to use. </w:t>
      </w:r>
    </w:p>
    <w:p w:rsidR="00CC6C44" w:rsidRPr="00CC6C44" w:rsidRDefault="00CC6C44" w:rsidP="002A5DE2">
      <w:pPr>
        <w:pStyle w:val="ListParagraph"/>
        <w:numPr>
          <w:ilvl w:val="0"/>
          <w:numId w:val="28"/>
        </w:numPr>
      </w:pPr>
      <w:r w:rsidRPr="00CC6C44">
        <w:t>When redirected, copy the URL (from beginning up to the question mark) and paste into the URL field of Add WMS Server in ArcCatalog:</w:t>
      </w:r>
    </w:p>
    <w:p w:rsidR="00CC6C44" w:rsidRPr="00CC6C44" w:rsidRDefault="00CC6C44" w:rsidP="0087247F">
      <w:pPr>
        <w:ind w:left="1080"/>
      </w:pPr>
      <w:r w:rsidRPr="00CC6C44">
        <w:t>http://services.azgs.az.gov/geoserver/ows?service=wms&amp;version=1.3.0&amp;request=GetCapabilities</w:t>
      </w:r>
    </w:p>
    <w:p w:rsidR="00CC6C44" w:rsidRPr="00CC6C44" w:rsidRDefault="00CC6C44" w:rsidP="002A5DE2">
      <w:pPr>
        <w:pStyle w:val="ListParagraph"/>
        <w:numPr>
          <w:ilvl w:val="0"/>
          <w:numId w:val="28"/>
        </w:numPr>
      </w:pPr>
      <w:r w:rsidRPr="00CC6C44">
        <w:t>Click Get Layers</w:t>
      </w:r>
    </w:p>
    <w:p w:rsidR="00CC6C44" w:rsidRPr="00CC6C44" w:rsidRDefault="00CC6C44" w:rsidP="002A5DE2">
      <w:pPr>
        <w:pStyle w:val="ListParagraph"/>
        <w:numPr>
          <w:ilvl w:val="0"/>
          <w:numId w:val="28"/>
        </w:numPr>
      </w:pPr>
      <w:r w:rsidRPr="00CC6C44">
        <w:t>Click OK</w:t>
      </w:r>
    </w:p>
    <w:p w:rsidR="004D69C0" w:rsidRPr="00CC6C44" w:rsidRDefault="00CC6C44" w:rsidP="002A5DE2">
      <w:pPr>
        <w:pStyle w:val="ListParagraph"/>
        <w:numPr>
          <w:ilvl w:val="0"/>
          <w:numId w:val="28"/>
        </w:numPr>
      </w:pPr>
      <w:r w:rsidRPr="00CC6C44">
        <w:t>Add the desired layer(s) to ArcMap</w:t>
      </w:r>
    </w:p>
    <w:p w:rsidR="004D69C0" w:rsidRPr="00CC6C44" w:rsidRDefault="004D69C0" w:rsidP="002A5DE2">
      <w:pPr>
        <w:pStyle w:val="Heading2"/>
      </w:pPr>
      <w:bookmarkStart w:id="163" w:name="_Toc321148915"/>
      <w:bookmarkStart w:id="164" w:name="_Toc364676141"/>
      <w:r w:rsidRPr="00CC6C44">
        <w:t>Adding a Web Service in uDig</w:t>
      </w:r>
      <w:bookmarkEnd w:id="163"/>
      <w:bookmarkEnd w:id="164"/>
    </w:p>
    <w:p w:rsidR="00325A56" w:rsidRPr="00A24142" w:rsidRDefault="00325A56" w:rsidP="00325A56">
      <w:pPr>
        <w:pStyle w:val="ListParagraph"/>
        <w:numPr>
          <w:ilvl w:val="0"/>
          <w:numId w:val="29"/>
        </w:numPr>
      </w:pPr>
      <w:r w:rsidRPr="00A24142">
        <w:t>Open uDig</w:t>
      </w:r>
      <w:r>
        <w:t>. The</w:t>
      </w:r>
      <w:r w:rsidRPr="00A24142">
        <w:t xml:space="preserve"> </w:t>
      </w:r>
      <w:r>
        <w:t>s</w:t>
      </w:r>
      <w:r w:rsidRPr="00A24142">
        <w:t xml:space="preserve">oftware </w:t>
      </w:r>
      <w:r>
        <w:t>can be obtained</w:t>
      </w:r>
      <w:r w:rsidRPr="00A24142">
        <w:t xml:space="preserve"> at: http://udig.refractions.net/</w:t>
      </w:r>
    </w:p>
    <w:p w:rsidR="00325A56" w:rsidRPr="00A24142" w:rsidRDefault="00325A56">
      <w:pPr>
        <w:pStyle w:val="ListParagraph"/>
        <w:numPr>
          <w:ilvl w:val="0"/>
          <w:numId w:val="29"/>
        </w:numPr>
      </w:pPr>
      <w:r w:rsidRPr="00A24142">
        <w:t>Create a new map, or open an existing map to which you would like to add the web service</w:t>
      </w:r>
    </w:p>
    <w:p w:rsidR="004D69C0" w:rsidRPr="00A24142" w:rsidRDefault="004D69C0" w:rsidP="002A5DE2">
      <w:pPr>
        <w:pStyle w:val="ListParagraph"/>
        <w:numPr>
          <w:ilvl w:val="0"/>
          <w:numId w:val="29"/>
        </w:numPr>
      </w:pPr>
      <w:r w:rsidRPr="00A24142">
        <w:t>On the upper menu bar, click Layer &gt; Add…</w:t>
      </w:r>
    </w:p>
    <w:p w:rsidR="004D69C0" w:rsidRPr="00A24142" w:rsidRDefault="004D69C0" w:rsidP="002A5DE2">
      <w:pPr>
        <w:pStyle w:val="ListParagraph"/>
        <w:numPr>
          <w:ilvl w:val="0"/>
          <w:numId w:val="29"/>
        </w:numPr>
      </w:pPr>
      <w:r w:rsidRPr="00A24142">
        <w:t>In the window that appears, click Web Map Server or Web Feature Server, as appropriate; click Next</w:t>
      </w:r>
    </w:p>
    <w:p w:rsidR="004D69C0" w:rsidRPr="00A24142" w:rsidRDefault="004D69C0" w:rsidP="002A5DE2">
      <w:pPr>
        <w:pStyle w:val="ListParagraph"/>
        <w:numPr>
          <w:ilvl w:val="0"/>
          <w:numId w:val="29"/>
        </w:numPr>
      </w:pPr>
      <w:r w:rsidRPr="00A24142">
        <w:t>Paste the service endpoint in the URL field; click Next</w:t>
      </w:r>
    </w:p>
    <w:p w:rsidR="004D69C0" w:rsidRDefault="004D69C0" w:rsidP="002A5DE2">
      <w:pPr>
        <w:pStyle w:val="ListParagraph"/>
        <w:numPr>
          <w:ilvl w:val="0"/>
          <w:numId w:val="29"/>
        </w:numPr>
      </w:pPr>
      <w:r w:rsidRPr="00A24142">
        <w:t>In the Resource Selection window that appears, select all layers you wish to add.</w:t>
      </w:r>
      <w:r w:rsidR="003640C1" w:rsidRPr="00A24142">
        <w:t xml:space="preserve"> </w:t>
      </w:r>
      <w:r w:rsidRPr="00A24142">
        <w:t>When you are done, click Finish</w:t>
      </w:r>
    </w:p>
    <w:p w:rsidR="00AE6532" w:rsidRPr="00283E2D" w:rsidRDefault="00AE6532" w:rsidP="002A5DE2">
      <w:pPr>
        <w:pStyle w:val="Heading1"/>
      </w:pPr>
      <w:bookmarkStart w:id="165" w:name="_Toc321148916"/>
      <w:bookmarkStart w:id="166" w:name="_Toc364676142"/>
      <w:r w:rsidRPr="00283E2D">
        <w:lastRenderedPageBreak/>
        <w:t>Registering with OneGeology and Submitting your Service</w:t>
      </w:r>
      <w:bookmarkEnd w:id="165"/>
      <w:bookmarkEnd w:id="166"/>
    </w:p>
    <w:p w:rsidR="00AE6532" w:rsidRDefault="00AE6532" w:rsidP="002A5DE2">
      <w:r w:rsidRPr="00283E2D">
        <w:t>To submit your service to OneGeology, you will first need to register your organization on their website by filling out their registration form.</w:t>
      </w:r>
      <w:r w:rsidR="003640C1">
        <w:t xml:space="preserve"> </w:t>
      </w:r>
      <w:r w:rsidRPr="00283E2D">
        <w:t>If the data provider is able to host their own service, visit this</w:t>
      </w:r>
      <w:r>
        <w:t xml:space="preserve"> link:</w:t>
      </w:r>
    </w:p>
    <w:p w:rsidR="00AE6532" w:rsidRPr="007A7C13" w:rsidRDefault="005C37E8" w:rsidP="0087247F">
      <w:pPr>
        <w:ind w:left="720"/>
      </w:pPr>
      <w:hyperlink r:id="rId72" w:history="1">
        <w:r w:rsidR="00AE6532" w:rsidRPr="007A7C13">
          <w:rPr>
            <w:rStyle w:val="Hyperlink"/>
          </w:rPr>
          <w:t>http://www.onegeology.org/technical_progress/data_coordination.cfm</w:t>
        </w:r>
      </w:hyperlink>
    </w:p>
    <w:p w:rsidR="00AE6532" w:rsidRDefault="00AE6532" w:rsidP="002A5DE2">
      <w:r w:rsidRPr="00283E2D">
        <w:t xml:space="preserve">If the data provider would prefer a ‘buddy’ serve </w:t>
      </w:r>
      <w:r>
        <w:t>their data, fill out this form:</w:t>
      </w:r>
    </w:p>
    <w:p w:rsidR="00AE6532" w:rsidRPr="00283E2D" w:rsidRDefault="005C37E8" w:rsidP="0087247F">
      <w:pPr>
        <w:ind w:left="720"/>
      </w:pPr>
      <w:hyperlink r:id="rId73" w:history="1">
        <w:r w:rsidR="00AE6532" w:rsidRPr="007A7C13">
          <w:rPr>
            <w:rStyle w:val="Hyperlink"/>
          </w:rPr>
          <w:t>http://www.onegeology.org/technical_progress/buddy_coordination.cfm</w:t>
        </w:r>
      </w:hyperlink>
    </w:p>
    <w:p w:rsidR="00AE6532" w:rsidRPr="00283E2D" w:rsidRDefault="00AE6532" w:rsidP="002A5DE2">
      <w:r w:rsidRPr="00283E2D">
        <w:t>Next, you will need to send an email to onegeology@bgs.ac.uk with the draft URL of the proposed WMS service.</w:t>
      </w:r>
      <w:r w:rsidR="003640C1">
        <w:t xml:space="preserve"> </w:t>
      </w:r>
      <w:r w:rsidRPr="00283E2D">
        <w:t>Include this information:</w:t>
      </w:r>
      <w:r w:rsidR="003640C1">
        <w:t xml:space="preserve"> </w:t>
      </w:r>
      <w:r w:rsidRPr="00283E2D">
        <w:t>Name of Geographic Area, Name of Data Provider, Name of Service Provider.</w:t>
      </w:r>
    </w:p>
    <w:p w:rsidR="00AE6532" w:rsidRPr="00283E2D" w:rsidRDefault="00AE6532" w:rsidP="002A5DE2">
      <w:r w:rsidRPr="00283E2D">
        <w:t>You will be contacted by the OneGeology secretariat with feedback, and confirmation of receipt.</w:t>
      </w:r>
    </w:p>
    <w:p w:rsidR="00EB72EB" w:rsidRPr="004D69C0" w:rsidRDefault="00EB72EB" w:rsidP="0087247F">
      <w:pPr>
        <w:pStyle w:val="Heading1"/>
        <w:numPr>
          <w:ilvl w:val="0"/>
          <w:numId w:val="0"/>
        </w:numPr>
      </w:pPr>
      <w:bookmarkStart w:id="167" w:name="_Appendix_A:_Deploying"/>
      <w:bookmarkStart w:id="168" w:name="_Toc321148917"/>
      <w:bookmarkStart w:id="169" w:name="_Toc364676143"/>
      <w:bookmarkEnd w:id="167"/>
      <w:r w:rsidRPr="004D69C0">
        <w:t>Appendix A: Deploying GeoSciML-Portrayal Web Services in GeoServer</w:t>
      </w:r>
      <w:bookmarkEnd w:id="168"/>
      <w:bookmarkEnd w:id="169"/>
    </w:p>
    <w:p w:rsidR="009213E8" w:rsidRDefault="00DE5905" w:rsidP="002A5DE2">
      <w:r>
        <w:rPr>
          <w:noProof/>
        </w:rPr>
        <mc:AlternateContent>
          <mc:Choice Requires="wpg">
            <w:drawing>
              <wp:anchor distT="0" distB="0" distL="114300" distR="114300" simplePos="0" relativeHeight="251708416" behindDoc="0" locked="0" layoutInCell="1" allowOverlap="1" wp14:anchorId="436088CF" wp14:editId="696D3FD8">
                <wp:simplePos x="0" y="0"/>
                <wp:positionH relativeFrom="column">
                  <wp:posOffset>-86995</wp:posOffset>
                </wp:positionH>
                <wp:positionV relativeFrom="paragraph">
                  <wp:posOffset>498475</wp:posOffset>
                </wp:positionV>
                <wp:extent cx="6671310" cy="3778885"/>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6671310" cy="3778885"/>
                          <a:chOff x="0" y="0"/>
                          <a:chExt cx="6671462" cy="3789274"/>
                        </a:xfrm>
                      </wpg:grpSpPr>
                      <pic:pic xmlns:pic="http://schemas.openxmlformats.org/drawingml/2006/picture">
                        <pic:nvPicPr>
                          <pic:cNvPr id="23" name="Picture 23"/>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71462" cy="3789273"/>
                          </a:xfrm>
                          <a:prstGeom prst="rect">
                            <a:avLst/>
                          </a:prstGeom>
                          <a:noFill/>
                        </pic:spPr>
                      </pic:pic>
                      <wps:wsp>
                        <wps:cNvPr id="24" name="Text Box 24"/>
                        <wps:cNvSpPr txBox="1"/>
                        <wps:spPr>
                          <a:xfrm>
                            <a:off x="190199" y="3605781"/>
                            <a:ext cx="6276585" cy="183493"/>
                          </a:xfrm>
                          <a:prstGeom prst="rect">
                            <a:avLst/>
                          </a:prstGeom>
                          <a:solidFill>
                            <a:prstClr val="white"/>
                          </a:solidFill>
                          <a:ln>
                            <a:noFill/>
                          </a:ln>
                          <a:effectLst/>
                        </wps:spPr>
                        <wps:txbx>
                          <w:txbxContent>
                            <w:p w:rsidR="00340195" w:rsidRPr="00EB60E1" w:rsidRDefault="00340195" w:rsidP="002A5DE2">
                              <w:pPr>
                                <w:pStyle w:val="Caption"/>
                                <w:rPr>
                                  <w:noProof/>
                                </w:rPr>
                              </w:pPr>
                              <w:r>
                                <w:t xml:space="preserve">Figure </w:t>
                              </w:r>
                              <w:fldSimple w:instr=" SEQ Figure \* ARABIC ">
                                <w:r>
                                  <w:rPr>
                                    <w:noProof/>
                                  </w:rPr>
                                  <w:t>9</w:t>
                                </w:r>
                              </w:fldSimple>
                              <w:r>
                                <w:t>: the GeoServer Web Administration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25" o:spid="_x0000_s1058" style="position:absolute;margin-left:-6.85pt;margin-top:39.25pt;width:525.3pt;height:297.55pt;z-index:251708416;mso-height-relative:margin" coordsize="66714,37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">
                <v:shape id="Picture 23" o:spid="_x0000_s1059" type="#_x0000_t75" style="position:absolute;width:66714;height:378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snwDEAAAA2wAAAA8AAABkcnMvZG93bnJldi54bWxEj0FrwkAUhO+F/oflCb3pxtiKSV1FWqze&#10;SlX0+si+ZmOzb0N2a+K/dwtCj8PMfMPMl72txYVaXzlWMB4lIIgLpysuFRz26+EMhA/IGmvHpOBK&#10;HpaLx4c55tp1/EWXXShFhLDPUYEJocml9IUhi37kGuLofbvWYoiyLaVusYtwW8s0SabSYsVxwWBD&#10;b4aKn92vVXBaNc+YTdYfL1mXfaZj926Om7NST4N+9QoiUB/+w/f2VitIJ/D3Jf4Aub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qsnwDEAAAA2wAAAA8AAAAAAAAAAAAAAAAA&#10;nwIAAGRycy9kb3ducmV2LnhtbFBLBQYAAAAABAAEAPcAAACQAwAAAAA=&#10;">
                  <v:imagedata r:id="rId75" o:title=""/>
                  <v:path arrowok="t"/>
                </v:shape>
                <v:shape id="Text Box 24" o:spid="_x0000_s1060" type="#_x0000_t202" style="position:absolute;left:1901;top:36057;width:62766;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UY4MUA&#10;AADbAAAADwAAAGRycy9kb3ducmV2LnhtbESPzWrDMBCE74W8g9hALqWRa0o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RjgxQAAANsAAAAPAAAAAAAAAAAAAAAAAJgCAABkcnMv&#10;ZG93bnJldi54bWxQSwUGAAAAAAQABAD1AAAAigMAAAAA&#10;" stroked="f">
                  <v:textbox inset="0,0,0,0">
                    <w:txbxContent>
                      <w:p w:rsidR="00340195" w:rsidRPr="00EB60E1" w:rsidRDefault="00340195" w:rsidP="002A5DE2">
                        <w:pPr>
                          <w:pStyle w:val="Caption"/>
                          <w:rPr>
                            <w:noProof/>
                          </w:rPr>
                        </w:pPr>
                        <w:r>
                          <w:t xml:space="preserve">Figure </w:t>
                        </w:r>
                        <w:r>
                          <w:fldChar w:fldCharType="begin"/>
                        </w:r>
                        <w:r>
                          <w:instrText xml:space="preserve"> SEQ Figure \* ARABIC </w:instrText>
                        </w:r>
                        <w:r>
                          <w:fldChar w:fldCharType="separate"/>
                        </w:r>
                        <w:r>
                          <w:rPr>
                            <w:noProof/>
                          </w:rPr>
                          <w:t>9</w:t>
                        </w:r>
                        <w:r>
                          <w:rPr>
                            <w:noProof/>
                          </w:rPr>
                          <w:fldChar w:fldCharType="end"/>
                        </w:r>
                        <w:r>
                          <w:t>: the GeoServer Web Administration Interface</w:t>
                        </w:r>
                      </w:p>
                    </w:txbxContent>
                  </v:textbox>
                </v:shape>
                <w10:wrap type="topAndBottom"/>
              </v:group>
            </w:pict>
          </mc:Fallback>
        </mc:AlternateContent>
      </w:r>
      <w:r w:rsidR="00EB72EB">
        <w:t xml:space="preserve">This appendix provides a tutorial of GeoSciML-portrayal web service deployment </w:t>
      </w:r>
      <w:r w:rsidR="0086661C">
        <w:t>in a GeoServer environment</w:t>
      </w:r>
      <w:r w:rsidR="00EB72EB">
        <w:t>.</w:t>
      </w:r>
      <w:r w:rsidR="00057012">
        <w:t xml:space="preserve"> This procedure assumes that you have a working GeoServer implementation with </w:t>
      </w:r>
      <w:r w:rsidR="00057012">
        <w:lastRenderedPageBreak/>
        <w:t xml:space="preserve">PostGIS, and that you have administrative privileges necessary to create workspaces, stores and layers for GeoServer to work with. </w:t>
      </w:r>
    </w:p>
    <w:p w:rsidR="007468B7" w:rsidRPr="00BF2625" w:rsidRDefault="007468B7" w:rsidP="0087247F">
      <w:pPr>
        <w:pStyle w:val="Heading2"/>
        <w:numPr>
          <w:ilvl w:val="1"/>
          <w:numId w:val="43"/>
        </w:numPr>
      </w:pPr>
      <w:bookmarkStart w:id="170" w:name="_Toc321148918"/>
      <w:bookmarkStart w:id="171" w:name="_Toc364676144"/>
      <w:r>
        <w:t>Logging in</w:t>
      </w:r>
      <w:bookmarkEnd w:id="170"/>
      <w:bookmarkEnd w:id="171"/>
    </w:p>
    <w:p w:rsidR="007468B7" w:rsidRDefault="007468B7" w:rsidP="002A5DE2">
      <w:r w:rsidRPr="007468B7">
        <w:t xml:space="preserve">To deploy a web service </w:t>
      </w:r>
      <w:r>
        <w:t>in the</w:t>
      </w:r>
      <w:r w:rsidRPr="007468B7">
        <w:t xml:space="preserve"> GeoServer</w:t>
      </w:r>
      <w:r>
        <w:t xml:space="preserve"> environment</w:t>
      </w:r>
      <w:r w:rsidRPr="007468B7">
        <w:t xml:space="preserve">, your first step is to log in to the </w:t>
      </w:r>
      <w:r w:rsidRPr="007468B7">
        <w:rPr>
          <w:b/>
        </w:rPr>
        <w:t>Web Administration Interface</w:t>
      </w:r>
      <w:r w:rsidRPr="007468B7">
        <w:t xml:space="preserve"> for the GeoServer instance you will be using to deploy your data as a web service (Figure 8).</w:t>
      </w:r>
      <w:r w:rsidR="003640C1">
        <w:t xml:space="preserve"> </w:t>
      </w:r>
      <w:r w:rsidRPr="007468B7">
        <w:t>The Web Administration Interface is, as the name suggests, a browser-based user interface capable of administering server software remotely via your Internet connection.</w:t>
      </w:r>
    </w:p>
    <w:p w:rsidR="00960D54" w:rsidRDefault="00AA4617" w:rsidP="002A5DE2">
      <w:r>
        <w:t xml:space="preserve">In order for your services to be publicly accessible, </w:t>
      </w:r>
      <w:r w:rsidRPr="007468B7">
        <w:t>configure the host and port of your GeoServer instance in such a way that your GeoServer instance can be accessed remotely.</w:t>
      </w:r>
      <w:r>
        <w:t xml:space="preserve"> </w:t>
      </w:r>
      <w:r w:rsidR="007468B7" w:rsidRPr="007468B7">
        <w:t xml:space="preserve">To access the Web Administration Interface of a GeoServer instance, open your web browser and enter the appropriate web address into the navigation bar. GeoServer </w:t>
      </w:r>
      <w:r w:rsidR="00057012">
        <w:t>is usually installed such that the administrative interface can be accessed at a URL with</w:t>
      </w:r>
      <w:r w:rsidR="00960D54">
        <w:t xml:space="preserve"> the following address </w:t>
      </w:r>
      <w:r w:rsidR="00057012">
        <w:t xml:space="preserve">pattern using a </w:t>
      </w:r>
      <w:r w:rsidR="00960D54">
        <w:t>web browser:</w:t>
      </w:r>
    </w:p>
    <w:p w:rsidR="007468B7" w:rsidRPr="00057012" w:rsidRDefault="007468B7" w:rsidP="002A5DE2">
      <w:r w:rsidRPr="00960D54">
        <w:rPr>
          <w:b/>
        </w:rPr>
        <w:t>http</w:t>
      </w:r>
      <w:r w:rsidRPr="007468B7">
        <w:t>://&lt;</w:t>
      </w:r>
      <w:r w:rsidRPr="00960D54">
        <w:rPr>
          <w:b/>
        </w:rPr>
        <w:t>host</w:t>
      </w:r>
      <w:r w:rsidRPr="007468B7">
        <w:t>&gt;:&lt;</w:t>
      </w:r>
      <w:r w:rsidRPr="00960D54">
        <w:rPr>
          <w:b/>
        </w:rPr>
        <w:t>port</w:t>
      </w:r>
      <w:r w:rsidRPr="007468B7">
        <w:t>&gt;/</w:t>
      </w:r>
      <w:r w:rsidRPr="00960D54">
        <w:rPr>
          <w:b/>
        </w:rPr>
        <w:t>geoserver</w:t>
      </w:r>
      <w:r w:rsidRPr="007468B7">
        <w:t>/</w:t>
      </w:r>
      <w:r w:rsidRPr="00960D54">
        <w:rPr>
          <w:b/>
        </w:rPr>
        <w:t>web</w:t>
      </w:r>
      <w:r w:rsidRPr="007468B7">
        <w:t xml:space="preserve">/,  </w:t>
      </w:r>
      <w:r w:rsidR="00057012">
        <w:t xml:space="preserve"> </w:t>
      </w:r>
      <w:r w:rsidRPr="007468B7">
        <w:t>&lt;</w:t>
      </w:r>
      <w:r w:rsidRPr="00960D54">
        <w:rPr>
          <w:b/>
        </w:rPr>
        <w:t>port</w:t>
      </w:r>
      <w:r w:rsidRPr="007468B7">
        <w:t xml:space="preserve">&gt; is usually </w:t>
      </w:r>
      <w:r w:rsidRPr="00DE2A1B">
        <w:rPr>
          <w:b/>
        </w:rPr>
        <w:t>8080</w:t>
      </w:r>
      <w:r w:rsidR="00057012">
        <w:rPr>
          <w:b/>
        </w:rPr>
        <w:t xml:space="preserve">, </w:t>
      </w:r>
      <w:r w:rsidR="00057012">
        <w:t>and &lt;host&gt; is the name or IP address of the server.</w:t>
      </w:r>
    </w:p>
    <w:p w:rsidR="007468B7" w:rsidRPr="007468B7" w:rsidRDefault="007468B7" w:rsidP="002A5DE2">
      <w:r w:rsidRPr="007468B7">
        <w:t>The default account settings for GeoServer are as follows:</w:t>
      </w:r>
    </w:p>
    <w:p w:rsidR="007468B7" w:rsidRPr="007468B7" w:rsidRDefault="007468B7" w:rsidP="002A5DE2">
      <w:r w:rsidRPr="007468B7">
        <w:t>Username: admin</w:t>
      </w:r>
      <w:r w:rsidR="00DE2A1B">
        <w:br/>
      </w:r>
      <w:r w:rsidRPr="007468B7">
        <w:t>Password: geoserver</w:t>
      </w:r>
    </w:p>
    <w:p w:rsidR="007468B7" w:rsidRPr="007468B7" w:rsidRDefault="007468B7" w:rsidP="002A5DE2">
      <w:r w:rsidRPr="007468B7">
        <w:t>For security reasons, it is recommended that you change your password to something more secure as soon as possible.</w:t>
      </w:r>
    </w:p>
    <w:p w:rsidR="007468B7" w:rsidRPr="00DE2A1B" w:rsidRDefault="007468B7" w:rsidP="0087247F">
      <w:pPr>
        <w:pStyle w:val="Heading2"/>
        <w:numPr>
          <w:ilvl w:val="1"/>
          <w:numId w:val="43"/>
        </w:numPr>
      </w:pPr>
      <w:bookmarkStart w:id="172" w:name="_Toc321148919"/>
      <w:bookmarkStart w:id="173" w:name="_Toc364676145"/>
      <w:r w:rsidRPr="00DE2A1B">
        <w:t>Service-Level Metadata</w:t>
      </w:r>
      <w:bookmarkEnd w:id="172"/>
      <w:bookmarkEnd w:id="173"/>
    </w:p>
    <w:p w:rsidR="007468B7" w:rsidRPr="007468B7" w:rsidRDefault="00DE2A1B" w:rsidP="002A5DE2">
      <w:r>
        <w:t xml:space="preserve">Within the </w:t>
      </w:r>
      <w:r w:rsidR="007468B7" w:rsidRPr="007468B7">
        <w:t xml:space="preserve">GeoServer </w:t>
      </w:r>
      <w:r w:rsidR="007468B7" w:rsidRPr="00DE2A1B">
        <w:t>Web Administration Interface</w:t>
      </w:r>
      <w:r w:rsidR="007468B7" w:rsidRPr="007468B7">
        <w:t xml:space="preserve"> (Figure 8), click </w:t>
      </w:r>
      <w:r w:rsidR="007468B7" w:rsidRPr="00DE2A1B">
        <w:t>Contact Information</w:t>
      </w:r>
      <w:r>
        <w:t>,</w:t>
      </w:r>
      <w:r w:rsidR="007468B7" w:rsidRPr="007468B7">
        <w:t xml:space="preserve"> under </w:t>
      </w:r>
      <w:r w:rsidR="007468B7" w:rsidRPr="00DE2A1B">
        <w:t>About &amp; Status</w:t>
      </w:r>
      <w:r w:rsidR="007468B7" w:rsidRPr="007468B7">
        <w:t>.</w:t>
      </w:r>
      <w:r w:rsidR="003640C1">
        <w:t xml:space="preserve"> </w:t>
      </w:r>
    </w:p>
    <w:p w:rsidR="007468B7" w:rsidRDefault="007468B7" w:rsidP="002A5DE2">
      <w:r w:rsidRPr="007468B7">
        <w:t xml:space="preserve">This brings you to a </w:t>
      </w:r>
      <w:r w:rsidRPr="00DE2A1B">
        <w:rPr>
          <w:b/>
        </w:rPr>
        <w:t>Contact Information</w:t>
      </w:r>
      <w:r w:rsidRPr="007468B7">
        <w:t xml:space="preserve"> form (Figure 9) in which you can provide contact informat</w:t>
      </w:r>
      <w:r w:rsidR="00DE2A1B">
        <w:t xml:space="preserve">ion for your GeoServer instance. </w:t>
      </w:r>
      <w:r w:rsidRPr="007468B7">
        <w:t xml:space="preserve">The information entered here becomes service-level </w:t>
      </w:r>
      <w:hyperlink w:anchor="Metadata" w:history="1">
        <w:r w:rsidRPr="00DE2A1B">
          <w:rPr>
            <w:rStyle w:val="Hyperlink"/>
          </w:rPr>
          <w:t>metadata</w:t>
        </w:r>
      </w:hyperlink>
      <w:r w:rsidRPr="007468B7">
        <w:t xml:space="preserve"> for </w:t>
      </w:r>
      <w:r w:rsidR="00AA4617">
        <w:t>the</w:t>
      </w:r>
      <w:r w:rsidR="00AA4617" w:rsidRPr="007468B7">
        <w:t xml:space="preserve"> </w:t>
      </w:r>
      <w:r w:rsidRPr="007468B7">
        <w:t xml:space="preserve">web service </w:t>
      </w:r>
      <w:r w:rsidR="00AA4617">
        <w:t>that is accessed by the OGC GetCapabilities request</w:t>
      </w:r>
      <w:r w:rsidRPr="007468B7">
        <w:t>. Consequently, Contact Information entered here should be as precise and comprehensive as possible.</w:t>
      </w:r>
    </w:p>
    <w:p w:rsidR="00F9666E" w:rsidRPr="007468B7" w:rsidRDefault="00AA4617" w:rsidP="002A5DE2">
      <w:r>
        <w:rPr>
          <w:noProof/>
        </w:rPr>
        <w:lastRenderedPageBreak/>
        <mc:AlternateContent>
          <mc:Choice Requires="wpg">
            <w:drawing>
              <wp:anchor distT="0" distB="182880" distL="114300" distR="114300" simplePos="0" relativeHeight="251711488" behindDoc="0" locked="0" layoutInCell="1" allowOverlap="1" wp14:anchorId="1F3728B9" wp14:editId="22220039">
                <wp:simplePos x="0" y="0"/>
                <wp:positionH relativeFrom="column">
                  <wp:posOffset>1199515</wp:posOffset>
                </wp:positionH>
                <wp:positionV relativeFrom="paragraph">
                  <wp:posOffset>-244475</wp:posOffset>
                </wp:positionV>
                <wp:extent cx="3218688" cy="4114800"/>
                <wp:effectExtent l="114300" t="133350" r="115570" b="0"/>
                <wp:wrapTopAndBottom/>
                <wp:docPr id="31" name="Group 31"/>
                <wp:cNvGraphicFramePr/>
                <a:graphic xmlns:a="http://schemas.openxmlformats.org/drawingml/2006/main">
                  <a:graphicData uri="http://schemas.microsoft.com/office/word/2010/wordprocessingGroup">
                    <wpg:wgp>
                      <wpg:cNvGrpSpPr/>
                      <wpg:grpSpPr>
                        <a:xfrm>
                          <a:off x="0" y="0"/>
                          <a:ext cx="3218688" cy="4114800"/>
                          <a:chOff x="0" y="0"/>
                          <a:chExt cx="3218815" cy="4118458"/>
                        </a:xfrm>
                      </wpg:grpSpPr>
                      <pic:pic xmlns:pic="http://schemas.openxmlformats.org/drawingml/2006/picture">
                        <pic:nvPicPr>
                          <pic:cNvPr id="29" name="Picture 29"/>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11373" cy="3913632"/>
                          </a:xfrm>
                          <a:prstGeom prst="rect">
                            <a:avLst/>
                          </a:prstGeom>
                          <a:noFill/>
                          <a:effectLst>
                            <a:outerShdw blurRad="63500" sx="103000" sy="103000" algn="ctr" rotWithShape="0">
                              <a:prstClr val="black">
                                <a:alpha val="40000"/>
                              </a:prstClr>
                            </a:outerShdw>
                          </a:effectLst>
                        </pic:spPr>
                      </pic:pic>
                      <wps:wsp>
                        <wps:cNvPr id="30" name="Text Box 30"/>
                        <wps:cNvSpPr txBox="1"/>
                        <wps:spPr>
                          <a:xfrm>
                            <a:off x="0" y="3920947"/>
                            <a:ext cx="3218815" cy="197511"/>
                          </a:xfrm>
                          <a:prstGeom prst="rect">
                            <a:avLst/>
                          </a:prstGeom>
                          <a:solidFill>
                            <a:prstClr val="white"/>
                          </a:solidFill>
                          <a:ln>
                            <a:noFill/>
                          </a:ln>
                          <a:effectLst/>
                        </wps:spPr>
                        <wps:txbx>
                          <w:txbxContent>
                            <w:p w:rsidR="00340195" w:rsidRPr="001F4454" w:rsidRDefault="00340195" w:rsidP="002A5DE2">
                              <w:pPr>
                                <w:pStyle w:val="Caption"/>
                                <w:rPr>
                                  <w:noProof/>
                                </w:rPr>
                              </w:pPr>
                              <w:r>
                                <w:t xml:space="preserve">Figure </w:t>
                              </w:r>
                              <w:fldSimple w:instr=" SEQ Figure \* ARABIC ">
                                <w:r>
                                  <w:rPr>
                                    <w:noProof/>
                                  </w:rPr>
                                  <w:t>10</w:t>
                                </w:r>
                              </w:fldSimple>
                              <w:r>
                                <w:t>: GeoServer Contact 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1" o:spid="_x0000_s1061" style="position:absolute;margin-left:94.45pt;margin-top:-19.25pt;width:253.45pt;height:324pt;z-index:251711488;mso-wrap-distance-bottom:14.4pt;mso-width-relative:margin;mso-height-relative:margin" coordsize="32188,4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">
                <v:shape id="Picture 29" o:spid="_x0000_s1062" type="#_x0000_t75" style="position:absolute;width:32113;height:39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4d+O7CAAAA2wAAAA8AAABkcnMvZG93bnJldi54bWxEj82qwjAUhPcXfIdwBHfXVBfirUZRQVBQ&#10;iz8bd4fm2Babk9LEWt/eCMJdDjPzDTOdt6YUDdWusKxg0I9AEKdWF5wpuJzXv2MQziNrLC2Tghc5&#10;mM86P1OMtX3ykZqTz0SAsItRQe59FUvp0pwMur6tiIN3s7VBH2SdSV3jM8BNKYdRNJIGCw4LOVa0&#10;yim9nx5GwXFpsNwPaHw57JJmmWyT6yJrlOp128UEhKfW/4e/7Y1WMPyDz5fwA+Ts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HfjuwgAAANsAAAAPAAAAAAAAAAAAAAAAAJ8C&#10;AABkcnMvZG93bnJldi54bWxQSwUGAAAAAAQABAD3AAAAjgMAAAAA&#10;">
                  <v:imagedata r:id="rId77" o:title=""/>
                  <v:shadow on="t" type="perspective" color="black" opacity="26214f" offset="0,0" matrix="67502f,,,67502f"/>
                  <v:path arrowok="t"/>
                </v:shape>
                <v:shape id="Text Box 30" o:spid="_x0000_s1063" type="#_x0000_t202" style="position:absolute;top:39209;width:32188;height:1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eIPsEA&#10;AADbAAAADwAAAGRycy9kb3ducmV2LnhtbERPy2rCQBTdF/oPwy24KTrRgk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XiD7BAAAA2wAAAA8AAAAAAAAAAAAAAAAAmAIAAGRycy9kb3du&#10;cmV2LnhtbFBLBQYAAAAABAAEAPUAAACGAwAAAAA=&#10;" stroked="f">
                  <v:textbox inset="0,0,0,0">
                    <w:txbxContent>
                      <w:p w:rsidR="00340195" w:rsidRPr="001F4454" w:rsidRDefault="00340195" w:rsidP="002A5DE2">
                        <w:pPr>
                          <w:pStyle w:val="Caption"/>
                          <w:rPr>
                            <w:noProof/>
                          </w:rPr>
                        </w:pPr>
                        <w:r>
                          <w:t xml:space="preserve">Figure </w:t>
                        </w:r>
                        <w:r>
                          <w:fldChar w:fldCharType="begin"/>
                        </w:r>
                        <w:r>
                          <w:instrText xml:space="preserve"> SEQ Figure \* ARABIC </w:instrText>
                        </w:r>
                        <w:r>
                          <w:fldChar w:fldCharType="separate"/>
                        </w:r>
                        <w:r>
                          <w:rPr>
                            <w:noProof/>
                          </w:rPr>
                          <w:t>10</w:t>
                        </w:r>
                        <w:r>
                          <w:rPr>
                            <w:noProof/>
                          </w:rPr>
                          <w:fldChar w:fldCharType="end"/>
                        </w:r>
                        <w:r>
                          <w:t>: GeoServer Contact Information</w:t>
                        </w:r>
                      </w:p>
                    </w:txbxContent>
                  </v:textbox>
                </v:shape>
                <w10:wrap type="topAndBottom"/>
              </v:group>
            </w:pict>
          </mc:Fallback>
        </mc:AlternateContent>
      </w:r>
      <w:r w:rsidR="00F9666E">
        <w:t>If you wish to deploy your service in compliance with OneGeology standards,</w:t>
      </w:r>
      <w:r w:rsidR="00480C78">
        <w:t xml:space="preserve"> your server-level metadata will need to meet very specific requirements. S</w:t>
      </w:r>
      <w:r w:rsidR="00F9666E">
        <w:t xml:space="preserve">ee </w:t>
      </w:r>
      <w:hyperlink w:anchor="_Service-Level_Metadata_Requirements" w:history="1">
        <w:r w:rsidR="00480C78" w:rsidRPr="00480C78">
          <w:rPr>
            <w:rStyle w:val="Hyperlink"/>
          </w:rPr>
          <w:t>Appendix C.1</w:t>
        </w:r>
      </w:hyperlink>
      <w:r w:rsidR="00480C78">
        <w:t xml:space="preserve"> for details.</w:t>
      </w:r>
    </w:p>
    <w:p w:rsidR="007468B7" w:rsidRPr="00AD49C4" w:rsidRDefault="007468B7" w:rsidP="0087247F">
      <w:pPr>
        <w:pStyle w:val="Heading2"/>
        <w:numPr>
          <w:ilvl w:val="1"/>
          <w:numId w:val="43"/>
        </w:numPr>
      </w:pPr>
      <w:bookmarkStart w:id="174" w:name="_Creating_a_Workspace"/>
      <w:bookmarkStart w:id="175" w:name="_Toc321148920"/>
      <w:bookmarkStart w:id="176" w:name="_Toc364676146"/>
      <w:bookmarkEnd w:id="174"/>
      <w:r w:rsidRPr="00AD49C4">
        <w:t>Creating a Workspace</w:t>
      </w:r>
      <w:bookmarkEnd w:id="175"/>
      <w:bookmarkEnd w:id="176"/>
    </w:p>
    <w:p w:rsidR="007468B7" w:rsidRDefault="007468B7" w:rsidP="0087247F">
      <w:pPr>
        <w:pStyle w:val="ListParagraph"/>
        <w:numPr>
          <w:ilvl w:val="0"/>
          <w:numId w:val="34"/>
        </w:numPr>
      </w:pPr>
      <w:r w:rsidRPr="007468B7">
        <w:t xml:space="preserve">After entering contact information for your GeoServer instance, you will need to create a workspace for your web service. The workspace is the equivalent of the </w:t>
      </w:r>
      <w:r w:rsidRPr="00640EB5">
        <w:rPr>
          <w:b/>
        </w:rPr>
        <w:t xml:space="preserve">service </w:t>
      </w:r>
      <w:r w:rsidR="00AD49C4" w:rsidRPr="006A0679">
        <w:rPr>
          <w:b/>
        </w:rPr>
        <w:t>name</w:t>
      </w:r>
      <w:r w:rsidR="00AD49C4" w:rsidRPr="007468B7">
        <w:t xml:space="preserve"> when</w:t>
      </w:r>
      <w:r w:rsidRPr="007468B7">
        <w:t xml:space="preserve"> deploying a web service </w:t>
      </w:r>
      <w:r w:rsidR="007C3F71">
        <w:t xml:space="preserve">in the </w:t>
      </w:r>
      <w:r w:rsidRPr="007468B7">
        <w:t>ArcGIS</w:t>
      </w:r>
      <w:r w:rsidR="00FE6F00">
        <w:t xml:space="preserve"> Server</w:t>
      </w:r>
      <w:r w:rsidR="007C3F71">
        <w:t xml:space="preserve"> environment</w:t>
      </w:r>
      <w:r w:rsidRPr="007468B7">
        <w:t xml:space="preserve">. </w:t>
      </w:r>
    </w:p>
    <w:p w:rsidR="00480C78" w:rsidRPr="007468B7" w:rsidRDefault="00480C78" w:rsidP="0087247F">
      <w:pPr>
        <w:pStyle w:val="ListParagraph"/>
        <w:numPr>
          <w:ilvl w:val="0"/>
          <w:numId w:val="34"/>
        </w:numPr>
      </w:pPr>
      <w:r>
        <w:t xml:space="preserve">If you wish to deploy your service in compliance with OneGeology standards, your workspace will need to meet very specific requirements. See </w:t>
      </w:r>
      <w:hyperlink w:anchor="_Service_Title_and" w:history="1">
        <w:r w:rsidRPr="00480C78">
          <w:rPr>
            <w:rStyle w:val="Hyperlink"/>
          </w:rPr>
          <w:t>Appendix C.2</w:t>
        </w:r>
      </w:hyperlink>
      <w:r>
        <w:t xml:space="preserve"> for details.</w:t>
      </w:r>
    </w:p>
    <w:p w:rsidR="00E45571" w:rsidRPr="007468B7" w:rsidRDefault="007468B7" w:rsidP="0087247F">
      <w:pPr>
        <w:pStyle w:val="ListParagraph"/>
        <w:numPr>
          <w:ilvl w:val="0"/>
          <w:numId w:val="34"/>
        </w:numPr>
      </w:pPr>
      <w:r w:rsidRPr="007468B7">
        <w:t xml:space="preserve">On the left side of the GeoServer </w:t>
      </w:r>
      <w:r w:rsidRPr="00640EB5">
        <w:rPr>
          <w:b/>
        </w:rPr>
        <w:t>Web Administration Interface</w:t>
      </w:r>
      <w:r w:rsidRPr="007468B7">
        <w:t xml:space="preserve">, under </w:t>
      </w:r>
      <w:r w:rsidRPr="00640EB5">
        <w:rPr>
          <w:b/>
        </w:rPr>
        <w:t>Data</w:t>
      </w:r>
      <w:r w:rsidRPr="007468B7">
        <w:t xml:space="preserve">, click </w:t>
      </w:r>
      <w:r w:rsidRPr="00640EB5">
        <w:rPr>
          <w:b/>
        </w:rPr>
        <w:t>Workspaces</w:t>
      </w:r>
      <w:r w:rsidRPr="007468B7">
        <w:t xml:space="preserve">. This will bring you to the </w:t>
      </w:r>
      <w:r w:rsidRPr="00640EB5">
        <w:rPr>
          <w:b/>
        </w:rPr>
        <w:t>Workspaces</w:t>
      </w:r>
      <w:r w:rsidR="000716E9">
        <w:t xml:space="preserve"> page</w:t>
      </w:r>
      <w:r w:rsidRPr="007468B7">
        <w:t>, wherein you can manage existing workspaces and create new workspaces.</w:t>
      </w:r>
    </w:p>
    <w:p w:rsidR="007468B7" w:rsidRPr="007468B7" w:rsidRDefault="007468B7" w:rsidP="0087247F">
      <w:pPr>
        <w:pStyle w:val="ListParagraph"/>
        <w:numPr>
          <w:ilvl w:val="0"/>
          <w:numId w:val="34"/>
        </w:numPr>
      </w:pPr>
      <w:r w:rsidRPr="007468B7">
        <w:t xml:space="preserve">Click </w:t>
      </w:r>
      <w:r w:rsidRPr="00640EB5">
        <w:rPr>
          <w:b/>
        </w:rPr>
        <w:t>Add New Workspace</w:t>
      </w:r>
      <w:r w:rsidRPr="007468B7">
        <w:t>.</w:t>
      </w:r>
      <w:r w:rsidR="003640C1">
        <w:t xml:space="preserve"> </w:t>
      </w:r>
      <w:r w:rsidRPr="007468B7">
        <w:t xml:space="preserve">This will bring you to the </w:t>
      </w:r>
      <w:r w:rsidRPr="00640EB5">
        <w:rPr>
          <w:b/>
        </w:rPr>
        <w:t>Edit Workspace</w:t>
      </w:r>
      <w:r w:rsidRPr="007468B7">
        <w:t xml:space="preserve"> page for your new workspace.</w:t>
      </w:r>
    </w:p>
    <w:p w:rsidR="007468B7" w:rsidRPr="007468B7" w:rsidRDefault="007468B7" w:rsidP="0087247F">
      <w:pPr>
        <w:pStyle w:val="ListParagraph"/>
        <w:numPr>
          <w:ilvl w:val="0"/>
          <w:numId w:val="34"/>
        </w:numPr>
      </w:pPr>
      <w:r w:rsidRPr="007468B7">
        <w:t>Two fields are present on the Edit Workspace page:</w:t>
      </w:r>
    </w:p>
    <w:p w:rsidR="00E45571" w:rsidRDefault="007468B7" w:rsidP="0087247F">
      <w:pPr>
        <w:pStyle w:val="ListParagraph"/>
        <w:numPr>
          <w:ilvl w:val="0"/>
          <w:numId w:val="34"/>
        </w:numPr>
      </w:pPr>
      <w:r w:rsidRPr="00640EB5">
        <w:rPr>
          <w:b/>
        </w:rPr>
        <w:t>Name</w:t>
      </w:r>
      <w:r w:rsidRPr="00E45571">
        <w:t>:</w:t>
      </w:r>
      <w:r w:rsidR="003640C1">
        <w:t xml:space="preserve"> </w:t>
      </w:r>
      <w:r w:rsidRPr="00E45571">
        <w:t xml:space="preserve">The </w:t>
      </w:r>
      <w:r w:rsidRPr="00640EB5">
        <w:rPr>
          <w:b/>
        </w:rPr>
        <w:t>se</w:t>
      </w:r>
      <w:r w:rsidRPr="006A0679">
        <w:rPr>
          <w:b/>
        </w:rPr>
        <w:t>rvice title</w:t>
      </w:r>
      <w:r w:rsidRPr="00E45571">
        <w:t>; may contain spaces or special characters; usually named according to the following convention:</w:t>
      </w:r>
    </w:p>
    <w:p w:rsidR="00E45571" w:rsidRDefault="00E45571" w:rsidP="0087247F">
      <w:pPr>
        <w:pStyle w:val="ListParagraph"/>
        <w:numPr>
          <w:ilvl w:val="0"/>
          <w:numId w:val="34"/>
        </w:numPr>
      </w:pPr>
      <w:r>
        <w:t xml:space="preserve">GeographicArea_Theme, where </w:t>
      </w:r>
      <w:r w:rsidR="007468B7" w:rsidRPr="007468B7">
        <w:t>GeographicArea is the overall region containing th</w:t>
      </w:r>
      <w:r>
        <w:t>e map extent of the web service</w:t>
      </w:r>
      <w:r>
        <w:br/>
      </w:r>
      <w:r w:rsidR="007468B7" w:rsidRPr="007468B7">
        <w:t>Theme is an indicator of the kinds of features</w:t>
      </w:r>
    </w:p>
    <w:p w:rsidR="007468B7" w:rsidRPr="007468B7" w:rsidRDefault="007468B7" w:rsidP="0087247F">
      <w:pPr>
        <w:pStyle w:val="ListParagraph"/>
        <w:numPr>
          <w:ilvl w:val="0"/>
          <w:numId w:val="34"/>
        </w:numPr>
      </w:pPr>
      <w:r w:rsidRPr="00640EB5">
        <w:rPr>
          <w:b/>
        </w:rPr>
        <w:t>Namespace URI</w:t>
      </w:r>
      <w:r w:rsidRPr="007468B7">
        <w:t xml:space="preserve">: A </w:t>
      </w:r>
      <w:hyperlink w:anchor="URI" w:history="1">
        <w:r w:rsidRPr="00E45571">
          <w:rPr>
            <w:rStyle w:val="Hyperlink"/>
          </w:rPr>
          <w:t>URI</w:t>
        </w:r>
      </w:hyperlink>
      <w:r w:rsidRPr="007468B7">
        <w:t xml:space="preserve"> associated with your project</w:t>
      </w:r>
    </w:p>
    <w:p w:rsidR="007468B7" w:rsidRDefault="007468B7" w:rsidP="0087247F">
      <w:pPr>
        <w:pStyle w:val="ListParagraph"/>
        <w:numPr>
          <w:ilvl w:val="0"/>
          <w:numId w:val="34"/>
        </w:numPr>
      </w:pPr>
      <w:r w:rsidRPr="007468B7">
        <w:lastRenderedPageBreak/>
        <w:t xml:space="preserve">When you are finished, click </w:t>
      </w:r>
      <w:r w:rsidRPr="00640EB5">
        <w:rPr>
          <w:b/>
        </w:rPr>
        <w:t>Save</w:t>
      </w:r>
      <w:r w:rsidRPr="007468B7">
        <w:t>.</w:t>
      </w:r>
    </w:p>
    <w:p w:rsidR="00E4562A" w:rsidRDefault="007468B7" w:rsidP="0087247F">
      <w:pPr>
        <w:pStyle w:val="Heading2"/>
        <w:numPr>
          <w:ilvl w:val="1"/>
          <w:numId w:val="43"/>
        </w:numPr>
        <w:rPr>
          <w:ins w:id="177" w:author="Christy Caudill" w:date="2013-08-19T11:32:00Z"/>
        </w:rPr>
      </w:pPr>
      <w:bookmarkStart w:id="178" w:name="_Connecting_to_your"/>
      <w:bookmarkStart w:id="179" w:name="_Toc364676147"/>
      <w:bookmarkStart w:id="180" w:name="_Toc321148921"/>
      <w:bookmarkEnd w:id="178"/>
      <w:r w:rsidRPr="007D5F8C">
        <w:t>Connecting to your</w:t>
      </w:r>
      <w:ins w:id="181" w:author="Christy Caudill" w:date="2013-08-19T11:31:00Z">
        <w:r w:rsidR="00E4562A">
          <w:t xml:space="preserve"> data</w:t>
        </w:r>
      </w:ins>
      <w:bookmarkEnd w:id="179"/>
      <w:r w:rsidRPr="007D5F8C">
        <w:t xml:space="preserve"> </w:t>
      </w:r>
    </w:p>
    <w:p w:rsidR="00E4562A" w:rsidRPr="00E4562A" w:rsidRDefault="00E4562A">
      <w:pPr>
        <w:rPr>
          <w:ins w:id="182" w:author="Christy Caudill" w:date="2013-08-19T11:31:00Z"/>
        </w:rPr>
        <w:pPrChange w:id="183" w:author="Christy Caudill" w:date="2013-08-19T11:33:00Z">
          <w:pPr>
            <w:pStyle w:val="Heading2"/>
            <w:numPr>
              <w:numId w:val="43"/>
            </w:numPr>
            <w:tabs>
              <w:tab w:val="clear" w:pos="360"/>
              <w:tab w:val="num" w:pos="720"/>
            </w:tabs>
          </w:pPr>
        </w:pPrChange>
      </w:pPr>
      <w:ins w:id="184" w:author="Christy Caudill" w:date="2013-08-19T11:32:00Z">
        <w:r w:rsidRPr="007468B7">
          <w:t xml:space="preserve">Having created a new workspace, you will now create a </w:t>
        </w:r>
        <w:r w:rsidRPr="002306B4">
          <w:rPr>
            <w:b/>
          </w:rPr>
          <w:t>store</w:t>
        </w:r>
        <w:r w:rsidRPr="007468B7">
          <w:t xml:space="preserve">, or </w:t>
        </w:r>
        <w:r w:rsidRPr="002306B4">
          <w:rPr>
            <w:b/>
          </w:rPr>
          <w:t>database connection</w:t>
        </w:r>
        <w:r w:rsidRPr="007468B7">
          <w:t>, for your service</w:t>
        </w:r>
      </w:ins>
      <w:ins w:id="185" w:author="Christy Caudill" w:date="2013-08-19T11:43:00Z">
        <w:r w:rsidR="002D2FDB">
          <w:t>.</w:t>
        </w:r>
      </w:ins>
    </w:p>
    <w:p w:rsidR="00E4562A" w:rsidRDefault="007468B7">
      <w:pPr>
        <w:pStyle w:val="Heading2"/>
        <w:numPr>
          <w:ilvl w:val="2"/>
          <w:numId w:val="43"/>
        </w:numPr>
        <w:rPr>
          <w:ins w:id="186" w:author="Christy Caudill" w:date="2013-08-19T11:33:00Z"/>
        </w:rPr>
        <w:pPrChange w:id="187" w:author="Christy Caudill" w:date="2013-08-19T11:40:00Z">
          <w:pPr>
            <w:pStyle w:val="Heading2"/>
            <w:numPr>
              <w:numId w:val="43"/>
            </w:numPr>
            <w:tabs>
              <w:tab w:val="clear" w:pos="360"/>
              <w:tab w:val="num" w:pos="720"/>
            </w:tabs>
          </w:pPr>
        </w:pPrChange>
      </w:pPr>
      <w:bookmarkStart w:id="188" w:name="_Toc364676148"/>
      <w:del w:id="189" w:author="Christy Caudill" w:date="2013-08-19T11:31:00Z">
        <w:r w:rsidRPr="007D5F8C" w:rsidDel="00E4562A">
          <w:delText>PostGIS</w:delText>
        </w:r>
      </w:del>
      <w:ins w:id="190" w:author="Christy Caudill" w:date="2013-08-19T11:31:00Z">
        <w:r w:rsidR="00E4562A">
          <w:t xml:space="preserve"> Connecting to Shapefile</w:t>
        </w:r>
      </w:ins>
      <w:bookmarkEnd w:id="188"/>
      <w:r w:rsidRPr="007D5F8C">
        <w:t xml:space="preserve"> </w:t>
      </w:r>
    </w:p>
    <w:p w:rsidR="00E4562A" w:rsidRDefault="00E4562A">
      <w:pPr>
        <w:pStyle w:val="ListParagraph"/>
        <w:numPr>
          <w:ilvl w:val="0"/>
          <w:numId w:val="74"/>
        </w:numPr>
        <w:ind w:left="720" w:hanging="540"/>
        <w:rPr>
          <w:ins w:id="191" w:author="Christy Caudill" w:date="2013-08-19T11:35:00Z"/>
        </w:rPr>
        <w:pPrChange w:id="192" w:author="Christy Caudill" w:date="2013-08-19T11:39:00Z">
          <w:pPr>
            <w:pStyle w:val="Heading2"/>
            <w:numPr>
              <w:numId w:val="43"/>
            </w:numPr>
            <w:tabs>
              <w:tab w:val="clear" w:pos="360"/>
              <w:tab w:val="num" w:pos="720"/>
            </w:tabs>
          </w:pPr>
        </w:pPrChange>
      </w:pPr>
      <w:ins w:id="193" w:author="Christy Caudill" w:date="2013-08-19T11:34:00Z">
        <w:r>
          <w:t>First, place the shapefi</w:t>
        </w:r>
      </w:ins>
      <w:ins w:id="194" w:author="Christy Caudill" w:date="2013-08-19T11:47:00Z">
        <w:r w:rsidR="0030160D">
          <w:t>l</w:t>
        </w:r>
      </w:ins>
      <w:ins w:id="195" w:author="Christy Caudill" w:date="2013-08-19T11:34:00Z">
        <w:r>
          <w:t>e of the intended data source in a file location that can be access</w:t>
        </w:r>
      </w:ins>
      <w:ins w:id="196" w:author="Christy Caudill" w:date="2013-08-19T11:47:00Z">
        <w:r w:rsidR="0030160D">
          <w:t>ed</w:t>
        </w:r>
      </w:ins>
      <w:ins w:id="197" w:author="Christy Caudill" w:date="2013-08-19T11:34:00Z">
        <w:r>
          <w:t xml:space="preserve"> by your GeoServer instance. For the followi</w:t>
        </w:r>
        <w:r w:rsidR="006C7397">
          <w:t>ng example file location, a f</w:t>
        </w:r>
      </w:ins>
      <w:ins w:id="198" w:author="Christy Caudill" w:date="2013-08-19T11:41:00Z">
        <w:r w:rsidR="006C7397">
          <w:t>older</w:t>
        </w:r>
      </w:ins>
      <w:ins w:id="199" w:author="Christy Caudill" w:date="2013-08-19T11:34:00Z">
        <w:r>
          <w:t xml:space="preserve"> named </w:t>
        </w:r>
      </w:ins>
      <w:ins w:id="200" w:author="Christy Caudill" w:date="2013-08-19T11:35:00Z">
        <w:r>
          <w:t>“shapefiles” was created to house shapefiles:</w:t>
        </w:r>
      </w:ins>
    </w:p>
    <w:p w:rsidR="00E4562A" w:rsidRDefault="00E4562A">
      <w:pPr>
        <w:ind w:left="180"/>
        <w:rPr>
          <w:ins w:id="201" w:author="Christy Caudill" w:date="2013-08-19T11:35:00Z"/>
        </w:rPr>
        <w:pPrChange w:id="202" w:author="Christy Caudill" w:date="2013-08-19T11:35:00Z">
          <w:pPr>
            <w:pStyle w:val="Heading2"/>
            <w:numPr>
              <w:numId w:val="43"/>
            </w:numPr>
            <w:tabs>
              <w:tab w:val="clear" w:pos="360"/>
              <w:tab w:val="num" w:pos="720"/>
            </w:tabs>
          </w:pPr>
        </w:pPrChange>
      </w:pPr>
      <w:ins w:id="203" w:author="Christy Caudill" w:date="2013-08-19T11:35:00Z">
        <w:r w:rsidRPr="00DE70F5">
          <w:t>C:\Program Files (x86)\OpenGeo\OpenGeo Suite\webapps\geoserver\data\shapefiles</w:t>
        </w:r>
      </w:ins>
    </w:p>
    <w:p w:rsidR="00E4562A" w:rsidRDefault="00E4562A">
      <w:pPr>
        <w:pStyle w:val="ListParagraph"/>
        <w:numPr>
          <w:ilvl w:val="0"/>
          <w:numId w:val="74"/>
        </w:numPr>
        <w:ind w:left="720" w:hanging="540"/>
        <w:rPr>
          <w:ins w:id="204" w:author="Christy Caudill" w:date="2013-08-19T11:36:00Z"/>
        </w:rPr>
        <w:pPrChange w:id="205" w:author="Christy Caudill" w:date="2013-08-19T11:39:00Z">
          <w:pPr>
            <w:pStyle w:val="Heading2"/>
            <w:numPr>
              <w:numId w:val="43"/>
            </w:numPr>
            <w:tabs>
              <w:tab w:val="clear" w:pos="360"/>
              <w:tab w:val="num" w:pos="720"/>
            </w:tabs>
          </w:pPr>
        </w:pPrChange>
      </w:pPr>
      <w:ins w:id="206" w:author="Christy Caudill" w:date="2013-08-19T11:36:00Z">
        <w:r w:rsidRPr="007468B7">
          <w:t xml:space="preserve">On the left side of the GeoServer </w:t>
        </w:r>
        <w:r w:rsidRPr="002306B4">
          <w:rPr>
            <w:b/>
          </w:rPr>
          <w:t>Web Administration Interface</w:t>
        </w:r>
        <w:r w:rsidRPr="007468B7">
          <w:t xml:space="preserve">, under </w:t>
        </w:r>
        <w:r w:rsidRPr="002306B4">
          <w:rPr>
            <w:b/>
          </w:rPr>
          <w:t>Data</w:t>
        </w:r>
        <w:r w:rsidRPr="007468B7">
          <w:t xml:space="preserve">, click </w:t>
        </w:r>
        <w:r w:rsidRPr="002306B4">
          <w:rPr>
            <w:b/>
          </w:rPr>
          <w:t>Stores</w:t>
        </w:r>
        <w:r w:rsidRPr="007468B7">
          <w:t xml:space="preserve">. This will bring you to the </w:t>
        </w:r>
        <w:r w:rsidRPr="002306B4">
          <w:rPr>
            <w:b/>
          </w:rPr>
          <w:t>Stores</w:t>
        </w:r>
        <w:r w:rsidRPr="007468B7">
          <w:t xml:space="preserve"> page.</w:t>
        </w:r>
      </w:ins>
    </w:p>
    <w:p w:rsidR="00E4562A" w:rsidRDefault="00E4562A">
      <w:pPr>
        <w:pStyle w:val="ListParagraph"/>
        <w:numPr>
          <w:ilvl w:val="0"/>
          <w:numId w:val="74"/>
        </w:numPr>
        <w:ind w:left="720" w:hanging="540"/>
        <w:rPr>
          <w:ins w:id="207" w:author="Christy Caudill" w:date="2013-08-19T11:36:00Z"/>
        </w:rPr>
        <w:pPrChange w:id="208" w:author="Christy Caudill" w:date="2013-08-19T11:39:00Z">
          <w:pPr>
            <w:pStyle w:val="Heading2"/>
            <w:numPr>
              <w:numId w:val="43"/>
            </w:numPr>
            <w:tabs>
              <w:tab w:val="clear" w:pos="360"/>
              <w:tab w:val="num" w:pos="720"/>
            </w:tabs>
          </w:pPr>
        </w:pPrChange>
      </w:pPr>
      <w:ins w:id="209" w:author="Christy Caudill" w:date="2013-08-19T11:36:00Z">
        <w:r>
          <w:t>O</w:t>
        </w:r>
        <w:r w:rsidRPr="007468B7">
          <w:t xml:space="preserve">n the </w:t>
        </w:r>
        <w:r w:rsidRPr="002306B4">
          <w:rPr>
            <w:b/>
          </w:rPr>
          <w:t>Stores</w:t>
        </w:r>
        <w:r w:rsidRPr="007468B7">
          <w:t xml:space="preserve"> page, click </w:t>
        </w:r>
        <w:r w:rsidRPr="002306B4">
          <w:rPr>
            <w:b/>
          </w:rPr>
          <w:t>Add New Store</w:t>
        </w:r>
        <w:r w:rsidRPr="007468B7">
          <w:t>.</w:t>
        </w:r>
        <w:r>
          <w:t xml:space="preserve"> </w:t>
        </w:r>
        <w:r w:rsidRPr="007468B7">
          <w:t xml:space="preserve">This will bring you to the </w:t>
        </w:r>
        <w:r w:rsidRPr="002306B4">
          <w:rPr>
            <w:b/>
          </w:rPr>
          <w:t>New Data Source</w:t>
        </w:r>
        <w:r w:rsidRPr="007468B7">
          <w:t xml:space="preserve"> page (</w:t>
        </w:r>
        <w:r>
          <w:t>Figure 10</w:t>
        </w:r>
        <w:r w:rsidRPr="007468B7">
          <w:t>)</w:t>
        </w:r>
        <w:r>
          <w:t>.</w:t>
        </w:r>
      </w:ins>
    </w:p>
    <w:p w:rsidR="00E4562A" w:rsidRDefault="00E4562A">
      <w:pPr>
        <w:pStyle w:val="ListParagraph"/>
        <w:numPr>
          <w:ilvl w:val="0"/>
          <w:numId w:val="74"/>
        </w:numPr>
        <w:ind w:left="720" w:hanging="540"/>
        <w:rPr>
          <w:ins w:id="210" w:author="Christy Caudill" w:date="2013-08-19T11:37:00Z"/>
        </w:rPr>
        <w:pPrChange w:id="211" w:author="Christy Caudill" w:date="2013-08-19T11:39:00Z">
          <w:pPr>
            <w:pStyle w:val="Heading2"/>
            <w:numPr>
              <w:numId w:val="43"/>
            </w:numPr>
            <w:tabs>
              <w:tab w:val="clear" w:pos="360"/>
              <w:tab w:val="num" w:pos="720"/>
            </w:tabs>
          </w:pPr>
        </w:pPrChange>
      </w:pPr>
      <w:ins w:id="212" w:author="Christy Caudill" w:date="2013-08-19T11:37:00Z">
        <w:r w:rsidRPr="00E4562A">
          <w:t xml:space="preserve">On the New Data Source page, choose </w:t>
        </w:r>
        <w:r w:rsidRPr="0099285D">
          <w:rPr>
            <w:b/>
            <w:rPrChange w:id="213" w:author="Christy Caudill" w:date="2013-08-19T11:41:00Z">
              <w:rPr>
                <w:b w:val="0"/>
                <w:bCs w:val="0"/>
              </w:rPr>
            </w:rPrChange>
          </w:rPr>
          <w:t>Shapefile</w:t>
        </w:r>
        <w:r w:rsidRPr="00E4562A">
          <w:t xml:space="preserve"> as the source by clicking </w:t>
        </w:r>
        <w:r w:rsidRPr="0099285D">
          <w:rPr>
            <w:b/>
            <w:rPrChange w:id="214" w:author="Christy Caudill" w:date="2013-08-19T11:41:00Z">
              <w:rPr>
                <w:b w:val="0"/>
                <w:bCs w:val="0"/>
              </w:rPr>
            </w:rPrChange>
          </w:rPr>
          <w:t>Shapefile</w:t>
        </w:r>
        <w:r w:rsidRPr="00E4562A">
          <w:t xml:space="preserve">. This will bring you to the </w:t>
        </w:r>
        <w:r w:rsidRPr="0099285D">
          <w:rPr>
            <w:b/>
            <w:rPrChange w:id="215" w:author="Christy Caudill" w:date="2013-08-19T11:42:00Z">
              <w:rPr>
                <w:b w:val="0"/>
                <w:bCs w:val="0"/>
              </w:rPr>
            </w:rPrChange>
          </w:rPr>
          <w:t>New Vector Data Source</w:t>
        </w:r>
        <w:r w:rsidRPr="00E4562A">
          <w:t xml:space="preserve"> page. Complete the following steps:</w:t>
        </w:r>
      </w:ins>
    </w:p>
    <w:p w:rsidR="00E4562A" w:rsidRDefault="00E4562A">
      <w:pPr>
        <w:pStyle w:val="ListParagraph"/>
        <w:numPr>
          <w:ilvl w:val="0"/>
          <w:numId w:val="74"/>
        </w:numPr>
        <w:ind w:left="720" w:hanging="540"/>
        <w:rPr>
          <w:ins w:id="216" w:author="Christy Caudill" w:date="2013-08-19T11:38:00Z"/>
        </w:rPr>
        <w:pPrChange w:id="217" w:author="Christy Caudill" w:date="2013-08-19T11:39:00Z">
          <w:pPr>
            <w:pStyle w:val="Heading2"/>
            <w:numPr>
              <w:numId w:val="43"/>
            </w:numPr>
            <w:tabs>
              <w:tab w:val="clear" w:pos="360"/>
              <w:tab w:val="num" w:pos="720"/>
            </w:tabs>
          </w:pPr>
        </w:pPrChange>
      </w:pPr>
      <w:ins w:id="218" w:author="Christy Caudill" w:date="2013-08-19T11:38:00Z">
        <w:r w:rsidRPr="00E4562A">
          <w:t xml:space="preserve">Select a </w:t>
        </w:r>
        <w:r w:rsidRPr="0099285D">
          <w:rPr>
            <w:b/>
            <w:rPrChange w:id="219" w:author="Christy Caudill" w:date="2013-08-19T11:42:00Z">
              <w:rPr>
                <w:b w:val="0"/>
                <w:bCs w:val="0"/>
              </w:rPr>
            </w:rPrChange>
          </w:rPr>
          <w:t>Service Title</w:t>
        </w:r>
        <w:r w:rsidRPr="00E4562A">
          <w:t xml:space="preserve"> from the </w:t>
        </w:r>
        <w:r w:rsidRPr="0099285D">
          <w:rPr>
            <w:b/>
            <w:rPrChange w:id="220" w:author="Christy Caudill" w:date="2013-08-19T11:42:00Z">
              <w:rPr>
                <w:b w:val="0"/>
                <w:bCs w:val="0"/>
              </w:rPr>
            </w:rPrChange>
          </w:rPr>
          <w:t>Workspace</w:t>
        </w:r>
        <w:r w:rsidRPr="00E4562A">
          <w:t xml:space="preserve"> drop down menu. Select the workspace you created in Appendix A.3</w:t>
        </w:r>
      </w:ins>
    </w:p>
    <w:p w:rsidR="00E4562A" w:rsidRDefault="00E4562A">
      <w:pPr>
        <w:pStyle w:val="ListParagraph"/>
        <w:numPr>
          <w:ilvl w:val="0"/>
          <w:numId w:val="74"/>
        </w:numPr>
        <w:ind w:left="720" w:hanging="540"/>
        <w:rPr>
          <w:ins w:id="221" w:author="Christy Caudill" w:date="2013-08-19T11:38:00Z"/>
        </w:rPr>
        <w:pPrChange w:id="222" w:author="Christy Caudill" w:date="2013-08-19T11:39:00Z">
          <w:pPr>
            <w:pStyle w:val="Heading2"/>
            <w:numPr>
              <w:numId w:val="43"/>
            </w:numPr>
            <w:tabs>
              <w:tab w:val="clear" w:pos="360"/>
              <w:tab w:val="num" w:pos="720"/>
            </w:tabs>
          </w:pPr>
        </w:pPrChange>
      </w:pPr>
      <w:ins w:id="223" w:author="Christy Caudill" w:date="2013-08-19T11:38:00Z">
        <w:r w:rsidRPr="00E4562A">
          <w:t xml:space="preserve">Type a name for your data store in the </w:t>
        </w:r>
        <w:r w:rsidRPr="0099285D">
          <w:rPr>
            <w:b/>
            <w:rPrChange w:id="224" w:author="Christy Caudill" w:date="2013-08-19T11:42:00Z">
              <w:rPr>
                <w:b w:val="0"/>
                <w:bCs w:val="0"/>
              </w:rPr>
            </w:rPrChange>
          </w:rPr>
          <w:t>Data Source Name</w:t>
        </w:r>
        <w:r w:rsidRPr="00E4562A">
          <w:t xml:space="preserve"> field (spaces are acceptable here); add a description if desired</w:t>
        </w:r>
      </w:ins>
    </w:p>
    <w:p w:rsidR="00E4562A" w:rsidRDefault="00E4562A">
      <w:pPr>
        <w:pStyle w:val="ListParagraph"/>
        <w:numPr>
          <w:ilvl w:val="0"/>
          <w:numId w:val="74"/>
        </w:numPr>
        <w:ind w:left="720" w:hanging="540"/>
        <w:rPr>
          <w:ins w:id="225" w:author="Christy Caudill" w:date="2013-08-19T11:38:00Z"/>
        </w:rPr>
        <w:pPrChange w:id="226" w:author="Christy Caudill" w:date="2013-08-19T11:39:00Z">
          <w:pPr>
            <w:pStyle w:val="Heading2"/>
            <w:numPr>
              <w:numId w:val="43"/>
            </w:numPr>
            <w:tabs>
              <w:tab w:val="clear" w:pos="360"/>
              <w:tab w:val="num" w:pos="720"/>
            </w:tabs>
          </w:pPr>
        </w:pPrChange>
      </w:pPr>
      <w:ins w:id="227" w:author="Christy Caudill" w:date="2013-08-19T11:38:00Z">
        <w:r w:rsidRPr="00E4562A">
          <w:t xml:space="preserve">Make sure that the </w:t>
        </w:r>
        <w:r w:rsidRPr="0099285D">
          <w:rPr>
            <w:b/>
            <w:rPrChange w:id="228" w:author="Christy Caudill" w:date="2013-08-19T11:42:00Z">
              <w:rPr>
                <w:b w:val="0"/>
                <w:bCs w:val="0"/>
              </w:rPr>
            </w:rPrChange>
          </w:rPr>
          <w:t>Enabled</w:t>
        </w:r>
        <w:r w:rsidRPr="00E4562A">
          <w:t xml:space="preserve"> checkbox is checked.</w:t>
        </w:r>
      </w:ins>
    </w:p>
    <w:p w:rsidR="00E4562A" w:rsidRDefault="00E4562A">
      <w:pPr>
        <w:pStyle w:val="ListParagraph"/>
        <w:numPr>
          <w:ilvl w:val="0"/>
          <w:numId w:val="74"/>
        </w:numPr>
        <w:ind w:left="720" w:hanging="540"/>
        <w:rPr>
          <w:ins w:id="229" w:author="Christy Caudill" w:date="2013-08-19T11:38:00Z"/>
        </w:rPr>
        <w:pPrChange w:id="230" w:author="Christy Caudill" w:date="2013-08-19T11:39:00Z">
          <w:pPr>
            <w:pStyle w:val="Heading2"/>
            <w:numPr>
              <w:numId w:val="43"/>
            </w:numPr>
            <w:tabs>
              <w:tab w:val="clear" w:pos="360"/>
              <w:tab w:val="num" w:pos="720"/>
            </w:tabs>
          </w:pPr>
        </w:pPrChange>
      </w:pPr>
      <w:ins w:id="231" w:author="Christy Caudill" w:date="2013-08-19T11:38:00Z">
        <w:r w:rsidRPr="00E4562A">
          <w:t xml:space="preserve">Under </w:t>
        </w:r>
        <w:r w:rsidRPr="0099285D">
          <w:rPr>
            <w:b/>
            <w:rPrChange w:id="232" w:author="Christy Caudill" w:date="2013-08-19T11:42:00Z">
              <w:rPr>
                <w:b w:val="0"/>
                <w:bCs w:val="0"/>
              </w:rPr>
            </w:rPrChange>
          </w:rPr>
          <w:t>Connection Parameters</w:t>
        </w:r>
        <w:r w:rsidRPr="00E4562A">
          <w:t xml:space="preserve">, click </w:t>
        </w:r>
        <w:r w:rsidRPr="0099285D">
          <w:rPr>
            <w:b/>
            <w:rPrChange w:id="233" w:author="Christy Caudill" w:date="2013-08-19T11:42:00Z">
              <w:rPr>
                <w:b w:val="0"/>
                <w:bCs w:val="0"/>
              </w:rPr>
            </w:rPrChange>
          </w:rPr>
          <w:t>Browse</w:t>
        </w:r>
        <w:r w:rsidRPr="00E4562A">
          <w:t>… and navigate to the saved shapefile.</w:t>
        </w:r>
      </w:ins>
    </w:p>
    <w:p w:rsidR="00E4562A" w:rsidRPr="00E4562A" w:rsidRDefault="00E4562A">
      <w:pPr>
        <w:pStyle w:val="ListParagraph"/>
        <w:numPr>
          <w:ilvl w:val="0"/>
          <w:numId w:val="74"/>
        </w:numPr>
        <w:tabs>
          <w:tab w:val="left" w:pos="900"/>
        </w:tabs>
        <w:ind w:left="720" w:hanging="540"/>
        <w:rPr>
          <w:ins w:id="234" w:author="Christy Caudill" w:date="2013-08-19T11:31:00Z"/>
        </w:rPr>
        <w:pPrChange w:id="235" w:author="Christy Caudill" w:date="2013-08-19T11:40:00Z">
          <w:pPr>
            <w:pStyle w:val="Heading2"/>
            <w:numPr>
              <w:numId w:val="43"/>
            </w:numPr>
            <w:tabs>
              <w:tab w:val="clear" w:pos="360"/>
              <w:tab w:val="num" w:pos="720"/>
            </w:tabs>
          </w:pPr>
        </w:pPrChange>
      </w:pPr>
      <w:ins w:id="236" w:author="Christy Caudill" w:date="2013-08-19T11:38:00Z">
        <w:r w:rsidRPr="00E4562A">
          <w:t xml:space="preserve">Click </w:t>
        </w:r>
        <w:r w:rsidRPr="0099285D">
          <w:rPr>
            <w:b/>
            <w:rPrChange w:id="237" w:author="Christy Caudill" w:date="2013-08-19T11:42:00Z">
              <w:rPr>
                <w:b w:val="0"/>
                <w:bCs w:val="0"/>
              </w:rPr>
            </w:rPrChange>
          </w:rPr>
          <w:t>Save</w:t>
        </w:r>
        <w:r w:rsidRPr="00E4562A">
          <w:t>.</w:t>
        </w:r>
      </w:ins>
    </w:p>
    <w:p w:rsidR="007468B7" w:rsidRPr="007D5F8C" w:rsidRDefault="00E4562A">
      <w:pPr>
        <w:pStyle w:val="Heading2"/>
        <w:numPr>
          <w:ilvl w:val="2"/>
          <w:numId w:val="43"/>
        </w:numPr>
        <w:pPrChange w:id="238" w:author="Christy Caudill" w:date="2013-08-19T11:40:00Z">
          <w:pPr>
            <w:pStyle w:val="Heading2"/>
            <w:numPr>
              <w:numId w:val="43"/>
            </w:numPr>
            <w:tabs>
              <w:tab w:val="clear" w:pos="360"/>
              <w:tab w:val="num" w:pos="720"/>
            </w:tabs>
          </w:pPr>
        </w:pPrChange>
      </w:pPr>
      <w:bookmarkStart w:id="239" w:name="_Toc364676149"/>
      <w:ins w:id="240" w:author="Christy Caudill" w:date="2013-08-19T11:32:00Z">
        <w:r>
          <w:t xml:space="preserve">Connecting to PostGIS </w:t>
        </w:r>
      </w:ins>
      <w:r w:rsidR="007468B7" w:rsidRPr="007D5F8C">
        <w:t>Database</w:t>
      </w:r>
      <w:bookmarkEnd w:id="180"/>
      <w:bookmarkEnd w:id="239"/>
    </w:p>
    <w:p w:rsidR="007468B7" w:rsidRPr="007468B7" w:rsidDel="00E4562A" w:rsidRDefault="007468B7" w:rsidP="0087247F">
      <w:pPr>
        <w:pStyle w:val="ListParagraph"/>
        <w:numPr>
          <w:ilvl w:val="0"/>
          <w:numId w:val="51"/>
        </w:numPr>
        <w:ind w:left="720" w:hanging="540"/>
        <w:rPr>
          <w:del w:id="241" w:author="Christy Caudill" w:date="2013-08-19T11:33:00Z"/>
        </w:rPr>
      </w:pPr>
      <w:del w:id="242" w:author="Christy Caudill" w:date="2013-08-19T11:33:00Z">
        <w:r w:rsidRPr="007468B7" w:rsidDel="00E4562A">
          <w:delText xml:space="preserve">Having created a new workspace, you will now create a </w:delText>
        </w:r>
        <w:r w:rsidRPr="00640EB5" w:rsidDel="00E4562A">
          <w:rPr>
            <w:b/>
          </w:rPr>
          <w:delText>store</w:delText>
        </w:r>
        <w:r w:rsidRPr="007468B7" w:rsidDel="00E4562A">
          <w:delText xml:space="preserve">, or </w:delText>
        </w:r>
        <w:r w:rsidRPr="00640EB5" w:rsidDel="00E4562A">
          <w:rPr>
            <w:b/>
          </w:rPr>
          <w:delText>database connection</w:delText>
        </w:r>
        <w:r w:rsidRPr="007468B7" w:rsidDel="00E4562A">
          <w:delText>, for your service.</w:delText>
        </w:r>
      </w:del>
    </w:p>
    <w:p w:rsidR="007468B7" w:rsidRPr="007468B7" w:rsidRDefault="007468B7" w:rsidP="0087247F">
      <w:pPr>
        <w:pStyle w:val="ListParagraph"/>
        <w:numPr>
          <w:ilvl w:val="0"/>
          <w:numId w:val="51"/>
        </w:numPr>
        <w:ind w:left="720" w:hanging="540"/>
      </w:pPr>
      <w:r w:rsidRPr="007468B7">
        <w:t xml:space="preserve">On the left side of the GeoServer </w:t>
      </w:r>
      <w:r w:rsidRPr="00640EB5">
        <w:rPr>
          <w:b/>
        </w:rPr>
        <w:t>Web Administration Interface</w:t>
      </w:r>
      <w:r w:rsidRPr="007468B7">
        <w:t xml:space="preserve">, under </w:t>
      </w:r>
      <w:r w:rsidRPr="00640EB5">
        <w:rPr>
          <w:b/>
        </w:rPr>
        <w:t>Data</w:t>
      </w:r>
      <w:r w:rsidRPr="007468B7">
        <w:t xml:space="preserve">, click </w:t>
      </w:r>
      <w:r w:rsidRPr="00640EB5">
        <w:rPr>
          <w:b/>
        </w:rPr>
        <w:t>Stores</w:t>
      </w:r>
      <w:r w:rsidRPr="007468B7">
        <w:t xml:space="preserve">. This will bring you to the </w:t>
      </w:r>
      <w:r w:rsidRPr="00640EB5">
        <w:rPr>
          <w:b/>
        </w:rPr>
        <w:t>Stores</w:t>
      </w:r>
      <w:r w:rsidRPr="007468B7">
        <w:t xml:space="preserve"> page.</w:t>
      </w:r>
      <w:r w:rsidR="000716E9">
        <w:t xml:space="preserve"> O</w:t>
      </w:r>
      <w:r w:rsidRPr="007468B7">
        <w:t xml:space="preserve">n the </w:t>
      </w:r>
      <w:r w:rsidRPr="00640EB5">
        <w:rPr>
          <w:b/>
        </w:rPr>
        <w:t>Stores</w:t>
      </w:r>
      <w:r w:rsidRPr="007468B7">
        <w:t xml:space="preserve"> page, click </w:t>
      </w:r>
      <w:r w:rsidRPr="00640EB5">
        <w:rPr>
          <w:b/>
        </w:rPr>
        <w:t>Add New Store</w:t>
      </w:r>
      <w:r w:rsidRPr="007468B7">
        <w:t>.</w:t>
      </w:r>
    </w:p>
    <w:p w:rsidR="007468B7" w:rsidRPr="007468B7" w:rsidRDefault="007468B7" w:rsidP="0087247F">
      <w:pPr>
        <w:pStyle w:val="ListParagraph"/>
        <w:numPr>
          <w:ilvl w:val="0"/>
          <w:numId w:val="51"/>
        </w:numPr>
        <w:ind w:left="720" w:hanging="540"/>
      </w:pPr>
      <w:r w:rsidRPr="007468B7">
        <w:t xml:space="preserve">This will bring you to the </w:t>
      </w:r>
      <w:r w:rsidRPr="00640EB5">
        <w:rPr>
          <w:b/>
        </w:rPr>
        <w:t>New Data Source</w:t>
      </w:r>
      <w:r w:rsidRPr="007468B7">
        <w:t xml:space="preserve"> page (</w:t>
      </w:r>
      <w:r w:rsidR="000716E9">
        <w:t>Figure 10</w:t>
      </w:r>
      <w:r w:rsidRPr="007468B7">
        <w:t>).</w:t>
      </w:r>
    </w:p>
    <w:p w:rsidR="007468B7" w:rsidRPr="007468B7" w:rsidRDefault="007468B7" w:rsidP="0087247F">
      <w:pPr>
        <w:pStyle w:val="ListParagraph"/>
        <w:numPr>
          <w:ilvl w:val="0"/>
          <w:numId w:val="51"/>
        </w:numPr>
        <w:ind w:left="720" w:hanging="540"/>
      </w:pPr>
      <w:r w:rsidRPr="007468B7">
        <w:t xml:space="preserve">On the </w:t>
      </w:r>
      <w:r w:rsidRPr="00640EB5">
        <w:rPr>
          <w:b/>
        </w:rPr>
        <w:t>New Data Source</w:t>
      </w:r>
      <w:r w:rsidRPr="007468B7">
        <w:t xml:space="preserve"> page, choose </w:t>
      </w:r>
      <w:r w:rsidR="000716E9" w:rsidRPr="00640EB5">
        <w:rPr>
          <w:b/>
        </w:rPr>
        <w:t>PostGIS</w:t>
      </w:r>
      <w:r w:rsidR="000716E9">
        <w:t xml:space="preserve"> </w:t>
      </w:r>
      <w:r w:rsidRPr="000716E9">
        <w:t>as</w:t>
      </w:r>
      <w:r w:rsidRPr="007468B7">
        <w:t xml:space="preserve"> the data source by clicking </w:t>
      </w:r>
      <w:r w:rsidRPr="00640EB5">
        <w:rPr>
          <w:b/>
        </w:rPr>
        <w:t>PostGIS</w:t>
      </w:r>
      <w:r w:rsidRPr="007468B7">
        <w:t>.</w:t>
      </w:r>
      <w:r w:rsidR="003640C1">
        <w:t xml:space="preserve"> </w:t>
      </w:r>
      <w:r w:rsidRPr="007468B7">
        <w:t xml:space="preserve">This will bring you to the </w:t>
      </w:r>
      <w:r w:rsidRPr="00640EB5">
        <w:rPr>
          <w:b/>
        </w:rPr>
        <w:t>New Vector Data Source</w:t>
      </w:r>
      <w:r w:rsidR="00C75732">
        <w:t xml:space="preserve"> page</w:t>
      </w:r>
      <w:r w:rsidRPr="007468B7">
        <w:t>.</w:t>
      </w:r>
      <w:r w:rsidR="00C75732">
        <w:t xml:space="preserve"> Complete the following steps:</w:t>
      </w:r>
    </w:p>
    <w:p w:rsidR="007468B7" w:rsidRPr="00C75732" w:rsidRDefault="00C75732" w:rsidP="0087247F">
      <w:pPr>
        <w:pStyle w:val="ListParagraph"/>
        <w:numPr>
          <w:ilvl w:val="0"/>
          <w:numId w:val="51"/>
        </w:numPr>
        <w:ind w:left="720" w:hanging="540"/>
      </w:pPr>
      <w:r w:rsidRPr="00C75732">
        <w:t>S</w:t>
      </w:r>
      <w:r w:rsidR="007468B7" w:rsidRPr="00C75732">
        <w:t xml:space="preserve">elect a </w:t>
      </w:r>
      <w:r w:rsidR="007468B7" w:rsidRPr="00640EB5">
        <w:rPr>
          <w:b/>
        </w:rPr>
        <w:t>Service Title</w:t>
      </w:r>
      <w:r w:rsidR="007468B7" w:rsidRPr="00C75732">
        <w:t xml:space="preserve"> from the</w:t>
      </w:r>
      <w:r w:rsidR="000716E9" w:rsidRPr="00C75732">
        <w:t xml:space="preserve"> </w:t>
      </w:r>
      <w:r w:rsidR="000716E9" w:rsidRPr="00640EB5">
        <w:rPr>
          <w:b/>
        </w:rPr>
        <w:t>Workspace</w:t>
      </w:r>
      <w:r w:rsidR="000D1AC6" w:rsidRPr="00C75732">
        <w:t xml:space="preserve"> drop down menu. </w:t>
      </w:r>
      <w:r w:rsidR="007468B7" w:rsidRPr="00C75732">
        <w:t xml:space="preserve">Select the workspace you created in </w:t>
      </w:r>
      <w:hyperlink w:anchor="_Creating_a_Workspace" w:history="1">
        <w:r w:rsidR="003D4D3A">
          <w:rPr>
            <w:rStyle w:val="Hyperlink"/>
          </w:rPr>
          <w:t xml:space="preserve">Appendix </w:t>
        </w:r>
        <w:r w:rsidR="003B3882">
          <w:rPr>
            <w:rStyle w:val="Hyperlink"/>
          </w:rPr>
          <w:t>A</w:t>
        </w:r>
        <w:r w:rsidR="007468B7" w:rsidRPr="00C75732">
          <w:rPr>
            <w:rStyle w:val="Hyperlink"/>
          </w:rPr>
          <w:t>.3</w:t>
        </w:r>
      </w:hyperlink>
    </w:p>
    <w:p w:rsidR="007468B7" w:rsidRPr="00C75732" w:rsidRDefault="007468B7" w:rsidP="0087247F">
      <w:pPr>
        <w:pStyle w:val="ListParagraph"/>
        <w:numPr>
          <w:ilvl w:val="0"/>
          <w:numId w:val="51"/>
        </w:numPr>
        <w:ind w:left="720" w:hanging="540"/>
      </w:pPr>
      <w:r w:rsidRPr="00C75732">
        <w:t xml:space="preserve">Type a name for your data store in the </w:t>
      </w:r>
      <w:r w:rsidRPr="00640EB5">
        <w:rPr>
          <w:b/>
        </w:rPr>
        <w:t>Data Source Name field</w:t>
      </w:r>
      <w:r w:rsidRPr="00C75732">
        <w:t xml:space="preserve"> (spaces are acceptable here); add a description if desired</w:t>
      </w:r>
      <w:r w:rsidR="003640C1">
        <w:t xml:space="preserve"> </w:t>
      </w:r>
    </w:p>
    <w:p w:rsidR="007468B7" w:rsidRPr="00C75732" w:rsidRDefault="007468B7" w:rsidP="0087247F">
      <w:pPr>
        <w:pStyle w:val="ListParagraph"/>
        <w:numPr>
          <w:ilvl w:val="0"/>
          <w:numId w:val="51"/>
        </w:numPr>
        <w:ind w:left="720" w:hanging="540"/>
      </w:pPr>
      <w:r w:rsidRPr="00C75732">
        <w:t xml:space="preserve">Make sure that the </w:t>
      </w:r>
      <w:r w:rsidRPr="00640EB5">
        <w:rPr>
          <w:b/>
        </w:rPr>
        <w:t>Enabled</w:t>
      </w:r>
      <w:r w:rsidR="00D332F0">
        <w:t xml:space="preserve"> checkbox is checked</w:t>
      </w:r>
    </w:p>
    <w:p w:rsidR="007468B7" w:rsidRPr="00C75732" w:rsidRDefault="007468B7" w:rsidP="0087247F">
      <w:pPr>
        <w:pStyle w:val="ListParagraph"/>
        <w:numPr>
          <w:ilvl w:val="0"/>
          <w:numId w:val="51"/>
        </w:numPr>
        <w:ind w:left="720" w:hanging="540"/>
      </w:pPr>
      <w:r w:rsidRPr="00C75732">
        <w:t xml:space="preserve">Set the </w:t>
      </w:r>
      <w:r w:rsidRPr="00640EB5">
        <w:rPr>
          <w:b/>
        </w:rPr>
        <w:t>Connection Parameters</w:t>
      </w:r>
      <w:r w:rsidRPr="00C75732">
        <w:t xml:space="preserve"> for your PostGIS data source</w:t>
      </w:r>
      <w:r w:rsidR="00FD0EB1">
        <w:t>; i</w:t>
      </w:r>
      <w:r w:rsidR="00FD0EB1" w:rsidRPr="007468B7">
        <w:t>f the PostGIS data source is located on a remote server, you will need to provide the appropriate host, port, database name, user name, and password to access it</w:t>
      </w:r>
      <w:r w:rsidRPr="00C75732">
        <w:t>:</w:t>
      </w:r>
    </w:p>
    <w:p w:rsidR="007468B7" w:rsidRPr="00C75732" w:rsidRDefault="007468B7" w:rsidP="0087247F">
      <w:pPr>
        <w:pStyle w:val="ListParagraph"/>
        <w:numPr>
          <w:ilvl w:val="0"/>
          <w:numId w:val="51"/>
        </w:numPr>
        <w:ind w:left="720" w:hanging="540"/>
      </w:pPr>
      <w:r w:rsidRPr="00640EB5">
        <w:rPr>
          <w:b/>
        </w:rPr>
        <w:lastRenderedPageBreak/>
        <w:t>Host</w:t>
      </w:r>
      <w:r w:rsidRPr="00C75732">
        <w:t>: use “localhost” if the PostGIS data source is on the same machine as your GeoServer instance</w:t>
      </w:r>
      <w:r w:rsidR="00FD0EB1">
        <w:t>; more specific host information will be necessary if your PostGIS data source is on a remote server</w:t>
      </w:r>
    </w:p>
    <w:p w:rsidR="007468B7" w:rsidRPr="00C75732" w:rsidRDefault="007468B7" w:rsidP="0087247F">
      <w:pPr>
        <w:pStyle w:val="ListParagraph"/>
        <w:numPr>
          <w:ilvl w:val="0"/>
          <w:numId w:val="51"/>
        </w:numPr>
        <w:ind w:left="720" w:hanging="540"/>
      </w:pPr>
      <w:r w:rsidRPr="00640EB5">
        <w:rPr>
          <w:b/>
        </w:rPr>
        <w:t>Port</w:t>
      </w:r>
      <w:r w:rsidRPr="00C75732">
        <w:t>: default is 5432</w:t>
      </w:r>
    </w:p>
    <w:p w:rsidR="007468B7" w:rsidRPr="00C75732" w:rsidRDefault="007468B7" w:rsidP="0087247F">
      <w:pPr>
        <w:pStyle w:val="ListParagraph"/>
        <w:numPr>
          <w:ilvl w:val="0"/>
          <w:numId w:val="51"/>
        </w:numPr>
        <w:ind w:left="720" w:hanging="540"/>
      </w:pPr>
      <w:r w:rsidRPr="00640EB5">
        <w:rPr>
          <w:b/>
        </w:rPr>
        <w:t>Database name</w:t>
      </w:r>
      <w:r w:rsidRPr="00C75732">
        <w:t>: this information will depend on the PostGIS data source</w:t>
      </w:r>
    </w:p>
    <w:p w:rsidR="007468B7" w:rsidRPr="00C75732" w:rsidRDefault="007468B7" w:rsidP="0087247F">
      <w:pPr>
        <w:pStyle w:val="ListParagraph"/>
        <w:numPr>
          <w:ilvl w:val="0"/>
          <w:numId w:val="51"/>
        </w:numPr>
        <w:ind w:left="720" w:hanging="540"/>
      </w:pPr>
      <w:r w:rsidRPr="00640EB5">
        <w:rPr>
          <w:b/>
        </w:rPr>
        <w:t>Schema</w:t>
      </w:r>
      <w:r w:rsidRPr="00C75732">
        <w:t>: this information will depend on the PostGIS data source</w:t>
      </w:r>
    </w:p>
    <w:p w:rsidR="007468B7" w:rsidRPr="00C75732" w:rsidRDefault="007468B7" w:rsidP="0087247F">
      <w:pPr>
        <w:pStyle w:val="ListParagraph"/>
        <w:numPr>
          <w:ilvl w:val="0"/>
          <w:numId w:val="51"/>
        </w:numPr>
        <w:ind w:left="720" w:hanging="540"/>
      </w:pPr>
      <w:r w:rsidRPr="00640EB5">
        <w:rPr>
          <w:b/>
        </w:rPr>
        <w:t>User name</w:t>
      </w:r>
      <w:r w:rsidRPr="00C75732">
        <w:t>: this information will depend on the PostGIS data source</w:t>
      </w:r>
    </w:p>
    <w:p w:rsidR="007468B7" w:rsidRPr="00C75732" w:rsidRDefault="007468B7" w:rsidP="0087247F">
      <w:pPr>
        <w:pStyle w:val="ListParagraph"/>
        <w:numPr>
          <w:ilvl w:val="0"/>
          <w:numId w:val="51"/>
        </w:numPr>
        <w:ind w:left="720" w:hanging="540"/>
      </w:pPr>
      <w:r w:rsidRPr="00640EB5">
        <w:rPr>
          <w:b/>
        </w:rPr>
        <w:t>Password</w:t>
      </w:r>
      <w:r w:rsidRPr="00C75732">
        <w:t>: this information will depend on the PostGIS data source</w:t>
      </w:r>
    </w:p>
    <w:p w:rsidR="007468B7" w:rsidRPr="007468B7" w:rsidRDefault="007468B7" w:rsidP="0087247F">
      <w:pPr>
        <w:pStyle w:val="ListParagraph"/>
        <w:numPr>
          <w:ilvl w:val="0"/>
          <w:numId w:val="51"/>
        </w:numPr>
        <w:ind w:left="720" w:hanging="540"/>
      </w:pPr>
      <w:r w:rsidRPr="007468B7">
        <w:t xml:space="preserve">When finished, click </w:t>
      </w:r>
      <w:r w:rsidRPr="00640EB5">
        <w:rPr>
          <w:b/>
        </w:rPr>
        <w:t>Save</w:t>
      </w:r>
      <w:r w:rsidRPr="007468B7">
        <w:t>.</w:t>
      </w:r>
    </w:p>
    <w:p w:rsidR="007468B7" w:rsidRPr="007D5F8C" w:rsidRDefault="007468B7" w:rsidP="0087247F">
      <w:pPr>
        <w:pStyle w:val="Heading2"/>
        <w:numPr>
          <w:ilvl w:val="1"/>
          <w:numId w:val="43"/>
        </w:numPr>
      </w:pPr>
      <w:bookmarkStart w:id="243" w:name="_Adding_Layers_to"/>
      <w:bookmarkStart w:id="244" w:name="_Toc321148922"/>
      <w:bookmarkStart w:id="245" w:name="_Toc364676150"/>
      <w:bookmarkEnd w:id="243"/>
      <w:r w:rsidRPr="007D5F8C">
        <w:t>Adding Layers to a Workspace</w:t>
      </w:r>
      <w:bookmarkEnd w:id="244"/>
      <w:bookmarkEnd w:id="245"/>
    </w:p>
    <w:p w:rsidR="007468B7" w:rsidRDefault="007468B7" w:rsidP="002A5DE2">
      <w:r w:rsidRPr="007468B7">
        <w:t xml:space="preserve">Having created a workspace and specified a </w:t>
      </w:r>
      <w:del w:id="246" w:author="Christy Caudill" w:date="2013-08-19T11:46:00Z">
        <w:r w:rsidRPr="007468B7" w:rsidDel="00FF276F">
          <w:delText xml:space="preserve">PostGIS </w:delText>
        </w:r>
      </w:del>
      <w:r w:rsidRPr="007468B7">
        <w:t>data source</w:t>
      </w:r>
      <w:r w:rsidR="00FD0EB1">
        <w:t xml:space="preserve"> for your </w:t>
      </w:r>
      <w:hyperlink w:anchor="Web_Service" w:history="1">
        <w:r w:rsidR="00FD0EB1" w:rsidRPr="00FD0EB1">
          <w:rPr>
            <w:rStyle w:val="Hyperlink"/>
          </w:rPr>
          <w:t>web service</w:t>
        </w:r>
      </w:hyperlink>
      <w:r w:rsidRPr="007468B7">
        <w:t xml:space="preserve">, you will now populate your web service </w:t>
      </w:r>
      <w:r w:rsidR="00BE53C1">
        <w:t>with data layers from your work</w:t>
      </w:r>
      <w:r w:rsidRPr="007468B7">
        <w:t>space.</w:t>
      </w:r>
    </w:p>
    <w:p w:rsidR="007468B7" w:rsidRPr="007468B7" w:rsidRDefault="007468B7" w:rsidP="002A5DE2">
      <w:r w:rsidRPr="007468B7">
        <w:t xml:space="preserve">On the left side of the GeoServer </w:t>
      </w:r>
      <w:r w:rsidRPr="003D4D3A">
        <w:rPr>
          <w:b/>
        </w:rPr>
        <w:t>Web Administration Interface</w:t>
      </w:r>
      <w:r w:rsidRPr="007468B7">
        <w:t xml:space="preserve">, under </w:t>
      </w:r>
      <w:r w:rsidRPr="003D4D3A">
        <w:rPr>
          <w:b/>
        </w:rPr>
        <w:t>Data</w:t>
      </w:r>
      <w:r w:rsidRPr="007468B7">
        <w:t xml:space="preserve">, click </w:t>
      </w:r>
      <w:r w:rsidRPr="003D4D3A">
        <w:rPr>
          <w:b/>
        </w:rPr>
        <w:t>Layers</w:t>
      </w:r>
      <w:r w:rsidRPr="007468B7">
        <w:t>.</w:t>
      </w:r>
      <w:r w:rsidR="003640C1">
        <w:t xml:space="preserve"> </w:t>
      </w:r>
      <w:r w:rsidRPr="007468B7">
        <w:t xml:space="preserve">This will bring up the </w:t>
      </w:r>
      <w:r w:rsidRPr="003D4D3A">
        <w:rPr>
          <w:b/>
        </w:rPr>
        <w:t>Layers</w:t>
      </w:r>
      <w:r w:rsidRPr="007468B7">
        <w:t xml:space="preserve"> page.</w:t>
      </w:r>
    </w:p>
    <w:p w:rsidR="007468B7" w:rsidRPr="007468B7" w:rsidRDefault="007468B7" w:rsidP="002A5DE2">
      <w:r w:rsidRPr="007468B7">
        <w:t xml:space="preserve">On the </w:t>
      </w:r>
      <w:r w:rsidRPr="003D4D3A">
        <w:rPr>
          <w:b/>
        </w:rPr>
        <w:t>Layers</w:t>
      </w:r>
      <w:r w:rsidRPr="007468B7">
        <w:t xml:space="preserve"> page, click </w:t>
      </w:r>
      <w:r w:rsidRPr="003D4D3A">
        <w:rPr>
          <w:b/>
        </w:rPr>
        <w:t>Add a new resource</w:t>
      </w:r>
      <w:r w:rsidRPr="007468B7">
        <w:t xml:space="preserve">. This will take you to the </w:t>
      </w:r>
      <w:r w:rsidRPr="003D4D3A">
        <w:rPr>
          <w:b/>
        </w:rPr>
        <w:t>New Layer</w:t>
      </w:r>
      <w:r w:rsidRPr="007468B7">
        <w:t xml:space="preserve"> </w:t>
      </w:r>
      <w:r w:rsidR="003D4D3A">
        <w:t>page.</w:t>
      </w:r>
    </w:p>
    <w:p w:rsidR="007468B7" w:rsidRPr="007468B7" w:rsidRDefault="007468B7" w:rsidP="002A5DE2">
      <w:r w:rsidRPr="007468B7">
        <w:t xml:space="preserve">On the </w:t>
      </w:r>
      <w:r w:rsidRPr="003D4D3A">
        <w:rPr>
          <w:b/>
        </w:rPr>
        <w:t>New Layer</w:t>
      </w:r>
      <w:r w:rsidRPr="007468B7">
        <w:t xml:space="preserve"> page, use the pulldown menu </w:t>
      </w:r>
      <w:r w:rsidR="003D4D3A">
        <w:t xml:space="preserve">at the top </w:t>
      </w:r>
      <w:r w:rsidR="007075EF">
        <w:t xml:space="preserve">of the page </w:t>
      </w:r>
      <w:r w:rsidRPr="007468B7">
        <w:t xml:space="preserve">to select the data source you specified in </w:t>
      </w:r>
      <w:hyperlink w:anchor="_Connecting_to_your" w:history="1">
        <w:r w:rsidR="003B3882" w:rsidRPr="007075EF">
          <w:rPr>
            <w:rStyle w:val="Hyperlink"/>
          </w:rPr>
          <w:t>Appendix A</w:t>
        </w:r>
        <w:r w:rsidRPr="007075EF">
          <w:rPr>
            <w:rStyle w:val="Hyperlink"/>
          </w:rPr>
          <w:t>.4</w:t>
        </w:r>
      </w:hyperlink>
      <w:r w:rsidRPr="007468B7">
        <w:t xml:space="preserve">. Doing so will populate </w:t>
      </w:r>
      <w:r w:rsidR="007075EF">
        <w:t xml:space="preserve">the </w:t>
      </w:r>
      <w:r w:rsidR="007075EF">
        <w:rPr>
          <w:b/>
        </w:rPr>
        <w:t>New Layer</w:t>
      </w:r>
      <w:r w:rsidR="007075EF">
        <w:t xml:space="preserve"> page with a</w:t>
      </w:r>
      <w:r w:rsidRPr="007468B7">
        <w:t xml:space="preserve"> list</w:t>
      </w:r>
      <w:r w:rsidR="007075EF">
        <w:t xml:space="preserve"> of</w:t>
      </w:r>
      <w:r w:rsidRPr="007468B7">
        <w:t xml:space="preserve"> layers that may be published; click </w:t>
      </w:r>
      <w:r w:rsidRPr="007075EF">
        <w:rPr>
          <w:b/>
        </w:rPr>
        <w:t>Publish</w:t>
      </w:r>
      <w:r w:rsidRPr="007468B7">
        <w:t xml:space="preserve"> to make </w:t>
      </w:r>
      <w:r w:rsidR="007075EF">
        <w:t>the associated layer</w:t>
      </w:r>
      <w:r w:rsidRPr="007468B7">
        <w:t xml:space="preserve"> publicly accessible to anyone who </w:t>
      </w:r>
      <w:r w:rsidR="007075EF">
        <w:t>connects to</w:t>
      </w:r>
      <w:r w:rsidRPr="007468B7">
        <w:t xml:space="preserve"> your web service.</w:t>
      </w:r>
    </w:p>
    <w:p w:rsidR="007468B7" w:rsidRPr="007468B7" w:rsidRDefault="007468B7" w:rsidP="002A5DE2">
      <w:r w:rsidRPr="007468B7">
        <w:t>**Note: You may publish the same layer multiple times.</w:t>
      </w:r>
      <w:r w:rsidR="003640C1">
        <w:t xml:space="preserve"> </w:t>
      </w:r>
      <w:r w:rsidRPr="007468B7">
        <w:t xml:space="preserve">To do so, click </w:t>
      </w:r>
      <w:r w:rsidRPr="007075EF">
        <w:rPr>
          <w:b/>
        </w:rPr>
        <w:t>Publish again</w:t>
      </w:r>
      <w:r w:rsidRPr="007468B7">
        <w:t>.</w:t>
      </w:r>
    </w:p>
    <w:p w:rsidR="007468B7" w:rsidRDefault="006A0679" w:rsidP="002A5DE2">
      <w:r>
        <w:rPr>
          <w:noProof/>
        </w:rPr>
        <w:lastRenderedPageBreak/>
        <mc:AlternateContent>
          <mc:Choice Requires="wpg">
            <w:drawing>
              <wp:anchor distT="182880" distB="182880" distL="114300" distR="114300" simplePos="0" relativeHeight="251724800" behindDoc="0" locked="0" layoutInCell="1" allowOverlap="1" wp14:anchorId="0D6F5B55" wp14:editId="040F9071">
                <wp:simplePos x="0" y="0"/>
                <wp:positionH relativeFrom="column">
                  <wp:posOffset>73660</wp:posOffset>
                </wp:positionH>
                <wp:positionV relativeFrom="paragraph">
                  <wp:posOffset>847725</wp:posOffset>
                </wp:positionV>
                <wp:extent cx="6208395" cy="4535170"/>
                <wp:effectExtent l="133350" t="114300" r="135255" b="0"/>
                <wp:wrapTopAndBottom/>
                <wp:docPr id="32" name="Group 32"/>
                <wp:cNvGraphicFramePr/>
                <a:graphic xmlns:a="http://schemas.openxmlformats.org/drawingml/2006/main">
                  <a:graphicData uri="http://schemas.microsoft.com/office/word/2010/wordprocessingGroup">
                    <wpg:wgp>
                      <wpg:cNvGrpSpPr/>
                      <wpg:grpSpPr>
                        <a:xfrm>
                          <a:off x="0" y="0"/>
                          <a:ext cx="6208395" cy="4535170"/>
                          <a:chOff x="0" y="0"/>
                          <a:chExt cx="6212205" cy="4535424"/>
                        </a:xfrm>
                      </wpg:grpSpPr>
                      <pic:pic xmlns:pic="http://schemas.openxmlformats.org/drawingml/2006/picture">
                        <pic:nvPicPr>
                          <pic:cNvPr id="27" name="Picture 27"/>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210605" cy="4352544"/>
                          </a:xfrm>
                          <a:prstGeom prst="rect">
                            <a:avLst/>
                          </a:prstGeom>
                          <a:noFill/>
                          <a:effectLst>
                            <a:outerShdw blurRad="63500" sx="102000" sy="102000" algn="ctr" rotWithShape="0">
                              <a:prstClr val="black">
                                <a:alpha val="40000"/>
                              </a:prstClr>
                            </a:outerShdw>
                          </a:effectLst>
                        </pic:spPr>
                      </pic:pic>
                      <wps:wsp>
                        <wps:cNvPr id="28" name="Text Box 28"/>
                        <wps:cNvSpPr txBox="1"/>
                        <wps:spPr>
                          <a:xfrm>
                            <a:off x="0" y="4374490"/>
                            <a:ext cx="6212205" cy="160934"/>
                          </a:xfrm>
                          <a:prstGeom prst="rect">
                            <a:avLst/>
                          </a:prstGeom>
                          <a:solidFill>
                            <a:prstClr val="white"/>
                          </a:solidFill>
                          <a:ln>
                            <a:noFill/>
                          </a:ln>
                          <a:effectLst/>
                        </wps:spPr>
                        <wps:txbx>
                          <w:txbxContent>
                            <w:p w:rsidR="00340195" w:rsidRPr="003F7AE3" w:rsidRDefault="00340195" w:rsidP="002A5DE2">
                              <w:pPr>
                                <w:pStyle w:val="Caption"/>
                                <w:rPr>
                                  <w:noProof/>
                                </w:rPr>
                              </w:pPr>
                              <w:bookmarkStart w:id="247" w:name="_Ref321761966"/>
                              <w:r>
                                <w:t xml:space="preserve">Figure </w:t>
                              </w:r>
                              <w:fldSimple w:instr=" SEQ Figure \* ARABIC ">
                                <w:r>
                                  <w:rPr>
                                    <w:noProof/>
                                  </w:rPr>
                                  <w:t>11</w:t>
                                </w:r>
                              </w:fldSimple>
                              <w:bookmarkEnd w:id="247"/>
                              <w:r>
                                <w:t>: The Edit Layer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2" o:spid="_x0000_s1064" style="position:absolute;margin-left:5.8pt;margin-top:66.75pt;width:488.85pt;height:357.1pt;z-index:251724800;mso-wrap-distance-top:14.4pt;mso-wrap-distance-bottom:14.4pt;mso-width-relative:margin;mso-height-relative:margin" coordsize="62122,45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">
                <v:shape id="Picture 27" o:spid="_x0000_s1065" type="#_x0000_t75" style="position:absolute;width:62106;height:43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ipU/DAAAA2wAAAA8AAABkcnMvZG93bnJldi54bWxEj9FqAjEURN8L/kO4gi9FsxVsZTWKFC36&#10;VFz9gEty3V3d3MRN1O3fm0Khj8PMnGHmy8424k5tqB0reBtlIIi1MzWXCo6HzXAKIkRkg41jUvBD&#10;AZaL3sscc+MevKd7EUuRIBxyVFDF6HMpg67IYhg5T5y8k2stxiTbUpoWHwluGznOsndpsea0UKGn&#10;z4r0pbhZBTbW+upfSz3ZnbDz3/v1+ctdlBr0u9UMRKQu/of/2lujYPwBv1/SD5C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mKlT8MAAADbAAAADwAAAAAAAAAAAAAAAACf&#10;AgAAZHJzL2Rvd25yZXYueG1sUEsFBgAAAAAEAAQA9wAAAI8DAAAAAA==&#10;">
                  <v:imagedata r:id="rId79" o:title=""/>
                  <v:shadow on="t" type="perspective" color="black" opacity="26214f" offset="0,0" matrix="66847f,,,66847f"/>
                  <v:path arrowok="t"/>
                </v:shape>
                <v:shape id="Text Box 28" o:spid="_x0000_s1066" type="#_x0000_t202" style="position:absolute;top:43744;width:62122;height:1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gS5cEA&#10;AADbAAAADwAAAGRycy9kb3ducmV2LnhtbERPu2rDMBTdC/kHcQNZSiLHgylulJBHCxnawWnIfLFu&#10;bBPrykiKH39fDYWOh/Pe7EbTip6cbywrWK8SEMSl1Q1XCq4/n8s3ED4ga2wtk4KJPOy2s5cN5toO&#10;XFB/CZWIIexzVFCH0OVS+rImg35lO+LI3a0zGCJ0ldQOhxhuWpkmSSYNNhwbauzoWFP5uDyNguzk&#10;nkPBx9fT9eMLv7sqvR2mm1KL+bh/BxFoDP/iP/dZK0jj2P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4EuXBAAAA2wAAAA8AAAAAAAAAAAAAAAAAmAIAAGRycy9kb3du&#10;cmV2LnhtbFBLBQYAAAAABAAEAPUAAACGAwAAAAA=&#10;" stroked="f">
                  <v:textbox inset="0,0,0,0">
                    <w:txbxContent>
                      <w:p w:rsidR="00340195" w:rsidRPr="003F7AE3" w:rsidRDefault="00340195" w:rsidP="002A5DE2">
                        <w:pPr>
                          <w:pStyle w:val="Caption"/>
                          <w:rPr>
                            <w:noProof/>
                          </w:rPr>
                        </w:pPr>
                        <w:bookmarkStart w:id="245" w:name="_Ref321761966"/>
                        <w:r>
                          <w:t xml:space="preserve">Figure </w:t>
                        </w:r>
                        <w:r>
                          <w:fldChar w:fldCharType="begin"/>
                        </w:r>
                        <w:r>
                          <w:instrText xml:space="preserve"> SEQ Figure \* ARABIC </w:instrText>
                        </w:r>
                        <w:r>
                          <w:fldChar w:fldCharType="separate"/>
                        </w:r>
                        <w:r>
                          <w:rPr>
                            <w:noProof/>
                          </w:rPr>
                          <w:t>11</w:t>
                        </w:r>
                        <w:r>
                          <w:rPr>
                            <w:noProof/>
                          </w:rPr>
                          <w:fldChar w:fldCharType="end"/>
                        </w:r>
                        <w:bookmarkEnd w:id="245"/>
                        <w:r>
                          <w:t>: The Edit Layer page</w:t>
                        </w:r>
                      </w:p>
                    </w:txbxContent>
                  </v:textbox>
                </v:shape>
                <w10:wrap type="topAndBottom"/>
              </v:group>
            </w:pict>
          </mc:Fallback>
        </mc:AlternateContent>
      </w:r>
      <w:r w:rsidR="007468B7" w:rsidRPr="007468B7">
        <w:t xml:space="preserve">After clicking </w:t>
      </w:r>
      <w:r w:rsidR="007468B7" w:rsidRPr="007075EF">
        <w:rPr>
          <w:b/>
        </w:rPr>
        <w:t>Publish</w:t>
      </w:r>
      <w:r w:rsidR="007468B7" w:rsidRPr="007468B7">
        <w:t xml:space="preserve">, the </w:t>
      </w:r>
      <w:r w:rsidR="007468B7" w:rsidRPr="007075EF">
        <w:rPr>
          <w:b/>
        </w:rPr>
        <w:t>Edit Layer</w:t>
      </w:r>
      <w:r w:rsidR="007468B7" w:rsidRPr="007468B7">
        <w:t xml:space="preserve"> page for the corresponding layer automatically appears (</w:t>
      </w:r>
      <w:r>
        <w:fldChar w:fldCharType="begin"/>
      </w:r>
      <w:r>
        <w:instrText xml:space="preserve"> REF _Ref321761966 \h </w:instrText>
      </w:r>
      <w:r>
        <w:fldChar w:fldCharType="separate"/>
      </w:r>
      <w:r w:rsidR="006C0140">
        <w:t xml:space="preserve">Figure </w:t>
      </w:r>
      <w:r w:rsidR="006C0140">
        <w:rPr>
          <w:noProof/>
        </w:rPr>
        <w:t>12</w:t>
      </w:r>
      <w:r>
        <w:fldChar w:fldCharType="end"/>
      </w:r>
      <w:r w:rsidR="007468B7" w:rsidRPr="007468B7">
        <w:t>).</w:t>
      </w:r>
      <w:r w:rsidR="003640C1">
        <w:t xml:space="preserve"> </w:t>
      </w:r>
      <w:r w:rsidR="007468B7" w:rsidRPr="007468B7">
        <w:t xml:space="preserve">The </w:t>
      </w:r>
      <w:r w:rsidR="007468B7" w:rsidRPr="007075EF">
        <w:rPr>
          <w:b/>
        </w:rPr>
        <w:t>Edit Layer</w:t>
      </w:r>
      <w:r w:rsidR="007468B7" w:rsidRPr="007468B7">
        <w:t xml:space="preserve"> page contains two tabs, </w:t>
      </w:r>
      <w:r w:rsidR="007468B7" w:rsidRPr="007075EF">
        <w:rPr>
          <w:b/>
        </w:rPr>
        <w:t>Data</w:t>
      </w:r>
      <w:r w:rsidR="007468B7" w:rsidRPr="007468B7">
        <w:t xml:space="preserve"> and </w:t>
      </w:r>
      <w:r w:rsidR="007468B7" w:rsidRPr="007075EF">
        <w:rPr>
          <w:b/>
        </w:rPr>
        <w:t>Publishing</w:t>
      </w:r>
      <w:r w:rsidR="007468B7" w:rsidRPr="007468B7">
        <w:t xml:space="preserve">. </w:t>
      </w:r>
    </w:p>
    <w:p w:rsidR="007075EF" w:rsidRPr="007468B7" w:rsidRDefault="007075EF" w:rsidP="002A5DE2"/>
    <w:p w:rsidR="00A94EAD" w:rsidRPr="00A94EAD" w:rsidRDefault="00A94EAD" w:rsidP="00A94EAD">
      <w:pPr>
        <w:pStyle w:val="ListParagraph"/>
        <w:keepNext/>
        <w:keepLines/>
        <w:numPr>
          <w:ilvl w:val="0"/>
          <w:numId w:val="40"/>
        </w:numPr>
        <w:spacing w:before="200" w:after="0"/>
        <w:contextualSpacing w:val="0"/>
        <w:outlineLvl w:val="2"/>
        <w:rPr>
          <w:ins w:id="248" w:author="Christy Caudill" w:date="2013-08-19T11:45:00Z"/>
          <w:rFonts w:asciiTheme="majorHAnsi" w:eastAsiaTheme="majorEastAsia" w:hAnsiTheme="majorHAnsi" w:cstheme="majorBidi"/>
          <w:bCs/>
          <w:vanish/>
          <w:color w:val="4F81BD" w:themeColor="accent1"/>
          <w:sz w:val="24"/>
        </w:rPr>
      </w:pPr>
      <w:bookmarkStart w:id="249" w:name="_Toc321763245"/>
      <w:bookmarkStart w:id="250" w:name="_Toc321763481"/>
      <w:bookmarkStart w:id="251" w:name="_Toc321764135"/>
      <w:bookmarkStart w:id="252" w:name="_Toc321765007"/>
      <w:bookmarkStart w:id="253" w:name="_Toc364417904"/>
      <w:bookmarkStart w:id="254" w:name="_Toc364427456"/>
      <w:bookmarkStart w:id="255" w:name="_Toc364427529"/>
      <w:bookmarkStart w:id="256" w:name="_Toc364428353"/>
      <w:bookmarkStart w:id="257" w:name="_Toc364675975"/>
      <w:bookmarkStart w:id="258" w:name="_Toc364676151"/>
      <w:bookmarkStart w:id="259" w:name="_Toc321148923"/>
      <w:bookmarkEnd w:id="249"/>
      <w:bookmarkEnd w:id="250"/>
      <w:bookmarkEnd w:id="251"/>
      <w:bookmarkEnd w:id="252"/>
      <w:bookmarkEnd w:id="253"/>
      <w:bookmarkEnd w:id="254"/>
      <w:bookmarkEnd w:id="255"/>
      <w:bookmarkEnd w:id="256"/>
      <w:bookmarkEnd w:id="257"/>
      <w:bookmarkEnd w:id="258"/>
    </w:p>
    <w:p w:rsidR="00A94EAD" w:rsidRPr="00A94EAD" w:rsidRDefault="00A94EAD" w:rsidP="00A94EAD">
      <w:pPr>
        <w:pStyle w:val="ListParagraph"/>
        <w:keepNext/>
        <w:keepLines/>
        <w:numPr>
          <w:ilvl w:val="1"/>
          <w:numId w:val="40"/>
        </w:numPr>
        <w:spacing w:before="200" w:after="0"/>
        <w:contextualSpacing w:val="0"/>
        <w:outlineLvl w:val="2"/>
        <w:rPr>
          <w:ins w:id="260" w:author="Christy Caudill" w:date="2013-08-19T11:45:00Z"/>
          <w:rFonts w:asciiTheme="majorHAnsi" w:eastAsiaTheme="majorEastAsia" w:hAnsiTheme="majorHAnsi" w:cstheme="majorBidi"/>
          <w:bCs/>
          <w:vanish/>
          <w:color w:val="4F81BD" w:themeColor="accent1"/>
          <w:sz w:val="24"/>
        </w:rPr>
      </w:pPr>
      <w:bookmarkStart w:id="261" w:name="_Toc364676152"/>
      <w:bookmarkEnd w:id="261"/>
    </w:p>
    <w:p w:rsidR="00A94EAD" w:rsidRPr="00A94EAD" w:rsidRDefault="00A94EAD" w:rsidP="00A94EAD">
      <w:pPr>
        <w:pStyle w:val="ListParagraph"/>
        <w:keepNext/>
        <w:keepLines/>
        <w:numPr>
          <w:ilvl w:val="1"/>
          <w:numId w:val="40"/>
        </w:numPr>
        <w:spacing w:before="200" w:after="0"/>
        <w:contextualSpacing w:val="0"/>
        <w:outlineLvl w:val="2"/>
        <w:rPr>
          <w:ins w:id="262" w:author="Christy Caudill" w:date="2013-08-19T11:45:00Z"/>
          <w:rFonts w:asciiTheme="majorHAnsi" w:eastAsiaTheme="majorEastAsia" w:hAnsiTheme="majorHAnsi" w:cstheme="majorBidi"/>
          <w:bCs/>
          <w:vanish/>
          <w:color w:val="4F81BD" w:themeColor="accent1"/>
          <w:sz w:val="24"/>
        </w:rPr>
      </w:pPr>
      <w:bookmarkStart w:id="263" w:name="_Toc364676153"/>
      <w:bookmarkEnd w:id="263"/>
    </w:p>
    <w:p w:rsidR="00A94EAD" w:rsidRPr="00A94EAD" w:rsidRDefault="00A94EAD" w:rsidP="00A94EAD">
      <w:pPr>
        <w:pStyle w:val="ListParagraph"/>
        <w:keepNext/>
        <w:keepLines/>
        <w:numPr>
          <w:ilvl w:val="1"/>
          <w:numId w:val="40"/>
        </w:numPr>
        <w:spacing w:before="200" w:after="0"/>
        <w:contextualSpacing w:val="0"/>
        <w:outlineLvl w:val="2"/>
        <w:rPr>
          <w:ins w:id="264" w:author="Christy Caudill" w:date="2013-08-19T11:45:00Z"/>
          <w:rFonts w:asciiTheme="majorHAnsi" w:eastAsiaTheme="majorEastAsia" w:hAnsiTheme="majorHAnsi" w:cstheme="majorBidi"/>
          <w:bCs/>
          <w:vanish/>
          <w:color w:val="4F81BD" w:themeColor="accent1"/>
          <w:sz w:val="24"/>
        </w:rPr>
      </w:pPr>
      <w:bookmarkStart w:id="265" w:name="_Toc364676154"/>
      <w:bookmarkEnd w:id="265"/>
    </w:p>
    <w:p w:rsidR="00A94EAD" w:rsidRPr="00A94EAD" w:rsidRDefault="00A94EAD" w:rsidP="00A94EAD">
      <w:pPr>
        <w:pStyle w:val="ListParagraph"/>
        <w:keepNext/>
        <w:keepLines/>
        <w:numPr>
          <w:ilvl w:val="1"/>
          <w:numId w:val="40"/>
        </w:numPr>
        <w:spacing w:before="200" w:after="0"/>
        <w:contextualSpacing w:val="0"/>
        <w:outlineLvl w:val="2"/>
        <w:rPr>
          <w:ins w:id="266" w:author="Christy Caudill" w:date="2013-08-19T11:45:00Z"/>
          <w:rFonts w:asciiTheme="majorHAnsi" w:eastAsiaTheme="majorEastAsia" w:hAnsiTheme="majorHAnsi" w:cstheme="majorBidi"/>
          <w:bCs/>
          <w:vanish/>
          <w:color w:val="4F81BD" w:themeColor="accent1"/>
          <w:sz w:val="24"/>
        </w:rPr>
      </w:pPr>
      <w:bookmarkStart w:id="267" w:name="_Toc364676155"/>
      <w:bookmarkEnd w:id="267"/>
    </w:p>
    <w:p w:rsidR="00A94EAD" w:rsidRPr="00A94EAD" w:rsidRDefault="00A94EAD" w:rsidP="00A94EAD">
      <w:pPr>
        <w:pStyle w:val="ListParagraph"/>
        <w:keepNext/>
        <w:keepLines/>
        <w:numPr>
          <w:ilvl w:val="1"/>
          <w:numId w:val="40"/>
        </w:numPr>
        <w:spacing w:before="200" w:after="0"/>
        <w:contextualSpacing w:val="0"/>
        <w:outlineLvl w:val="2"/>
        <w:rPr>
          <w:ins w:id="268" w:author="Christy Caudill" w:date="2013-08-19T11:45:00Z"/>
          <w:rFonts w:asciiTheme="majorHAnsi" w:eastAsiaTheme="majorEastAsia" w:hAnsiTheme="majorHAnsi" w:cstheme="majorBidi"/>
          <w:bCs/>
          <w:vanish/>
          <w:color w:val="4F81BD" w:themeColor="accent1"/>
          <w:sz w:val="24"/>
        </w:rPr>
      </w:pPr>
      <w:bookmarkStart w:id="269" w:name="_Toc364676156"/>
      <w:bookmarkEnd w:id="269"/>
    </w:p>
    <w:p w:rsidR="007075EF" w:rsidRPr="006A0679" w:rsidRDefault="007075EF" w:rsidP="00A94EAD">
      <w:pPr>
        <w:pStyle w:val="Heading3"/>
        <w:numPr>
          <w:ilvl w:val="2"/>
          <w:numId w:val="40"/>
        </w:numPr>
      </w:pPr>
      <w:bookmarkStart w:id="270" w:name="_Toc364676157"/>
      <w:r w:rsidRPr="00640EB5">
        <w:t xml:space="preserve">The Data </w:t>
      </w:r>
      <w:r w:rsidRPr="006A0679">
        <w:t>tab of the Edit Layer page</w:t>
      </w:r>
      <w:bookmarkEnd w:id="259"/>
      <w:bookmarkEnd w:id="270"/>
    </w:p>
    <w:p w:rsidR="007468B7" w:rsidRDefault="007468B7" w:rsidP="00640EB5">
      <w:r w:rsidRPr="007468B7">
        <w:t xml:space="preserve">The </w:t>
      </w:r>
      <w:r w:rsidRPr="007075EF">
        <w:rPr>
          <w:b/>
        </w:rPr>
        <w:t>Data</w:t>
      </w:r>
      <w:r w:rsidRPr="007468B7">
        <w:t xml:space="preserve"> tab contains fields within which you may specify the title, abstract, bounding box, spatial reference system, keywords, and metadata links for each layer in your web service. This information will be present within the </w:t>
      </w:r>
      <w:r w:rsidRPr="007075EF">
        <w:rPr>
          <w:b/>
        </w:rPr>
        <w:t>Capabilities document</w:t>
      </w:r>
      <w:r w:rsidRPr="007468B7">
        <w:t xml:space="preserve"> produced by your web service in response to a </w:t>
      </w:r>
      <w:r w:rsidRPr="007075EF">
        <w:rPr>
          <w:b/>
        </w:rPr>
        <w:t>GetCapabilities</w:t>
      </w:r>
      <w:r w:rsidRPr="007468B7">
        <w:t xml:space="preserve"> request, so it is very important to enter this information carefully for each layer in your web service.</w:t>
      </w:r>
    </w:p>
    <w:p w:rsidR="007075EF" w:rsidRPr="007468B7" w:rsidRDefault="007075EF">
      <w:r>
        <w:t xml:space="preserve">If you wish to deploy your service in compliance with OneGeology standards, the information you enter for your layers will need to meet very specific requirements. See </w:t>
      </w:r>
      <w:hyperlink w:anchor="_Layer_Naming_and" w:history="1">
        <w:r w:rsidRPr="003D4D3A">
          <w:rPr>
            <w:rStyle w:val="Hyperlink"/>
          </w:rPr>
          <w:t>Appendix C.3</w:t>
        </w:r>
      </w:hyperlink>
      <w:r>
        <w:t xml:space="preserve"> for details.</w:t>
      </w:r>
    </w:p>
    <w:p w:rsidR="007468B7" w:rsidRPr="007468B7" w:rsidRDefault="007468B7">
      <w:r w:rsidRPr="007468B7">
        <w:t>It is recommended to enter the bounding boxes for your service manually, as doing so permits you to provide a more useful bounding box for your web service.</w:t>
      </w:r>
    </w:p>
    <w:p w:rsidR="007468B7" w:rsidRPr="007468B7" w:rsidRDefault="007468B7">
      <w:r w:rsidRPr="007468B7">
        <w:lastRenderedPageBreak/>
        <w:t>**Note: GeoServer occasionally enters a loop of web errors.</w:t>
      </w:r>
      <w:r w:rsidR="003640C1">
        <w:t xml:space="preserve"> </w:t>
      </w:r>
      <w:r w:rsidRPr="007468B7">
        <w:t>To fix this, we recommend restarting the service on Apache-Tomcat.</w:t>
      </w:r>
      <w:r w:rsidR="003640C1">
        <w:t xml:space="preserve"> </w:t>
      </w:r>
      <w:r w:rsidRPr="007468B7">
        <w:t xml:space="preserve">It also helps to use Mozilla Firefox or Google Chrome for debugging (rather than Internet Explorer). </w:t>
      </w:r>
    </w:p>
    <w:p w:rsidR="007468B7" w:rsidRPr="007D5F8C" w:rsidRDefault="008F4D5A" w:rsidP="0087247F">
      <w:pPr>
        <w:pStyle w:val="Heading3"/>
        <w:numPr>
          <w:ilvl w:val="2"/>
          <w:numId w:val="40"/>
        </w:numPr>
      </w:pPr>
      <w:bookmarkStart w:id="271" w:name="_Toc321148924"/>
      <w:bookmarkStart w:id="272" w:name="_Toc364676158"/>
      <w:r w:rsidRPr="007D5F8C">
        <w:t>The Publishing tab of the Edit Layer page</w:t>
      </w:r>
      <w:bookmarkEnd w:id="271"/>
      <w:bookmarkEnd w:id="272"/>
    </w:p>
    <w:p w:rsidR="007468B7" w:rsidRPr="007468B7" w:rsidRDefault="007468B7" w:rsidP="00640EB5">
      <w:r w:rsidRPr="007468B7">
        <w:t xml:space="preserve">After populating the fields in the </w:t>
      </w:r>
      <w:r w:rsidRPr="00E16422">
        <w:rPr>
          <w:b/>
        </w:rPr>
        <w:t>Data</w:t>
      </w:r>
      <w:r w:rsidRPr="007468B7">
        <w:t xml:space="preserve"> tab, click the </w:t>
      </w:r>
      <w:r w:rsidRPr="00E16422">
        <w:rPr>
          <w:b/>
        </w:rPr>
        <w:t>Publishing</w:t>
      </w:r>
      <w:r w:rsidR="00D54E01">
        <w:t xml:space="preserve"> tab</w:t>
      </w:r>
      <w:r w:rsidRPr="007468B7">
        <w:t>.</w:t>
      </w:r>
    </w:p>
    <w:p w:rsidR="007468B7" w:rsidRPr="007468B7" w:rsidRDefault="007468B7">
      <w:r w:rsidRPr="007468B7">
        <w:t xml:space="preserve">The </w:t>
      </w:r>
      <w:r w:rsidRPr="00E16422">
        <w:rPr>
          <w:b/>
        </w:rPr>
        <w:t>Publishing</w:t>
      </w:r>
      <w:r w:rsidRPr="007468B7">
        <w:t xml:space="preserve"> tab contains </w:t>
      </w:r>
      <w:r w:rsidRPr="00E16422">
        <w:rPr>
          <w:b/>
        </w:rPr>
        <w:t>Layer Style</w:t>
      </w:r>
      <w:r w:rsidRPr="007468B7">
        <w:t xml:space="preserve"> settings for the correspond</w:t>
      </w:r>
      <w:r w:rsidR="00E16422">
        <w:t xml:space="preserve">ing layer of your web service. </w:t>
      </w:r>
      <w:r w:rsidRPr="00E16422">
        <w:rPr>
          <w:b/>
        </w:rPr>
        <w:t>Layer Style</w:t>
      </w:r>
      <w:r w:rsidRPr="007468B7">
        <w:t xml:space="preserve"> settings are dependent on the geometry of the layer (point, line, polygon).</w:t>
      </w:r>
      <w:r w:rsidR="00E16422">
        <w:t xml:space="preserve"> See Section 5, </w:t>
      </w:r>
      <w:hyperlink w:anchor="_Styling" w:history="1">
        <w:r w:rsidR="00E16422" w:rsidRPr="00E16422">
          <w:rPr>
            <w:rStyle w:val="Hyperlink"/>
          </w:rPr>
          <w:t>Styling</w:t>
        </w:r>
      </w:hyperlink>
      <w:r w:rsidR="00E16422">
        <w:t>, of this document for more details.</w:t>
      </w:r>
    </w:p>
    <w:p w:rsidR="007468B7" w:rsidRPr="007468B7" w:rsidRDefault="007468B7">
      <w:r w:rsidRPr="007468B7">
        <w:t xml:space="preserve">Generally, it is faster and more precise to import </w:t>
      </w:r>
      <w:r w:rsidRPr="00E16422">
        <w:rPr>
          <w:b/>
        </w:rPr>
        <w:t>Layer Style</w:t>
      </w:r>
      <w:r w:rsidRPr="007468B7">
        <w:t xml:space="preserve"> settings from an existing style than it is to manually specify values for each field in the </w:t>
      </w:r>
      <w:r w:rsidRPr="00E16422">
        <w:rPr>
          <w:b/>
        </w:rPr>
        <w:t>Publishing</w:t>
      </w:r>
      <w:r w:rsidRPr="007468B7">
        <w:t xml:space="preserve"> tab.</w:t>
      </w:r>
      <w:r w:rsidR="003640C1">
        <w:t xml:space="preserve"> </w:t>
      </w:r>
      <w:r w:rsidRPr="007468B7">
        <w:t xml:space="preserve">To import </w:t>
      </w:r>
      <w:r w:rsidRPr="00E16422">
        <w:rPr>
          <w:b/>
        </w:rPr>
        <w:t>Layer Style</w:t>
      </w:r>
      <w:r w:rsidRPr="007468B7">
        <w:t xml:space="preserve"> settings from an existing style, select the desired style from the </w:t>
      </w:r>
      <w:r w:rsidRPr="007D5F8C">
        <w:rPr>
          <w:b/>
        </w:rPr>
        <w:t>Available Styles</w:t>
      </w:r>
      <w:r w:rsidRPr="007468B7">
        <w:t xml:space="preserve"> list. </w:t>
      </w:r>
    </w:p>
    <w:p w:rsidR="007468B7" w:rsidRPr="007468B7" w:rsidRDefault="007468B7">
      <w:r w:rsidRPr="007468B7">
        <w:t xml:space="preserve">To populate the </w:t>
      </w:r>
      <w:r w:rsidRPr="007D5F8C">
        <w:rPr>
          <w:b/>
        </w:rPr>
        <w:t>Available Styles</w:t>
      </w:r>
      <w:r w:rsidRPr="007468B7">
        <w:t xml:space="preserve"> list, you might need to import </w:t>
      </w:r>
      <w:r w:rsidR="007D5F8C">
        <w:t xml:space="preserve">layer styles from an SLD file. </w:t>
      </w:r>
      <w:r w:rsidRPr="007468B7">
        <w:t>For further instructions, see</w:t>
      </w:r>
      <w:r w:rsidR="007D5F8C">
        <w:t xml:space="preserve"> </w:t>
      </w:r>
      <w:hyperlink w:anchor="_Importing_Layer_Styles" w:history="1">
        <w:r w:rsidR="007D5F8C" w:rsidRPr="007D5F8C">
          <w:rPr>
            <w:rStyle w:val="Hyperlink"/>
          </w:rPr>
          <w:t>Appendix A.5.3, Importing Layer Styles from an SLD File</w:t>
        </w:r>
      </w:hyperlink>
      <w:r w:rsidRPr="007468B7">
        <w:t>.</w:t>
      </w:r>
      <w:r w:rsidR="003640C1">
        <w:t xml:space="preserve"> </w:t>
      </w:r>
    </w:p>
    <w:p w:rsidR="007468B7" w:rsidRPr="007468B7" w:rsidRDefault="007468B7">
      <w:r w:rsidRPr="007468B7">
        <w:t xml:space="preserve">When you have populated the fields in the </w:t>
      </w:r>
      <w:r w:rsidRPr="007D5F8C">
        <w:rPr>
          <w:b/>
        </w:rPr>
        <w:t>Publishing</w:t>
      </w:r>
      <w:r w:rsidRPr="007468B7">
        <w:t xml:space="preserve"> tab, click </w:t>
      </w:r>
      <w:r w:rsidRPr="007D5F8C">
        <w:rPr>
          <w:b/>
        </w:rPr>
        <w:t>Save</w:t>
      </w:r>
      <w:r w:rsidRPr="007468B7">
        <w:t>.</w:t>
      </w:r>
    </w:p>
    <w:p w:rsidR="007D5F8C" w:rsidRPr="00113A50" w:rsidRDefault="007468B7" w:rsidP="0087247F">
      <w:pPr>
        <w:pStyle w:val="Heading2"/>
        <w:numPr>
          <w:ilvl w:val="1"/>
          <w:numId w:val="40"/>
        </w:numPr>
      </w:pPr>
      <w:bookmarkStart w:id="273" w:name="_Importing_Layer_Styles"/>
      <w:bookmarkEnd w:id="273"/>
      <w:r w:rsidRPr="00113A50">
        <w:rPr>
          <w:sz w:val="20"/>
        </w:rPr>
        <w:t xml:space="preserve"> </w:t>
      </w:r>
      <w:bookmarkStart w:id="274" w:name="_Toc321148925"/>
      <w:bookmarkStart w:id="275" w:name="_Toc364676159"/>
      <w:r w:rsidR="007D5F8C" w:rsidRPr="00113A50">
        <w:t>Importing Layer Styles from an SLD File</w:t>
      </w:r>
      <w:bookmarkEnd w:id="274"/>
      <w:bookmarkEnd w:id="275"/>
    </w:p>
    <w:p w:rsidR="007D5F8C" w:rsidRPr="007468B7" w:rsidRDefault="007D5F8C" w:rsidP="00640EB5">
      <w:r w:rsidRPr="007468B7">
        <w:t xml:space="preserve">On the left side of the GeoServer </w:t>
      </w:r>
      <w:r w:rsidRPr="00643688">
        <w:rPr>
          <w:b/>
        </w:rPr>
        <w:t>Web Administration Interface</w:t>
      </w:r>
      <w:r w:rsidRPr="007468B7">
        <w:t xml:space="preserve">, under </w:t>
      </w:r>
      <w:r w:rsidRPr="00643688">
        <w:rPr>
          <w:b/>
        </w:rPr>
        <w:t>Data</w:t>
      </w:r>
      <w:r w:rsidRPr="007468B7">
        <w:t xml:space="preserve">, click </w:t>
      </w:r>
      <w:r w:rsidRPr="00643688">
        <w:rPr>
          <w:b/>
        </w:rPr>
        <w:t>Styles</w:t>
      </w:r>
      <w:r w:rsidRPr="007468B7">
        <w:t xml:space="preserve">. This will open the </w:t>
      </w:r>
      <w:r w:rsidRPr="00643688">
        <w:rPr>
          <w:b/>
        </w:rPr>
        <w:t>Styles</w:t>
      </w:r>
      <w:r w:rsidR="00643688">
        <w:t xml:space="preserve"> page</w:t>
      </w:r>
      <w:r w:rsidRPr="007468B7">
        <w:t>.</w:t>
      </w:r>
    </w:p>
    <w:p w:rsidR="007D5F8C" w:rsidRPr="007468B7" w:rsidRDefault="00643688">
      <w:r>
        <w:t xml:space="preserve">If the Style you want is not listed on the </w:t>
      </w:r>
      <w:r w:rsidR="007D5F8C" w:rsidRPr="00643688">
        <w:rPr>
          <w:b/>
        </w:rPr>
        <w:t>Styles</w:t>
      </w:r>
      <w:r w:rsidR="007D5F8C" w:rsidRPr="007468B7">
        <w:t xml:space="preserve"> page,</w:t>
      </w:r>
      <w:r>
        <w:t xml:space="preserve"> you will need to add it to the list by</w:t>
      </w:r>
      <w:r w:rsidR="007D5F8C" w:rsidRPr="007468B7">
        <w:t xml:space="preserve"> click</w:t>
      </w:r>
      <w:r>
        <w:t>ing</w:t>
      </w:r>
      <w:r w:rsidR="007D5F8C" w:rsidRPr="007468B7">
        <w:t xml:space="preserve"> </w:t>
      </w:r>
      <w:r w:rsidR="007D5F8C" w:rsidRPr="00643688">
        <w:rPr>
          <w:b/>
        </w:rPr>
        <w:t>Add a New Style</w:t>
      </w:r>
      <w:r w:rsidR="007D5F8C" w:rsidRPr="007468B7">
        <w:t xml:space="preserve">. This brings you to the </w:t>
      </w:r>
      <w:r w:rsidR="007D5F8C" w:rsidRPr="00643688">
        <w:rPr>
          <w:b/>
        </w:rPr>
        <w:t>Style Editor</w:t>
      </w:r>
      <w:r w:rsidR="007D5F8C" w:rsidRPr="007468B7">
        <w:t xml:space="preserve"> page.</w:t>
      </w:r>
    </w:p>
    <w:p w:rsidR="007D5F8C" w:rsidRPr="007468B7" w:rsidRDefault="007D5F8C">
      <w:r w:rsidRPr="007468B7">
        <w:t xml:space="preserve">On the Style Editor page, </w:t>
      </w:r>
      <w:r w:rsidR="00643688">
        <w:t>you have</w:t>
      </w:r>
      <w:r w:rsidRPr="007468B7">
        <w:t xml:space="preserve"> the choice to copy/paste an SLD or upload a .sld </w:t>
      </w:r>
      <w:hyperlink w:anchor="XML" w:history="1">
        <w:r w:rsidRPr="00643688">
          <w:rPr>
            <w:rStyle w:val="Hyperlink"/>
          </w:rPr>
          <w:t>XML</w:t>
        </w:r>
      </w:hyperlink>
      <w:r w:rsidRPr="007468B7">
        <w:t xml:space="preserve"> </w:t>
      </w:r>
      <w:r w:rsidR="00643688">
        <w:t>document</w:t>
      </w:r>
      <w:r w:rsidRPr="007468B7">
        <w:t>.</w:t>
      </w:r>
      <w:r w:rsidR="003640C1">
        <w:t xml:space="preserve"> </w:t>
      </w:r>
      <w:r w:rsidRPr="007468B7">
        <w:t xml:space="preserve">The </w:t>
      </w:r>
      <w:r w:rsidRPr="00643688">
        <w:rPr>
          <w:b/>
        </w:rPr>
        <w:t>Validate</w:t>
      </w:r>
      <w:r w:rsidRPr="007468B7">
        <w:t xml:space="preserve"> button may be used to validate the SLD file </w:t>
      </w:r>
      <w:r w:rsidR="00643688">
        <w:t xml:space="preserve">against a </w:t>
      </w:r>
      <w:hyperlink w:anchor="Schema" w:history="1">
        <w:r w:rsidR="00643688" w:rsidRPr="00643688">
          <w:rPr>
            <w:rStyle w:val="Hyperlink"/>
          </w:rPr>
          <w:t>schema</w:t>
        </w:r>
      </w:hyperlink>
      <w:r w:rsidR="00643688">
        <w:t xml:space="preserve"> </w:t>
      </w:r>
      <w:r w:rsidRPr="007468B7">
        <w:t>before using it.</w:t>
      </w:r>
      <w:r w:rsidR="003640C1">
        <w:t xml:space="preserve"> </w:t>
      </w:r>
      <w:r w:rsidRPr="007468B7">
        <w:t xml:space="preserve">Click </w:t>
      </w:r>
      <w:r w:rsidRPr="00643688">
        <w:rPr>
          <w:b/>
        </w:rPr>
        <w:t>Submit</w:t>
      </w:r>
      <w:r w:rsidRPr="007468B7">
        <w:t xml:space="preserve"> to add the SLD</w:t>
      </w:r>
      <w:r w:rsidR="00643688">
        <w:t xml:space="preserve"> to the list on the </w:t>
      </w:r>
      <w:r w:rsidR="00643688">
        <w:rPr>
          <w:b/>
        </w:rPr>
        <w:t>Styles</w:t>
      </w:r>
      <w:r w:rsidR="00643688">
        <w:t xml:space="preserve"> page</w:t>
      </w:r>
      <w:r w:rsidRPr="007468B7">
        <w:t>.</w:t>
      </w:r>
    </w:p>
    <w:p w:rsidR="007468B7" w:rsidRPr="000E3293" w:rsidRDefault="007468B7" w:rsidP="0087247F">
      <w:pPr>
        <w:pStyle w:val="Heading2"/>
        <w:numPr>
          <w:ilvl w:val="1"/>
          <w:numId w:val="40"/>
        </w:numPr>
      </w:pPr>
      <w:bookmarkStart w:id="276" w:name="_Toc321148926"/>
      <w:bookmarkStart w:id="277" w:name="_Toc364676160"/>
      <w:r w:rsidRPr="000E3293">
        <w:t>Finishing Up</w:t>
      </w:r>
      <w:bookmarkEnd w:id="276"/>
      <w:bookmarkEnd w:id="277"/>
    </w:p>
    <w:p w:rsidR="007468B7" w:rsidRDefault="007468B7" w:rsidP="002A5DE2">
      <w:r w:rsidRPr="007468B7">
        <w:t xml:space="preserve">Repeat </w:t>
      </w:r>
      <w:hyperlink w:anchor="_Adding_Layers_to" w:history="1">
        <w:r w:rsidR="00283E2D" w:rsidRPr="00283E2D">
          <w:rPr>
            <w:rStyle w:val="Hyperlink"/>
          </w:rPr>
          <w:t>Appendix A.5</w:t>
        </w:r>
      </w:hyperlink>
      <w:r w:rsidR="003640C1">
        <w:t xml:space="preserve"> </w:t>
      </w:r>
      <w:r w:rsidR="00283E2D">
        <w:t xml:space="preserve">until all data you wish </w:t>
      </w:r>
      <w:r w:rsidRPr="007468B7">
        <w:t xml:space="preserve">to </w:t>
      </w:r>
      <w:r w:rsidR="00283E2D">
        <w:t xml:space="preserve">publish has been added to the desired workspace. </w:t>
      </w:r>
      <w:r w:rsidR="0023094F">
        <w:t xml:space="preserve">When finished, </w:t>
      </w:r>
      <w:r w:rsidR="00D54E01">
        <w:t>return</w:t>
      </w:r>
      <w:r w:rsidR="0023094F">
        <w:t xml:space="preserve"> to Section 7, </w:t>
      </w:r>
      <w:hyperlink w:anchor="_Testing_Your_Web" w:history="1">
        <w:r w:rsidR="0023094F" w:rsidRPr="0023094F">
          <w:rPr>
            <w:rStyle w:val="Hyperlink"/>
          </w:rPr>
          <w:t>Testing Your Web Service</w:t>
        </w:r>
      </w:hyperlink>
      <w:r w:rsidR="0023094F">
        <w:t>.</w:t>
      </w:r>
    </w:p>
    <w:p w:rsidR="00283E2D" w:rsidRPr="004D69C0" w:rsidRDefault="004D69C0" w:rsidP="0087247F">
      <w:pPr>
        <w:pStyle w:val="Heading2"/>
        <w:numPr>
          <w:ilvl w:val="1"/>
          <w:numId w:val="40"/>
        </w:numPr>
      </w:pPr>
      <w:bookmarkStart w:id="278" w:name="_Toc321148927"/>
      <w:bookmarkStart w:id="279" w:name="_Toc364676161"/>
      <w:r w:rsidRPr="004D69C0">
        <w:t xml:space="preserve">GeoServer </w:t>
      </w:r>
      <w:r w:rsidR="00283E2D" w:rsidRPr="004D69C0">
        <w:t>Troubleshooting</w:t>
      </w:r>
      <w:bookmarkEnd w:id="278"/>
      <w:bookmarkEnd w:id="279"/>
    </w:p>
    <w:p w:rsidR="00283E2D" w:rsidRPr="0023094F" w:rsidRDefault="00283E2D" w:rsidP="0087247F">
      <w:pPr>
        <w:pStyle w:val="question"/>
      </w:pPr>
      <w:r w:rsidRPr="0023094F">
        <w:t>Q:</w:t>
      </w:r>
      <w:r w:rsidR="003640C1">
        <w:t xml:space="preserve"> </w:t>
      </w:r>
      <w:r w:rsidRPr="0023094F">
        <w:t>I made a change in the database on my server and now the service is not working.</w:t>
      </w:r>
    </w:p>
    <w:p w:rsidR="00283E2D" w:rsidRPr="007468B7" w:rsidRDefault="00283E2D" w:rsidP="002A5DE2">
      <w:r w:rsidRPr="007468B7">
        <w:t>A: Try clearing the cache and reloading GeoServer on the Server Status page (Figure 22).</w:t>
      </w:r>
      <w:r w:rsidR="003640C1">
        <w:t xml:space="preserve"> </w:t>
      </w:r>
      <w:r w:rsidRPr="007468B7">
        <w:t xml:space="preserve">If that doesn’t work, try hard restarting the service through Apache Tomcat. </w:t>
      </w:r>
    </w:p>
    <w:p w:rsidR="00283E2D" w:rsidRPr="0023094F" w:rsidRDefault="00283E2D" w:rsidP="0087247F">
      <w:pPr>
        <w:pStyle w:val="question"/>
      </w:pPr>
      <w:r w:rsidRPr="0023094F">
        <w:t>Q:</w:t>
      </w:r>
      <w:r w:rsidR="003640C1">
        <w:t xml:space="preserve"> </w:t>
      </w:r>
      <w:r w:rsidRPr="0023094F">
        <w:t>Can I use a replicated Feature Class to create a service on Geoserver?</w:t>
      </w:r>
    </w:p>
    <w:p w:rsidR="00283E2D" w:rsidRPr="007468B7" w:rsidRDefault="00283E2D" w:rsidP="002A5DE2">
      <w:r w:rsidRPr="007468B7">
        <w:t>A:</w:t>
      </w:r>
      <w:r w:rsidR="003640C1">
        <w:t xml:space="preserve"> </w:t>
      </w:r>
      <w:r w:rsidRPr="007468B7">
        <w:t xml:space="preserve">No. </w:t>
      </w:r>
    </w:p>
    <w:p w:rsidR="00283E2D" w:rsidRPr="0087247F" w:rsidRDefault="00283E2D" w:rsidP="0087247F">
      <w:pPr>
        <w:pStyle w:val="question"/>
        <w:rPr>
          <w:rStyle w:val="questionChar"/>
        </w:rPr>
      </w:pPr>
      <w:r w:rsidRPr="0087247F">
        <w:rPr>
          <w:rStyle w:val="questionChar"/>
        </w:rPr>
        <w:lastRenderedPageBreak/>
        <w:t>Q:</w:t>
      </w:r>
      <w:r w:rsidR="003640C1" w:rsidRPr="0087247F">
        <w:rPr>
          <w:rStyle w:val="questionChar"/>
        </w:rPr>
        <w:t xml:space="preserve"> </w:t>
      </w:r>
      <w:r w:rsidRPr="0087247F">
        <w:rPr>
          <w:rStyle w:val="questionChar"/>
        </w:rPr>
        <w:t>I set up my services under three separate workspaces.</w:t>
      </w:r>
      <w:r w:rsidR="003640C1" w:rsidRPr="0087247F">
        <w:rPr>
          <w:rStyle w:val="questionChar"/>
        </w:rPr>
        <w:t xml:space="preserve"> </w:t>
      </w:r>
      <w:r w:rsidRPr="0087247F">
        <w:rPr>
          <w:rStyle w:val="questionChar"/>
        </w:rPr>
        <w:t>When I connected to the WMS in</w:t>
      </w:r>
      <w:r w:rsidRPr="0023094F">
        <w:t xml:space="preserve"> ArcCatalog, all the layers appeared as one bundle.</w:t>
      </w:r>
      <w:r w:rsidR="003640C1">
        <w:t xml:space="preserve"> </w:t>
      </w:r>
      <w:r w:rsidRPr="0023094F">
        <w:t xml:space="preserve">Is there a way to separate them out so I can add </w:t>
      </w:r>
      <w:r w:rsidRPr="0087247F">
        <w:rPr>
          <w:rStyle w:val="questionChar"/>
        </w:rPr>
        <w:t>them individually?</w:t>
      </w:r>
    </w:p>
    <w:p w:rsidR="00283E2D" w:rsidRPr="007468B7" w:rsidRDefault="00283E2D" w:rsidP="002A5DE2">
      <w:r w:rsidRPr="007468B7">
        <w:t>A:</w:t>
      </w:r>
      <w:r w:rsidR="003640C1">
        <w:t xml:space="preserve"> </w:t>
      </w:r>
      <w:r w:rsidRPr="007468B7">
        <w:t>Yes.</w:t>
      </w:r>
    </w:p>
    <w:p w:rsidR="00283E2D" w:rsidRPr="007468B7" w:rsidRDefault="00283E2D" w:rsidP="002A5DE2">
      <w:r w:rsidRPr="007468B7">
        <w:t>Though setting up your services under different workspaces seems to imply that they can be accessed as discrete services, Geoserver defaults to providing one capabilities document containing the information for all of the services set up on your instance of GeoServer.</w:t>
      </w:r>
      <w:r w:rsidR="003640C1">
        <w:t xml:space="preserve"> </w:t>
      </w:r>
      <w:r w:rsidRPr="007468B7">
        <w:t xml:space="preserve">To access workspaces individually, you will need customize your Get request to specify the desired workspace. </w:t>
      </w:r>
    </w:p>
    <w:p w:rsidR="00283E2D" w:rsidRPr="007468B7" w:rsidRDefault="00283E2D" w:rsidP="002A5DE2">
      <w:r w:rsidRPr="007468B7">
        <w:t>For example: the Arizona Geological Survey runs three services on Geoserver (</w:t>
      </w:r>
      <w:hyperlink r:id="rId80" w:history="1">
        <w:r w:rsidRPr="005E265F">
          <w:rPr>
            <w:rStyle w:val="Hyperlink"/>
          </w:rPr>
          <w:t>http://services.azgs.az.gov/geoserver/web/</w:t>
        </w:r>
      </w:hyperlink>
      <w:r w:rsidRPr="007468B7">
        <w:t>):</w:t>
      </w:r>
    </w:p>
    <w:p w:rsidR="00283E2D" w:rsidRPr="004D69C0" w:rsidRDefault="00283E2D" w:rsidP="002A5DE2">
      <w:pPr>
        <w:pStyle w:val="ListParagraph"/>
        <w:numPr>
          <w:ilvl w:val="0"/>
          <w:numId w:val="22"/>
        </w:numPr>
      </w:pPr>
      <w:r w:rsidRPr="004D69C0">
        <w:t>GeologicUnitView</w:t>
      </w:r>
    </w:p>
    <w:p w:rsidR="00283E2D" w:rsidRPr="004D69C0" w:rsidRDefault="00283E2D" w:rsidP="002A5DE2">
      <w:pPr>
        <w:pStyle w:val="ListParagraph"/>
        <w:numPr>
          <w:ilvl w:val="0"/>
          <w:numId w:val="22"/>
        </w:numPr>
      </w:pPr>
      <w:r w:rsidRPr="004D69C0">
        <w:t>FaultView</w:t>
      </w:r>
    </w:p>
    <w:p w:rsidR="00283E2D" w:rsidRPr="004D69C0" w:rsidRDefault="00283E2D" w:rsidP="002A5DE2">
      <w:pPr>
        <w:pStyle w:val="ListParagraph"/>
        <w:numPr>
          <w:ilvl w:val="0"/>
          <w:numId w:val="22"/>
        </w:numPr>
      </w:pPr>
      <w:r w:rsidRPr="004D69C0">
        <w:t>ContactView</w:t>
      </w:r>
    </w:p>
    <w:p w:rsidR="00283E2D" w:rsidRPr="007468B7" w:rsidRDefault="00283E2D" w:rsidP="002A5DE2">
      <w:r w:rsidRPr="007468B7">
        <w:t>To perform a GetCapabilities request for GeologicUnitView, your GetCapabilities request will appear as follows:</w:t>
      </w:r>
    </w:p>
    <w:p w:rsidR="00283E2D" w:rsidRPr="007468B7" w:rsidRDefault="005C37E8" w:rsidP="0087247F">
      <w:pPr>
        <w:ind w:left="720"/>
      </w:pPr>
      <w:hyperlink r:id="rId81" w:history="1">
        <w:r w:rsidR="00283E2D" w:rsidRPr="003640C1">
          <w:rPr>
            <w:rStyle w:val="Hyperlink"/>
          </w:rPr>
          <w:t>http://services.azgs.az.gov/geoserver/GeologicUnitView/ows?service=wms&amp;version=1.3.0&amp;request=GetCapabilities</w:t>
        </w:r>
      </w:hyperlink>
    </w:p>
    <w:p w:rsidR="00283E2D" w:rsidRPr="007468B7" w:rsidRDefault="00283E2D" w:rsidP="002A5DE2">
      <w:r w:rsidRPr="007468B7">
        <w:t xml:space="preserve">This URL opens the </w:t>
      </w:r>
      <w:hyperlink w:anchor="WMS" w:history="1">
        <w:r w:rsidRPr="003640C1">
          <w:rPr>
            <w:rStyle w:val="Hyperlink"/>
          </w:rPr>
          <w:t>WMS</w:t>
        </w:r>
      </w:hyperlink>
      <w:r w:rsidRPr="007468B7">
        <w:t xml:space="preserve"> </w:t>
      </w:r>
      <w:r w:rsidRPr="003640C1">
        <w:rPr>
          <w:b/>
        </w:rPr>
        <w:t>capabilities document</w:t>
      </w:r>
      <w:r w:rsidRPr="007468B7">
        <w:t xml:space="preserve"> for the GeologicUnitView workspace only. A generic form of the service endpoint for the request is as follows:</w:t>
      </w:r>
    </w:p>
    <w:p w:rsidR="00283E2D" w:rsidRPr="003640C1" w:rsidRDefault="00283E2D" w:rsidP="002A5DE2">
      <w:r w:rsidRPr="003640C1">
        <w:t>http://[host server]/geoserver/[Workspace Name]/ows</w:t>
      </w:r>
    </w:p>
    <w:p w:rsidR="00283E2D" w:rsidRPr="007468B7" w:rsidRDefault="00283E2D" w:rsidP="002A5DE2">
      <w:r w:rsidRPr="007468B7">
        <w:t>Individual workspaces can be added in ArcGIS, as well.</w:t>
      </w:r>
    </w:p>
    <w:p w:rsidR="00283E2D" w:rsidRPr="003640C1" w:rsidRDefault="00283E2D" w:rsidP="0087247F">
      <w:pPr>
        <w:pStyle w:val="question"/>
      </w:pPr>
      <w:r w:rsidRPr="003640C1">
        <w:t>Q:</w:t>
      </w:r>
      <w:r w:rsidR="003640C1">
        <w:t xml:space="preserve"> </w:t>
      </w:r>
      <w:r w:rsidRPr="003640C1">
        <w:t>Is it possible to configure GeoServer so that I do not need to use PostGIS?</w:t>
      </w:r>
    </w:p>
    <w:p w:rsidR="00283E2D" w:rsidRPr="007468B7" w:rsidRDefault="00283E2D" w:rsidP="002A5DE2">
      <w:r w:rsidRPr="007468B7">
        <w:t>A:</w:t>
      </w:r>
      <w:r w:rsidR="003640C1">
        <w:t xml:space="preserve"> </w:t>
      </w:r>
      <w:r w:rsidRPr="007468B7">
        <w:t>Try installing the ArcSDE plug-in for GeoServer.</w:t>
      </w:r>
      <w:r w:rsidR="003640C1">
        <w:t xml:space="preserve"> </w:t>
      </w:r>
      <w:r w:rsidRPr="007468B7">
        <w:t xml:space="preserve">To do this, you will need to download the extension from GeoServer’s website. Make sure to match the versions of the extension and GeoServer. </w:t>
      </w:r>
    </w:p>
    <w:p w:rsidR="00283E2D" w:rsidRPr="003640C1" w:rsidRDefault="00283E2D" w:rsidP="0087247F">
      <w:pPr>
        <w:pStyle w:val="question"/>
      </w:pPr>
      <w:r w:rsidRPr="003640C1">
        <w:t>Q: All of my data are in Shapefiles.</w:t>
      </w:r>
      <w:r w:rsidR="003640C1">
        <w:t xml:space="preserve"> </w:t>
      </w:r>
      <w:r w:rsidRPr="003640C1">
        <w:t>Can I deploy a shapefile as a GeoSciML-portrayal service?</w:t>
      </w:r>
    </w:p>
    <w:p w:rsidR="00283E2D" w:rsidRPr="007468B7" w:rsidRDefault="00283E2D" w:rsidP="002A5DE2">
      <w:r w:rsidRPr="007468B7">
        <w:t>A:</w:t>
      </w:r>
      <w:r w:rsidR="003640C1">
        <w:t xml:space="preserve"> </w:t>
      </w:r>
      <w:r w:rsidRPr="007468B7">
        <w:t>The problem you will run into is the truncation of field na</w:t>
      </w:r>
      <w:r w:rsidR="003640C1">
        <w:t xml:space="preserve">mes that occurs in shapefiles. </w:t>
      </w:r>
      <w:r w:rsidRPr="007468B7">
        <w:t>Ideally you will have a full version of the data in PostGIS.</w:t>
      </w:r>
      <w:r w:rsidR="003640C1">
        <w:t xml:space="preserve"> </w:t>
      </w:r>
      <w:r w:rsidRPr="007468B7">
        <w:t>As mentioned in the above document, to be compliant with GeoSciML-portrayal, you will need to make sure there is no truncation in field names; they must be an exact match</w:t>
      </w:r>
      <w:r w:rsidR="003640C1">
        <w:t xml:space="preserve"> </w:t>
      </w:r>
      <w:r w:rsidRPr="007468B7">
        <w:t>for the GeoSciML-portrayal schema.</w:t>
      </w:r>
    </w:p>
    <w:p w:rsidR="00283E2D" w:rsidRPr="003640C1" w:rsidRDefault="00283E2D" w:rsidP="0087247F">
      <w:pPr>
        <w:pStyle w:val="question"/>
      </w:pPr>
      <w:r w:rsidRPr="003640C1">
        <w:t>Q:</w:t>
      </w:r>
      <w:r w:rsidR="003640C1" w:rsidRPr="003640C1">
        <w:t xml:space="preserve"> </w:t>
      </w:r>
      <w:r w:rsidRPr="003640C1">
        <w:t>I would like to deploy a service using full GeoSciML v.3.0 schema; where can I go?</w:t>
      </w:r>
    </w:p>
    <w:p w:rsidR="00283E2D" w:rsidRPr="007468B7" w:rsidRDefault="00283E2D" w:rsidP="002A5DE2">
      <w:r w:rsidRPr="007468B7">
        <w:t>A: Visit the GeoSciML website at</w:t>
      </w:r>
      <w:r w:rsidR="00D54E01">
        <w:t xml:space="preserve"> </w:t>
      </w:r>
      <w:hyperlink r:id="rId82" w:history="1">
        <w:r w:rsidR="00D54E01" w:rsidRPr="00D54E01">
          <w:rPr>
            <w:rStyle w:val="Hyperlink"/>
          </w:rPr>
          <w:t>http://www.geosciml.org/</w:t>
        </w:r>
      </w:hyperlink>
      <w:r w:rsidR="00810526">
        <w:t>.</w:t>
      </w:r>
    </w:p>
    <w:p w:rsidR="00283E2D" w:rsidRPr="00810526" w:rsidRDefault="00283E2D" w:rsidP="0087247F">
      <w:pPr>
        <w:pStyle w:val="question"/>
      </w:pPr>
      <w:r w:rsidRPr="00810526">
        <w:t>Q:</w:t>
      </w:r>
      <w:r w:rsidR="003640C1" w:rsidRPr="00810526">
        <w:t xml:space="preserve"> </w:t>
      </w:r>
      <w:r w:rsidRPr="00810526">
        <w:t xml:space="preserve">Why would I want to create a </w:t>
      </w:r>
      <w:hyperlink w:anchor="WMS" w:history="1">
        <w:r w:rsidRPr="00810526">
          <w:rPr>
            <w:rStyle w:val="Hyperlink"/>
            <w:b/>
          </w:rPr>
          <w:t>WMS</w:t>
        </w:r>
      </w:hyperlink>
      <w:r w:rsidRPr="00810526">
        <w:t xml:space="preserve"> or </w:t>
      </w:r>
      <w:hyperlink w:anchor="WFS" w:history="1">
        <w:r w:rsidRPr="00810526">
          <w:rPr>
            <w:rStyle w:val="Hyperlink"/>
            <w:b/>
          </w:rPr>
          <w:t>WFS</w:t>
        </w:r>
      </w:hyperlink>
      <w:r w:rsidRPr="00810526">
        <w:t xml:space="preserve"> at all?</w:t>
      </w:r>
    </w:p>
    <w:p w:rsidR="00283E2D" w:rsidRPr="007468B7" w:rsidRDefault="00283E2D" w:rsidP="002A5DE2">
      <w:r w:rsidRPr="007468B7">
        <w:lastRenderedPageBreak/>
        <w:t>A:</w:t>
      </w:r>
      <w:r w:rsidR="003640C1">
        <w:t xml:space="preserve"> </w:t>
      </w:r>
      <w:r w:rsidRPr="007468B7">
        <w:t>To display</w:t>
      </w:r>
      <w:r w:rsidR="00810526">
        <w:t xml:space="preserve"> your</w:t>
      </w:r>
      <w:r w:rsidRPr="007468B7">
        <w:t xml:space="preserve"> data in a map format.</w:t>
      </w:r>
      <w:r w:rsidR="003640C1">
        <w:t xml:space="preserve"> </w:t>
      </w:r>
      <w:r w:rsidRPr="007468B7">
        <w:t>Map format shows:</w:t>
      </w:r>
      <w:r w:rsidR="003640C1">
        <w:t xml:space="preserve"> </w:t>
      </w:r>
      <w:r w:rsidRPr="007468B7">
        <w:t>data relative to its geographical surroundings, data relative to other data on the same map, data points relative to other data points in the same dataset (size, quantity, order, etc).</w:t>
      </w:r>
    </w:p>
    <w:p w:rsidR="00283E2D" w:rsidRPr="00810526" w:rsidRDefault="00283E2D" w:rsidP="0087247F">
      <w:pPr>
        <w:pStyle w:val="question"/>
      </w:pPr>
      <w:r w:rsidRPr="00810526">
        <w:t>Q:</w:t>
      </w:r>
      <w:r w:rsidR="003640C1" w:rsidRPr="00810526">
        <w:t xml:space="preserve"> </w:t>
      </w:r>
      <w:r w:rsidRPr="00810526">
        <w:t>How do I use the ArcCatalog Interoperability Extension?</w:t>
      </w:r>
    </w:p>
    <w:p w:rsidR="00283E2D" w:rsidRPr="007468B7" w:rsidRDefault="00283E2D" w:rsidP="0087247F">
      <w:pPr>
        <w:spacing w:after="0"/>
      </w:pPr>
      <w:r w:rsidRPr="007468B7">
        <w:t>A:</w:t>
      </w:r>
      <w:r w:rsidR="003640C1">
        <w:t xml:space="preserve"> </w:t>
      </w:r>
      <w:r w:rsidRPr="007468B7">
        <w:t>Here is a brief tutorial on connecting to the WFS in ArcCatalog.</w:t>
      </w:r>
    </w:p>
    <w:p w:rsidR="00283E2D" w:rsidRPr="00810526" w:rsidRDefault="00283E2D" w:rsidP="002A5DE2">
      <w:pPr>
        <w:pStyle w:val="ListParagraph"/>
        <w:numPr>
          <w:ilvl w:val="0"/>
          <w:numId w:val="25"/>
        </w:numPr>
      </w:pPr>
      <w:r w:rsidRPr="00810526">
        <w:t>Open ArcCatalog</w:t>
      </w:r>
    </w:p>
    <w:p w:rsidR="00283E2D" w:rsidRPr="00810526" w:rsidRDefault="00283E2D" w:rsidP="002A5DE2">
      <w:pPr>
        <w:pStyle w:val="ListParagraph"/>
        <w:numPr>
          <w:ilvl w:val="0"/>
          <w:numId w:val="25"/>
        </w:numPr>
      </w:pPr>
      <w:r w:rsidRPr="00810526">
        <w:t>Enable the Interoperability Extension</w:t>
      </w:r>
    </w:p>
    <w:p w:rsidR="00283E2D" w:rsidRPr="00810526" w:rsidRDefault="00283E2D" w:rsidP="002A5DE2">
      <w:pPr>
        <w:pStyle w:val="ListParagraph"/>
        <w:numPr>
          <w:ilvl w:val="1"/>
          <w:numId w:val="25"/>
        </w:numPr>
      </w:pPr>
      <w:r w:rsidRPr="00810526">
        <w:t xml:space="preserve">For more information visit </w:t>
      </w:r>
      <w:hyperlink r:id="rId83" w:history="1">
        <w:r w:rsidRPr="00810526">
          <w:rPr>
            <w:rStyle w:val="Hyperlink"/>
          </w:rPr>
          <w:t>http://www.esri.com/software/arcgis/extensions/datainteroperability/common-questions.html</w:t>
        </w:r>
      </w:hyperlink>
    </w:p>
    <w:p w:rsidR="00283E2D" w:rsidRPr="00810526" w:rsidRDefault="00283E2D" w:rsidP="002A5DE2">
      <w:pPr>
        <w:pStyle w:val="ListParagraph"/>
        <w:numPr>
          <w:ilvl w:val="0"/>
          <w:numId w:val="25"/>
        </w:numPr>
      </w:pPr>
      <w:r w:rsidRPr="00810526">
        <w:t>Click Add Interoperability Connection</w:t>
      </w:r>
      <w:r w:rsidR="00810526">
        <w:t>; this will bring up the Interoperability Connection dialog box:</w:t>
      </w:r>
    </w:p>
    <w:p w:rsidR="00283E2D" w:rsidRPr="00810526" w:rsidRDefault="00810526" w:rsidP="002A5DE2">
      <w:pPr>
        <w:pStyle w:val="ListParagraph"/>
        <w:numPr>
          <w:ilvl w:val="1"/>
          <w:numId w:val="26"/>
        </w:numPr>
      </w:pPr>
      <w:r>
        <w:t>C</w:t>
      </w:r>
      <w:r w:rsidR="00283E2D" w:rsidRPr="00810526">
        <w:t>lick the</w:t>
      </w:r>
      <w:r>
        <w:t xml:space="preserve"> ‘</w:t>
      </w:r>
      <w:r w:rsidRPr="00810526">
        <w:rPr>
          <w:b/>
        </w:rPr>
        <w:t>…</w:t>
      </w:r>
      <w:r>
        <w:t>’</w:t>
      </w:r>
      <w:r w:rsidR="00283E2D" w:rsidRPr="00810526">
        <w:t xml:space="preserve">button next to </w:t>
      </w:r>
      <w:r w:rsidR="00283E2D" w:rsidRPr="00810526">
        <w:rPr>
          <w:b/>
        </w:rPr>
        <w:t>Format</w:t>
      </w:r>
      <w:r w:rsidR="00283E2D" w:rsidRPr="00810526">
        <w:t xml:space="preserve"> and select the appropriate format</w:t>
      </w:r>
    </w:p>
    <w:p w:rsidR="00283E2D" w:rsidRPr="00810526" w:rsidRDefault="00810526" w:rsidP="002A5DE2">
      <w:pPr>
        <w:pStyle w:val="ListParagraph"/>
        <w:numPr>
          <w:ilvl w:val="1"/>
          <w:numId w:val="26"/>
        </w:numPr>
      </w:pPr>
      <w:r>
        <w:t>P</w:t>
      </w:r>
      <w:r w:rsidR="00283E2D" w:rsidRPr="00810526">
        <w:t xml:space="preserve">aste </w:t>
      </w:r>
      <w:r w:rsidR="00283E2D" w:rsidRPr="00810526">
        <w:rPr>
          <w:b/>
        </w:rPr>
        <w:t>the service endpoint</w:t>
      </w:r>
      <w:r w:rsidR="00283E2D" w:rsidRPr="00810526">
        <w:t xml:space="preserve"> for the service you want to add</w:t>
      </w:r>
      <w:r>
        <w:t xml:space="preserve"> into the appropriate field</w:t>
      </w:r>
      <w:r w:rsidR="003640C1" w:rsidRPr="00810526">
        <w:t xml:space="preserve"> </w:t>
      </w:r>
    </w:p>
    <w:p w:rsidR="00283E2D" w:rsidRPr="00810526" w:rsidRDefault="00810526" w:rsidP="002A5DE2">
      <w:pPr>
        <w:pStyle w:val="ListParagraph"/>
        <w:numPr>
          <w:ilvl w:val="1"/>
          <w:numId w:val="26"/>
        </w:numPr>
      </w:pPr>
      <w:r>
        <w:t>C</w:t>
      </w:r>
      <w:r w:rsidR="00283E2D" w:rsidRPr="00810526">
        <w:t xml:space="preserve">lick the </w:t>
      </w:r>
      <w:r w:rsidR="00283E2D" w:rsidRPr="00810526">
        <w:rPr>
          <w:b/>
        </w:rPr>
        <w:t>Parameters</w:t>
      </w:r>
      <w:r w:rsidR="00283E2D" w:rsidRPr="00810526">
        <w:t xml:space="preserve"> button.</w:t>
      </w:r>
      <w:r w:rsidR="003640C1" w:rsidRPr="00810526">
        <w:t xml:space="preserve"> </w:t>
      </w:r>
      <w:r>
        <w:t>In the window that appears</w:t>
      </w:r>
      <w:r w:rsidR="00283E2D" w:rsidRPr="00810526">
        <w:t>, click the</w:t>
      </w:r>
      <w:r w:rsidR="003640C1" w:rsidRPr="00810526">
        <w:t xml:space="preserve"> </w:t>
      </w:r>
      <w:r>
        <w:t>‘</w:t>
      </w:r>
      <w:r>
        <w:rPr>
          <w:b/>
        </w:rPr>
        <w:t>…</w:t>
      </w:r>
      <w:r>
        <w:t>’ button</w:t>
      </w:r>
      <w:r w:rsidR="00283E2D" w:rsidRPr="00810526">
        <w:t xml:space="preserve"> next to </w:t>
      </w:r>
      <w:r w:rsidR="00283E2D" w:rsidRPr="00810526">
        <w:rPr>
          <w:b/>
        </w:rPr>
        <w:t>Table List</w:t>
      </w:r>
      <w:r w:rsidR="00283E2D" w:rsidRPr="00810526">
        <w:t xml:space="preserve"> and select the tables you wish to load.</w:t>
      </w:r>
      <w:r w:rsidR="003640C1" w:rsidRPr="00810526">
        <w:t xml:space="preserve"> </w:t>
      </w:r>
      <w:r>
        <w:t>C</w:t>
      </w:r>
      <w:r w:rsidR="00283E2D" w:rsidRPr="00810526">
        <w:t xml:space="preserve">onfirm that the </w:t>
      </w:r>
      <w:r w:rsidR="00283E2D" w:rsidRPr="00810526">
        <w:rPr>
          <w:b/>
        </w:rPr>
        <w:t>Max Features</w:t>
      </w:r>
      <w:r w:rsidR="00283E2D" w:rsidRPr="00810526">
        <w:t xml:space="preserve"> box is scaled appropriately</w:t>
      </w:r>
    </w:p>
    <w:p w:rsidR="00283E2D" w:rsidRPr="00810526" w:rsidRDefault="00283E2D" w:rsidP="002A5DE2">
      <w:pPr>
        <w:pStyle w:val="ListParagraph"/>
        <w:numPr>
          <w:ilvl w:val="2"/>
          <w:numId w:val="26"/>
        </w:numPr>
      </w:pPr>
      <w:r w:rsidRPr="00810526">
        <w:t>If you are loading a dataset with 10 million features, the Max Features box must be scaled to ten million.</w:t>
      </w:r>
      <w:r w:rsidR="003640C1" w:rsidRPr="00810526">
        <w:t xml:space="preserve"> </w:t>
      </w:r>
      <w:r w:rsidRPr="00810526">
        <w:t>If you are loading a dataset with three (3) data points, the Max Features box can be scaled down quite a bit.</w:t>
      </w:r>
    </w:p>
    <w:p w:rsidR="00283E2D" w:rsidRPr="00810526" w:rsidRDefault="00283E2D" w:rsidP="002A5DE2">
      <w:pPr>
        <w:pStyle w:val="ListParagraph"/>
        <w:numPr>
          <w:ilvl w:val="1"/>
          <w:numId w:val="26"/>
        </w:numPr>
      </w:pPr>
      <w:r w:rsidRPr="00810526">
        <w:t xml:space="preserve">Click </w:t>
      </w:r>
      <w:r w:rsidRPr="00810526">
        <w:rPr>
          <w:b/>
        </w:rPr>
        <w:t>OK</w:t>
      </w:r>
      <w:r w:rsidRPr="00810526">
        <w:t xml:space="preserve"> in the Interoperability Connection dialogue box.</w:t>
      </w:r>
    </w:p>
    <w:p w:rsidR="00283E2D" w:rsidRPr="00810526" w:rsidRDefault="00283E2D" w:rsidP="002A5DE2">
      <w:pPr>
        <w:pStyle w:val="ListParagraph"/>
        <w:numPr>
          <w:ilvl w:val="0"/>
          <w:numId w:val="25"/>
        </w:numPr>
      </w:pPr>
      <w:r w:rsidRPr="00810526">
        <w:t>Depending on the size of the dataset, it may take some time to load.</w:t>
      </w:r>
      <w:r w:rsidR="003640C1" w:rsidRPr="00810526">
        <w:t xml:space="preserve"> </w:t>
      </w:r>
      <w:r w:rsidRPr="00810526">
        <w:t xml:space="preserve">When it </w:t>
      </w:r>
      <w:r w:rsidR="00810526">
        <w:t>has loaded</w:t>
      </w:r>
      <w:r w:rsidRPr="00810526">
        <w:t>, expand the Connection (you can also rename the connection, which can be helpful).</w:t>
      </w:r>
    </w:p>
    <w:p w:rsidR="00283E2D" w:rsidRDefault="00283E2D" w:rsidP="002A5DE2">
      <w:pPr>
        <w:pStyle w:val="ListParagraph"/>
        <w:numPr>
          <w:ilvl w:val="0"/>
          <w:numId w:val="25"/>
        </w:numPr>
      </w:pPr>
      <w:r w:rsidRPr="00810526">
        <w:t>Add your service to ArcMap</w:t>
      </w:r>
    </w:p>
    <w:p w:rsidR="00220077" w:rsidRDefault="00220077" w:rsidP="0087247F">
      <w:pPr>
        <w:pStyle w:val="Heading1"/>
        <w:numPr>
          <w:ilvl w:val="0"/>
          <w:numId w:val="0"/>
        </w:numPr>
      </w:pPr>
      <w:bookmarkStart w:id="280" w:name="_Appendix_B:_Deploying"/>
      <w:bookmarkStart w:id="281" w:name="_Toc321148928"/>
      <w:bookmarkStart w:id="282" w:name="_Toc364676162"/>
      <w:bookmarkEnd w:id="280"/>
      <w:r>
        <w:t>Appendix B: Deploying GeoSciML-Portrayal Web Services in ArcGIS Server</w:t>
      </w:r>
      <w:bookmarkEnd w:id="281"/>
      <w:bookmarkEnd w:id="282"/>
    </w:p>
    <w:p w:rsidR="00220077" w:rsidRDefault="00220077" w:rsidP="00640EB5">
      <w:r>
        <w:t>This appendix provides a tutorial of GeoSciML-portrayal web service deployment in a GeoServer environment.</w:t>
      </w:r>
    </w:p>
    <w:p w:rsidR="00220077" w:rsidRPr="00220077" w:rsidRDefault="00220077" w:rsidP="0087247F">
      <w:pPr>
        <w:pStyle w:val="Heading2"/>
        <w:numPr>
          <w:ilvl w:val="1"/>
          <w:numId w:val="54"/>
        </w:numPr>
      </w:pPr>
      <w:bookmarkStart w:id="283" w:name="_Toc321148929"/>
      <w:bookmarkStart w:id="284" w:name="_Toc364676163"/>
      <w:r w:rsidRPr="00220077">
        <w:t>Connecting to your ArcGIS Server instance</w:t>
      </w:r>
      <w:bookmarkEnd w:id="283"/>
      <w:bookmarkEnd w:id="284"/>
    </w:p>
    <w:p w:rsidR="00220077" w:rsidRPr="00220077" w:rsidRDefault="00220077" w:rsidP="002A5DE2">
      <w:pPr>
        <w:pStyle w:val="ListParagraph"/>
        <w:numPr>
          <w:ilvl w:val="0"/>
          <w:numId w:val="30"/>
        </w:numPr>
      </w:pPr>
      <w:r w:rsidRPr="00220077">
        <w:t xml:space="preserve">Open ArcCatalog </w:t>
      </w:r>
    </w:p>
    <w:p w:rsidR="00220077" w:rsidRPr="00220077" w:rsidRDefault="00220077" w:rsidP="002A5DE2">
      <w:pPr>
        <w:pStyle w:val="ListParagraph"/>
        <w:numPr>
          <w:ilvl w:val="0"/>
          <w:numId w:val="30"/>
        </w:numPr>
      </w:pPr>
      <w:r w:rsidRPr="00220077">
        <w:t xml:space="preserve">In the catalog tree, </w:t>
      </w:r>
      <w:r>
        <w:t>expand</w:t>
      </w:r>
      <w:r w:rsidRPr="00220077">
        <w:t xml:space="preserve"> </w:t>
      </w:r>
      <w:r w:rsidRPr="00220077">
        <w:rPr>
          <w:b/>
        </w:rPr>
        <w:t>GIS Servers</w:t>
      </w:r>
      <w:r>
        <w:t xml:space="preserve"> by clicking the nearby +</w:t>
      </w:r>
    </w:p>
    <w:p w:rsidR="00220077" w:rsidRPr="00220077" w:rsidRDefault="00220077" w:rsidP="002A5DE2">
      <w:pPr>
        <w:pStyle w:val="ListParagraph"/>
        <w:numPr>
          <w:ilvl w:val="0"/>
          <w:numId w:val="30"/>
        </w:numPr>
      </w:pPr>
      <w:r w:rsidRPr="00220077">
        <w:t xml:space="preserve">Double-click Add ArcGIS Server </w:t>
      </w:r>
    </w:p>
    <w:p w:rsidR="00220077" w:rsidRPr="00220077" w:rsidRDefault="00220077" w:rsidP="002A5DE2">
      <w:pPr>
        <w:pStyle w:val="ListParagraph"/>
        <w:numPr>
          <w:ilvl w:val="0"/>
          <w:numId w:val="30"/>
        </w:numPr>
      </w:pPr>
      <w:r w:rsidRPr="00220077">
        <w:t xml:space="preserve">Click the Manage GIS Services radio button in the </w:t>
      </w:r>
      <w:r w:rsidRPr="00220077">
        <w:rPr>
          <w:b/>
        </w:rPr>
        <w:t>Add ArcGIS Server</w:t>
      </w:r>
      <w:r w:rsidRPr="00220077">
        <w:t xml:space="preserve"> window and then click </w:t>
      </w:r>
      <w:r w:rsidRPr="00220077">
        <w:rPr>
          <w:b/>
        </w:rPr>
        <w:t>Next</w:t>
      </w:r>
      <w:r w:rsidRPr="00220077">
        <w:t>.</w:t>
      </w:r>
    </w:p>
    <w:p w:rsidR="00220077" w:rsidRPr="00220077" w:rsidRDefault="00220077" w:rsidP="002A5DE2">
      <w:pPr>
        <w:pStyle w:val="ListParagraph"/>
        <w:numPr>
          <w:ilvl w:val="0"/>
          <w:numId w:val="30"/>
        </w:numPr>
      </w:pPr>
      <w:r w:rsidRPr="00220077">
        <w:t xml:space="preserve">Type in the URL for your services and the name of the server, then click </w:t>
      </w:r>
      <w:r w:rsidRPr="00220077">
        <w:rPr>
          <w:b/>
        </w:rPr>
        <w:t>Finish</w:t>
      </w:r>
      <w:r w:rsidRPr="00220077">
        <w:t>.</w:t>
      </w:r>
    </w:p>
    <w:p w:rsidR="00220077" w:rsidRPr="00536638" w:rsidRDefault="00220077" w:rsidP="0087247F">
      <w:pPr>
        <w:pStyle w:val="Heading2"/>
        <w:numPr>
          <w:ilvl w:val="1"/>
          <w:numId w:val="54"/>
        </w:numPr>
      </w:pPr>
      <w:bookmarkStart w:id="285" w:name="_Toc321148930"/>
      <w:bookmarkStart w:id="286" w:name="_Toc364676164"/>
      <w:r w:rsidRPr="00536638">
        <w:t>Create an ArcMap Project for your web service</w:t>
      </w:r>
      <w:bookmarkEnd w:id="285"/>
      <w:bookmarkEnd w:id="286"/>
    </w:p>
    <w:p w:rsidR="00D86859" w:rsidRPr="00536638" w:rsidRDefault="00220077" w:rsidP="002A5DE2">
      <w:pPr>
        <w:pStyle w:val="ListParagraph"/>
        <w:numPr>
          <w:ilvl w:val="0"/>
          <w:numId w:val="31"/>
        </w:numPr>
      </w:pPr>
      <w:r w:rsidRPr="00536638">
        <w:t>Open an instance of Arc</w:t>
      </w:r>
      <w:r w:rsidR="00D86859" w:rsidRPr="00536638">
        <w:t>Map</w:t>
      </w:r>
    </w:p>
    <w:p w:rsidR="00D86859" w:rsidRPr="00536638" w:rsidRDefault="00D86859" w:rsidP="002A5DE2">
      <w:pPr>
        <w:pStyle w:val="ListParagraph"/>
        <w:numPr>
          <w:ilvl w:val="0"/>
          <w:numId w:val="31"/>
        </w:numPr>
      </w:pPr>
      <w:r w:rsidRPr="00536638">
        <w:lastRenderedPageBreak/>
        <w:t>Create a blank map</w:t>
      </w:r>
    </w:p>
    <w:p w:rsidR="00D86859" w:rsidRPr="00536638" w:rsidRDefault="00D86859" w:rsidP="002A5DE2">
      <w:pPr>
        <w:pStyle w:val="ListParagraph"/>
        <w:numPr>
          <w:ilvl w:val="1"/>
          <w:numId w:val="31"/>
        </w:numPr>
      </w:pPr>
      <w:r w:rsidRPr="00536638">
        <w:t>Note: there is a one-to-one relationship between .mxd files and services: each .mxd file, along with all layers it contains, is equal to one web service</w:t>
      </w:r>
    </w:p>
    <w:p w:rsidR="00D86859" w:rsidRPr="00536638" w:rsidRDefault="00D86859" w:rsidP="002A5DE2">
      <w:pPr>
        <w:pStyle w:val="ListParagraph"/>
        <w:numPr>
          <w:ilvl w:val="0"/>
          <w:numId w:val="31"/>
        </w:numPr>
      </w:pPr>
      <w:r w:rsidRPr="00536638">
        <w:t>Add your source data to the map as a layer</w:t>
      </w:r>
    </w:p>
    <w:p w:rsidR="00220077" w:rsidRPr="00536638" w:rsidRDefault="00D86859" w:rsidP="002A5DE2">
      <w:pPr>
        <w:pStyle w:val="ListParagraph"/>
        <w:numPr>
          <w:ilvl w:val="1"/>
          <w:numId w:val="31"/>
        </w:numPr>
      </w:pPr>
      <w:r w:rsidRPr="00536638">
        <w:t xml:space="preserve">If you wish to deploy your service in compliance with OneGeology standards, your layers will need to meet very specific requirements. See </w:t>
      </w:r>
      <w:hyperlink w:anchor="_Layer_Naming_and" w:history="1">
        <w:r w:rsidRPr="00536638">
          <w:rPr>
            <w:rStyle w:val="Hyperlink"/>
          </w:rPr>
          <w:t>Appendix C.3</w:t>
        </w:r>
      </w:hyperlink>
      <w:r w:rsidRPr="00536638">
        <w:t xml:space="preserve"> for details</w:t>
      </w:r>
    </w:p>
    <w:p w:rsidR="00D86859" w:rsidRPr="00536638" w:rsidRDefault="00D86859" w:rsidP="002A5DE2">
      <w:pPr>
        <w:pStyle w:val="ListParagraph"/>
        <w:numPr>
          <w:ilvl w:val="0"/>
          <w:numId w:val="31"/>
        </w:numPr>
      </w:pPr>
      <w:r w:rsidRPr="00536638">
        <w:t>Save your map as a .mxd file</w:t>
      </w:r>
    </w:p>
    <w:p w:rsidR="00D86859" w:rsidRPr="00536638" w:rsidRDefault="00D86859" w:rsidP="0087247F">
      <w:pPr>
        <w:pStyle w:val="Heading2"/>
        <w:numPr>
          <w:ilvl w:val="1"/>
          <w:numId w:val="54"/>
        </w:numPr>
      </w:pPr>
      <w:bookmarkStart w:id="287" w:name="_Toc321148931"/>
      <w:bookmarkStart w:id="288" w:name="_Toc364676165"/>
      <w:r w:rsidRPr="00536638">
        <w:t>Publishing on ArcGIS Server</w:t>
      </w:r>
      <w:bookmarkEnd w:id="287"/>
      <w:bookmarkEnd w:id="288"/>
    </w:p>
    <w:p w:rsidR="00D86859" w:rsidRPr="00536638" w:rsidRDefault="00D86859" w:rsidP="002A5DE2">
      <w:pPr>
        <w:pStyle w:val="ListParagraph"/>
        <w:numPr>
          <w:ilvl w:val="0"/>
          <w:numId w:val="32"/>
        </w:numPr>
      </w:pPr>
      <w:r w:rsidRPr="00536638">
        <w:t>Open ArcCatalog.</w:t>
      </w:r>
    </w:p>
    <w:p w:rsidR="00D86859" w:rsidRPr="00536638" w:rsidRDefault="00D86859" w:rsidP="002A5DE2">
      <w:pPr>
        <w:pStyle w:val="ListParagraph"/>
        <w:numPr>
          <w:ilvl w:val="0"/>
          <w:numId w:val="32"/>
        </w:numPr>
      </w:pPr>
      <w:r w:rsidRPr="00536638">
        <w:t>Navigate to the database connection you set up in Appendix B.1, Connecting to your ArcGIS Server instance</w:t>
      </w:r>
    </w:p>
    <w:p w:rsidR="00D86859" w:rsidRPr="00536638" w:rsidRDefault="00D86859" w:rsidP="002A5DE2">
      <w:pPr>
        <w:pStyle w:val="ListParagraph"/>
        <w:numPr>
          <w:ilvl w:val="0"/>
          <w:numId w:val="32"/>
        </w:numPr>
      </w:pPr>
      <w:r w:rsidRPr="00536638">
        <w:t>In the catalog tree on the left side of the screen, expand the connection to ArcGIS Server</w:t>
      </w:r>
    </w:p>
    <w:p w:rsidR="00D86859" w:rsidRPr="00536638" w:rsidRDefault="00D86859" w:rsidP="002A5DE2">
      <w:pPr>
        <w:pStyle w:val="ListParagraph"/>
        <w:numPr>
          <w:ilvl w:val="0"/>
          <w:numId w:val="32"/>
        </w:numPr>
      </w:pPr>
      <w:r w:rsidRPr="00536638">
        <w:t xml:space="preserve">Right-click your server and select </w:t>
      </w:r>
      <w:r w:rsidRPr="00536638">
        <w:rPr>
          <w:b/>
        </w:rPr>
        <w:t>Add New Service</w:t>
      </w:r>
      <w:r w:rsidRPr="00536638">
        <w:t xml:space="preserve">; this opens a window containing fields for </w:t>
      </w:r>
      <w:r w:rsidRPr="00536638">
        <w:rPr>
          <w:b/>
        </w:rPr>
        <w:t>Service Title</w:t>
      </w:r>
      <w:r w:rsidRPr="00536638">
        <w:t xml:space="preserve"> and </w:t>
      </w:r>
      <w:r w:rsidRPr="00536638">
        <w:rPr>
          <w:b/>
        </w:rPr>
        <w:t>Service Description</w:t>
      </w:r>
      <w:r w:rsidR="00AD3C6C" w:rsidRPr="00536638">
        <w:rPr>
          <w:b/>
        </w:rPr>
        <w:t>; i</w:t>
      </w:r>
      <w:r w:rsidRPr="00536638">
        <w:t xml:space="preserve">f you wish to deploy your service in compliance with OneGeology standards, your </w:t>
      </w:r>
      <w:r w:rsidR="00AD3C6C" w:rsidRPr="00536638">
        <w:rPr>
          <w:b/>
        </w:rPr>
        <w:t>S</w:t>
      </w:r>
      <w:r w:rsidRPr="00536638">
        <w:rPr>
          <w:b/>
        </w:rPr>
        <w:t xml:space="preserve">ervice </w:t>
      </w:r>
      <w:r w:rsidR="00AD3C6C" w:rsidRPr="00536638">
        <w:rPr>
          <w:b/>
        </w:rPr>
        <w:t>Title</w:t>
      </w:r>
      <w:r w:rsidR="00AD3C6C" w:rsidRPr="00536638">
        <w:t xml:space="preserve"> </w:t>
      </w:r>
      <w:r w:rsidRPr="00536638">
        <w:t xml:space="preserve">will need to meet very specific requirements. See </w:t>
      </w:r>
      <w:hyperlink w:anchor="_Service_Title_and" w:history="1">
        <w:r w:rsidRPr="00536638">
          <w:rPr>
            <w:rStyle w:val="Hyperlink"/>
          </w:rPr>
          <w:t>Appendix C.2</w:t>
        </w:r>
      </w:hyperlink>
      <w:r w:rsidRPr="00536638">
        <w:t xml:space="preserve"> for details</w:t>
      </w:r>
    </w:p>
    <w:p w:rsidR="00D86859" w:rsidRPr="00536638" w:rsidRDefault="00AD3C6C" w:rsidP="002A5DE2">
      <w:pPr>
        <w:pStyle w:val="ListParagraph"/>
        <w:numPr>
          <w:ilvl w:val="1"/>
          <w:numId w:val="32"/>
        </w:numPr>
      </w:pPr>
      <w:r w:rsidRPr="00536638">
        <w:t>Specify</w:t>
      </w:r>
      <w:r w:rsidR="00D86859" w:rsidRPr="00536638">
        <w:t xml:space="preserve"> the appropriate </w:t>
      </w:r>
      <w:r w:rsidRPr="00536638">
        <w:rPr>
          <w:b/>
        </w:rPr>
        <w:t>Service Title</w:t>
      </w:r>
      <w:r w:rsidR="00D86859" w:rsidRPr="00536638">
        <w:t xml:space="preserve"> based on content and map exten</w:t>
      </w:r>
      <w:r w:rsidRPr="00536638">
        <w:t>t</w:t>
      </w:r>
    </w:p>
    <w:p w:rsidR="00AD3C6C" w:rsidRPr="00536638" w:rsidRDefault="00AD3C6C" w:rsidP="002A5DE2">
      <w:pPr>
        <w:pStyle w:val="ListParagraph"/>
        <w:numPr>
          <w:ilvl w:val="1"/>
          <w:numId w:val="32"/>
        </w:numPr>
      </w:pPr>
      <w:r w:rsidRPr="00536638">
        <w:t>Using the pulldown menu, specify whether you are deploying a Web Map Service or a Web Feature Service</w:t>
      </w:r>
    </w:p>
    <w:p w:rsidR="00AD3C6C" w:rsidRPr="00536638" w:rsidRDefault="00AD3C6C" w:rsidP="002A5DE2">
      <w:pPr>
        <w:pStyle w:val="ListParagraph"/>
        <w:numPr>
          <w:ilvl w:val="1"/>
          <w:numId w:val="32"/>
        </w:numPr>
      </w:pPr>
      <w:r w:rsidRPr="00536638">
        <w:t xml:space="preserve">Enter an appropriate description for your service in the </w:t>
      </w:r>
      <w:r w:rsidRPr="00536638">
        <w:rPr>
          <w:b/>
        </w:rPr>
        <w:t>Description</w:t>
      </w:r>
      <w:r w:rsidRPr="00536638">
        <w:t xml:space="preserve"> field</w:t>
      </w:r>
    </w:p>
    <w:p w:rsidR="00AD3C6C" w:rsidRPr="00536638" w:rsidRDefault="00AD3C6C" w:rsidP="002A5DE2">
      <w:pPr>
        <w:pStyle w:val="ListParagraph"/>
        <w:numPr>
          <w:ilvl w:val="1"/>
          <w:numId w:val="32"/>
        </w:numPr>
      </w:pPr>
      <w:r w:rsidRPr="00536638">
        <w:t xml:space="preserve">Click </w:t>
      </w:r>
      <w:r w:rsidRPr="00536638">
        <w:rPr>
          <w:b/>
        </w:rPr>
        <w:t>Next</w:t>
      </w:r>
    </w:p>
    <w:p w:rsidR="00AD3C6C" w:rsidRPr="00536638" w:rsidRDefault="00AD3C6C" w:rsidP="002A5DE2">
      <w:pPr>
        <w:pStyle w:val="ListParagraph"/>
        <w:numPr>
          <w:ilvl w:val="0"/>
          <w:numId w:val="32"/>
        </w:numPr>
      </w:pPr>
      <w:r w:rsidRPr="00536638">
        <w:t>Specify the capabilities of your web service</w:t>
      </w:r>
    </w:p>
    <w:p w:rsidR="00AD3C6C" w:rsidRPr="00536638" w:rsidRDefault="00AD3C6C" w:rsidP="002A5DE2">
      <w:pPr>
        <w:pStyle w:val="ListParagraph"/>
        <w:numPr>
          <w:ilvl w:val="1"/>
          <w:numId w:val="32"/>
        </w:numPr>
      </w:pPr>
      <w:r w:rsidRPr="00536638">
        <w:t xml:space="preserve">Use the checkboxes to indicate which </w:t>
      </w:r>
      <w:r w:rsidR="001E1B1E" w:rsidRPr="00536638">
        <w:t>capabilities</w:t>
      </w:r>
      <w:r w:rsidRPr="00536638">
        <w:t xml:space="preserve"> your web service will support</w:t>
      </w:r>
    </w:p>
    <w:p w:rsidR="00AD3C6C" w:rsidRPr="00536638" w:rsidRDefault="00AD3C6C" w:rsidP="002A5DE2">
      <w:pPr>
        <w:pStyle w:val="ListParagraph"/>
        <w:numPr>
          <w:ilvl w:val="2"/>
          <w:numId w:val="32"/>
        </w:numPr>
      </w:pPr>
      <w:r w:rsidRPr="00536638">
        <w:t>OneGeology requires either WMS or WFS capabilities</w:t>
      </w:r>
    </w:p>
    <w:p w:rsidR="00AD3C6C" w:rsidRPr="00536638" w:rsidRDefault="00AD3C6C" w:rsidP="002A5DE2">
      <w:pPr>
        <w:pStyle w:val="ListParagraph"/>
        <w:numPr>
          <w:ilvl w:val="3"/>
          <w:numId w:val="32"/>
        </w:numPr>
      </w:pPr>
      <w:r w:rsidRPr="00536638">
        <w:t xml:space="preserve">Specifying WMS or WFS will reveal a form in the </w:t>
      </w:r>
      <w:r w:rsidRPr="00536638">
        <w:rPr>
          <w:b/>
        </w:rPr>
        <w:t>Properties</w:t>
      </w:r>
      <w:r w:rsidRPr="00536638">
        <w:t xml:space="preserve"> box; </w:t>
      </w:r>
      <w:r w:rsidRPr="00536638">
        <w:rPr>
          <w:b/>
        </w:rPr>
        <w:t>i</w:t>
      </w:r>
      <w:r w:rsidRPr="00536638">
        <w:t xml:space="preserve">f you wish to deploy your service in compliance with OneGeology standards, this information must be provided in accordance with very specific requirements. See </w:t>
      </w:r>
      <w:hyperlink w:anchor="_Appendix_C:_OneGeology" w:history="1">
        <w:r w:rsidRPr="00536638">
          <w:rPr>
            <w:rStyle w:val="Hyperlink"/>
          </w:rPr>
          <w:t>Appendix C</w:t>
        </w:r>
      </w:hyperlink>
      <w:r w:rsidRPr="00536638">
        <w:t xml:space="preserve"> for more details.</w:t>
      </w:r>
    </w:p>
    <w:p w:rsidR="001E1B1E" w:rsidRPr="00536638" w:rsidRDefault="001E1B1E" w:rsidP="002A5DE2">
      <w:pPr>
        <w:pStyle w:val="ListParagraph"/>
        <w:numPr>
          <w:ilvl w:val="3"/>
          <w:numId w:val="32"/>
        </w:numPr>
      </w:pPr>
      <w:r w:rsidRPr="00536638">
        <w:t xml:space="preserve">Alternatively, if you know of a </w:t>
      </w:r>
      <w:r w:rsidR="000E408A" w:rsidRPr="00536638">
        <w:t xml:space="preserve">web service </w:t>
      </w:r>
      <w:r w:rsidRPr="00536638">
        <w:t>capab</w:t>
      </w:r>
      <w:r w:rsidR="000E408A" w:rsidRPr="00536638">
        <w:t>ilities document that is already compliant with OneGeology standards, you may save this capabilities document as an XML file and import it</w:t>
      </w:r>
    </w:p>
    <w:p w:rsidR="000E408A" w:rsidRPr="00536638" w:rsidRDefault="000E408A" w:rsidP="002A5DE2">
      <w:pPr>
        <w:pStyle w:val="ListParagraph"/>
        <w:numPr>
          <w:ilvl w:val="4"/>
          <w:numId w:val="32"/>
        </w:numPr>
      </w:pPr>
      <w:r w:rsidRPr="00536638">
        <w:t xml:space="preserve">To import an external XML document, click </w:t>
      </w:r>
      <w:r w:rsidRPr="00536638">
        <w:rPr>
          <w:b/>
        </w:rPr>
        <w:t>Use external capabilities files</w:t>
      </w:r>
      <w:r w:rsidRPr="00536638">
        <w:t xml:space="preserve"> and then specify the location of the XML document you will use</w:t>
      </w:r>
    </w:p>
    <w:p w:rsidR="000E408A" w:rsidRPr="00536638" w:rsidRDefault="000E408A" w:rsidP="002A5DE2">
      <w:pPr>
        <w:pStyle w:val="ListParagraph"/>
        <w:numPr>
          <w:ilvl w:val="4"/>
          <w:numId w:val="32"/>
        </w:numPr>
      </w:pPr>
      <w:r w:rsidRPr="00536638">
        <w:t xml:space="preserve">To save a capabilities document as an XML document, access the appropriate capabilities document (described in detail in Section 7) in your web browser and click </w:t>
      </w:r>
      <w:r w:rsidRPr="00536638">
        <w:rPr>
          <w:b/>
        </w:rPr>
        <w:t>File &gt; Save Page As...</w:t>
      </w:r>
    </w:p>
    <w:p w:rsidR="00AD3C6C" w:rsidRPr="00536638" w:rsidRDefault="00AD3C6C" w:rsidP="002A5DE2">
      <w:pPr>
        <w:pStyle w:val="ListParagraph"/>
        <w:numPr>
          <w:ilvl w:val="1"/>
          <w:numId w:val="32"/>
        </w:numPr>
      </w:pPr>
      <w:r w:rsidRPr="00536638">
        <w:t>Click the Use layer names from the map document checkbox</w:t>
      </w:r>
    </w:p>
    <w:p w:rsidR="00AD3C6C" w:rsidRPr="00536638" w:rsidRDefault="00AD3C6C" w:rsidP="002A5DE2">
      <w:pPr>
        <w:pStyle w:val="ListParagraph"/>
        <w:numPr>
          <w:ilvl w:val="1"/>
          <w:numId w:val="32"/>
        </w:numPr>
      </w:pPr>
      <w:r w:rsidRPr="00536638">
        <w:t xml:space="preserve">Click </w:t>
      </w:r>
      <w:r w:rsidRPr="00536638">
        <w:rPr>
          <w:b/>
        </w:rPr>
        <w:t>Next</w:t>
      </w:r>
    </w:p>
    <w:p w:rsidR="00AD3C6C" w:rsidRPr="00536638" w:rsidRDefault="00AD3C6C" w:rsidP="002A5DE2">
      <w:pPr>
        <w:pStyle w:val="ListParagraph"/>
        <w:numPr>
          <w:ilvl w:val="1"/>
          <w:numId w:val="32"/>
        </w:numPr>
      </w:pPr>
      <w:r w:rsidRPr="00536638">
        <w:t xml:space="preserve">Click </w:t>
      </w:r>
      <w:r w:rsidRPr="00536638">
        <w:rPr>
          <w:b/>
        </w:rPr>
        <w:t xml:space="preserve">Next </w:t>
      </w:r>
      <w:r w:rsidRPr="00536638">
        <w:t>again</w:t>
      </w:r>
    </w:p>
    <w:p w:rsidR="00AD3C6C" w:rsidRPr="00536638" w:rsidRDefault="00AD3C6C" w:rsidP="002A5DE2">
      <w:pPr>
        <w:pStyle w:val="ListParagraph"/>
        <w:numPr>
          <w:ilvl w:val="1"/>
          <w:numId w:val="32"/>
        </w:numPr>
      </w:pPr>
      <w:r w:rsidRPr="00536638">
        <w:t xml:space="preserve">Click </w:t>
      </w:r>
      <w:r w:rsidRPr="00536638">
        <w:rPr>
          <w:b/>
        </w:rPr>
        <w:t>Finish</w:t>
      </w:r>
      <w:r w:rsidR="000E408A" w:rsidRPr="00536638">
        <w:t xml:space="preserve"> to start your service</w:t>
      </w:r>
    </w:p>
    <w:p w:rsidR="000E408A" w:rsidRPr="00536638" w:rsidRDefault="000E408A" w:rsidP="002A5DE2">
      <w:pPr>
        <w:pStyle w:val="ListParagraph"/>
        <w:numPr>
          <w:ilvl w:val="2"/>
          <w:numId w:val="32"/>
        </w:numPr>
      </w:pPr>
      <w:r w:rsidRPr="00536638">
        <w:lastRenderedPageBreak/>
        <w:t xml:space="preserve">Note: you will need to log in to your service and </w:t>
      </w:r>
      <w:r w:rsidRPr="00536638">
        <w:rPr>
          <w:b/>
        </w:rPr>
        <w:t>Stop</w:t>
      </w:r>
      <w:r w:rsidRPr="00536638">
        <w:t xml:space="preserve"> your service in order to edit the capabilities document. Service title cannot be edited after publishing; you will need to create a new service</w:t>
      </w:r>
    </w:p>
    <w:p w:rsidR="000E408A" w:rsidRPr="00536638" w:rsidRDefault="000E408A" w:rsidP="002A5DE2">
      <w:r w:rsidRPr="00536638">
        <w:t>Proceed to Section 7, Testing Your Web Service.</w:t>
      </w:r>
    </w:p>
    <w:p w:rsidR="00AD3C6C" w:rsidRPr="00536638" w:rsidRDefault="000E408A" w:rsidP="0087247F">
      <w:pPr>
        <w:pStyle w:val="Heading2"/>
        <w:numPr>
          <w:ilvl w:val="1"/>
          <w:numId w:val="54"/>
        </w:numPr>
      </w:pPr>
      <w:bookmarkStart w:id="289" w:name="_Toc321148932"/>
      <w:bookmarkStart w:id="290" w:name="_Toc364676166"/>
      <w:r w:rsidRPr="00536638">
        <w:t>Troubleshooting ArcGIS Server</w:t>
      </w:r>
      <w:bookmarkEnd w:id="289"/>
      <w:bookmarkEnd w:id="290"/>
    </w:p>
    <w:p w:rsidR="000E408A" w:rsidRPr="00536638" w:rsidRDefault="000E408A" w:rsidP="0087247F">
      <w:pPr>
        <w:pStyle w:val="question"/>
      </w:pPr>
      <w:r w:rsidRPr="00536638">
        <w:t>Q:  How do I connect to the WFS in ArcCatalog?</w:t>
      </w:r>
    </w:p>
    <w:p w:rsidR="000E408A" w:rsidRPr="00536638" w:rsidRDefault="000E408A" w:rsidP="0087247F">
      <w:pPr>
        <w:spacing w:after="0"/>
      </w:pPr>
      <w:r w:rsidRPr="00536638">
        <w:t>A:  Here is a brief tutorial on connecting to the WFS in ArcCatalog.</w:t>
      </w:r>
    </w:p>
    <w:p w:rsidR="000E408A" w:rsidRPr="00536638" w:rsidRDefault="000E408A" w:rsidP="002A5DE2">
      <w:pPr>
        <w:pStyle w:val="ListParagraph"/>
        <w:numPr>
          <w:ilvl w:val="0"/>
          <w:numId w:val="33"/>
        </w:numPr>
      </w:pPr>
      <w:r w:rsidRPr="00536638">
        <w:t>Open ArcCatalog</w:t>
      </w:r>
    </w:p>
    <w:p w:rsidR="008D7CB0" w:rsidRPr="00536638" w:rsidRDefault="008D7CB0" w:rsidP="002A5DE2">
      <w:pPr>
        <w:pStyle w:val="ListParagraph"/>
        <w:numPr>
          <w:ilvl w:val="0"/>
          <w:numId w:val="33"/>
        </w:numPr>
      </w:pPr>
      <w:r w:rsidRPr="00536638">
        <w:t xml:space="preserve">Enable the </w:t>
      </w:r>
      <w:r w:rsidR="000E408A" w:rsidRPr="00536638">
        <w:rPr>
          <w:b/>
        </w:rPr>
        <w:t>Inter</w:t>
      </w:r>
      <w:r w:rsidRPr="00536638">
        <w:rPr>
          <w:b/>
        </w:rPr>
        <w:t>operability Extension</w:t>
      </w:r>
      <w:r w:rsidR="000E408A" w:rsidRPr="00536638">
        <w:t xml:space="preserve"> in ArcCatalog.  </w:t>
      </w:r>
    </w:p>
    <w:p w:rsidR="000E408A" w:rsidRPr="00536638" w:rsidRDefault="000E408A" w:rsidP="002A5DE2">
      <w:pPr>
        <w:pStyle w:val="ListParagraph"/>
        <w:numPr>
          <w:ilvl w:val="1"/>
          <w:numId w:val="33"/>
        </w:numPr>
      </w:pPr>
      <w:r w:rsidRPr="00536638">
        <w:t xml:space="preserve">For more information visit </w:t>
      </w:r>
      <w:hyperlink r:id="rId84" w:history="1">
        <w:r w:rsidRPr="00536638">
          <w:rPr>
            <w:rStyle w:val="Hyperlink"/>
          </w:rPr>
          <w:t>http://www.esri.com/software/arcgis/extensions/datainteroperability/common-questions.html</w:t>
        </w:r>
      </w:hyperlink>
    </w:p>
    <w:p w:rsidR="000E408A" w:rsidRPr="00536638" w:rsidRDefault="008D7CB0" w:rsidP="002A5DE2">
      <w:pPr>
        <w:pStyle w:val="ListParagraph"/>
        <w:numPr>
          <w:ilvl w:val="0"/>
          <w:numId w:val="33"/>
        </w:numPr>
      </w:pPr>
      <w:r w:rsidRPr="00536638">
        <w:t>Click Add Interoperability Connection</w:t>
      </w:r>
    </w:p>
    <w:p w:rsidR="008D7CB0" w:rsidRPr="00536638" w:rsidRDefault="000E408A" w:rsidP="002A5DE2">
      <w:pPr>
        <w:pStyle w:val="ListParagraph"/>
        <w:numPr>
          <w:ilvl w:val="0"/>
          <w:numId w:val="33"/>
        </w:numPr>
      </w:pPr>
      <w:r w:rsidRPr="00536638">
        <w:t>A Di</w:t>
      </w:r>
      <w:r w:rsidR="008D7CB0" w:rsidRPr="00536638">
        <w:t>alog box appears</w:t>
      </w:r>
    </w:p>
    <w:p w:rsidR="000E408A" w:rsidRPr="00536638" w:rsidRDefault="000E408A" w:rsidP="002A5DE2">
      <w:pPr>
        <w:pStyle w:val="ListParagraph"/>
        <w:numPr>
          <w:ilvl w:val="1"/>
          <w:numId w:val="33"/>
        </w:numPr>
      </w:pPr>
      <w:r w:rsidRPr="00536638">
        <w:t xml:space="preserve">Click the ‘…’ button next to the </w:t>
      </w:r>
      <w:r w:rsidRPr="00536638">
        <w:rPr>
          <w:b/>
        </w:rPr>
        <w:t>Format</w:t>
      </w:r>
      <w:r w:rsidRPr="00536638">
        <w:t xml:space="preserve"> pulldown menu</w:t>
      </w:r>
    </w:p>
    <w:p w:rsidR="000E408A" w:rsidRPr="00536638" w:rsidRDefault="000E408A" w:rsidP="002A5DE2">
      <w:pPr>
        <w:pStyle w:val="ListParagraph"/>
        <w:numPr>
          <w:ilvl w:val="2"/>
          <w:numId w:val="33"/>
        </w:numPr>
      </w:pPr>
      <w:r w:rsidRPr="00536638">
        <w:t>Select the appropriate type of web service from the dialog</w:t>
      </w:r>
    </w:p>
    <w:p w:rsidR="000E408A" w:rsidRPr="00536638" w:rsidRDefault="000E408A" w:rsidP="002A5DE2">
      <w:pPr>
        <w:pStyle w:val="ListParagraph"/>
        <w:numPr>
          <w:ilvl w:val="2"/>
          <w:numId w:val="33"/>
        </w:numPr>
      </w:pPr>
      <w:r w:rsidRPr="00536638">
        <w:t xml:space="preserve">Click </w:t>
      </w:r>
      <w:r w:rsidRPr="00536638">
        <w:rPr>
          <w:b/>
        </w:rPr>
        <w:t>OK</w:t>
      </w:r>
    </w:p>
    <w:p w:rsidR="008D7CB0" w:rsidRPr="00536638" w:rsidRDefault="008D7CB0" w:rsidP="002A5DE2">
      <w:pPr>
        <w:pStyle w:val="ListParagraph"/>
        <w:numPr>
          <w:ilvl w:val="1"/>
          <w:numId w:val="33"/>
        </w:numPr>
      </w:pPr>
      <w:r w:rsidRPr="00536638">
        <w:t xml:space="preserve">In the </w:t>
      </w:r>
      <w:r w:rsidRPr="00536638">
        <w:rPr>
          <w:b/>
        </w:rPr>
        <w:t>Dataset</w:t>
      </w:r>
      <w:r w:rsidRPr="00536638">
        <w:t xml:space="preserve"> field, paste the URL of the capabilities document </w:t>
      </w:r>
      <w:r w:rsidR="000E408A" w:rsidRPr="00536638">
        <w:t>for the service you w</w:t>
      </w:r>
      <w:r w:rsidRPr="00536638">
        <w:t>ish to add</w:t>
      </w:r>
    </w:p>
    <w:p w:rsidR="000E408A" w:rsidRPr="00536638" w:rsidRDefault="008D7CB0" w:rsidP="002A5DE2">
      <w:pPr>
        <w:pStyle w:val="ListParagraph"/>
        <w:numPr>
          <w:ilvl w:val="2"/>
          <w:numId w:val="33"/>
        </w:numPr>
      </w:pPr>
      <w:r w:rsidRPr="00536638">
        <w:t xml:space="preserve">For more information, see </w:t>
      </w:r>
      <w:hyperlink w:anchor="_Testing_Your_Web" w:history="1">
        <w:r w:rsidRPr="00536638">
          <w:rPr>
            <w:rStyle w:val="Hyperlink"/>
          </w:rPr>
          <w:t>Section 7, Testing Your Web Service</w:t>
        </w:r>
      </w:hyperlink>
    </w:p>
    <w:p w:rsidR="000E408A" w:rsidRPr="00536638" w:rsidRDefault="008D7CB0" w:rsidP="002A5DE2">
      <w:pPr>
        <w:pStyle w:val="ListParagraph"/>
        <w:numPr>
          <w:ilvl w:val="1"/>
          <w:numId w:val="33"/>
        </w:numPr>
      </w:pPr>
      <w:r w:rsidRPr="00536638">
        <w:t>C</w:t>
      </w:r>
      <w:r w:rsidR="000E408A" w:rsidRPr="00536638">
        <w:t xml:space="preserve">lick the </w:t>
      </w:r>
      <w:r w:rsidRPr="00536638">
        <w:rPr>
          <w:b/>
        </w:rPr>
        <w:t>Parameters</w:t>
      </w:r>
      <w:r w:rsidRPr="00536638">
        <w:t xml:space="preserve"> </w:t>
      </w:r>
      <w:r w:rsidR="000E408A" w:rsidRPr="00536638">
        <w:t>button.</w:t>
      </w:r>
    </w:p>
    <w:p w:rsidR="000E408A" w:rsidRPr="00536638" w:rsidRDefault="000E408A" w:rsidP="002A5DE2">
      <w:pPr>
        <w:pStyle w:val="ListParagraph"/>
        <w:numPr>
          <w:ilvl w:val="2"/>
          <w:numId w:val="33"/>
        </w:numPr>
      </w:pPr>
      <w:r w:rsidRPr="00536638">
        <w:t xml:space="preserve">Click the ‘…’ button next to </w:t>
      </w:r>
      <w:r w:rsidRPr="00536638">
        <w:rPr>
          <w:b/>
        </w:rPr>
        <w:t>Table List</w:t>
      </w:r>
    </w:p>
    <w:p w:rsidR="000E408A" w:rsidRPr="00536638" w:rsidRDefault="000E408A" w:rsidP="002A5DE2">
      <w:pPr>
        <w:pStyle w:val="ListParagraph"/>
        <w:numPr>
          <w:ilvl w:val="2"/>
          <w:numId w:val="33"/>
        </w:numPr>
      </w:pPr>
      <w:r w:rsidRPr="00536638">
        <w:t xml:space="preserve">Select the tables you wish to </w:t>
      </w:r>
      <w:r w:rsidR="008D7CB0" w:rsidRPr="00536638">
        <w:t>load</w:t>
      </w:r>
    </w:p>
    <w:p w:rsidR="000E408A" w:rsidRPr="00536638" w:rsidRDefault="000E408A" w:rsidP="002A5DE2">
      <w:pPr>
        <w:pStyle w:val="ListParagraph"/>
        <w:numPr>
          <w:ilvl w:val="2"/>
          <w:numId w:val="33"/>
        </w:numPr>
      </w:pPr>
      <w:r w:rsidRPr="00536638">
        <w:t xml:space="preserve">Confirm that the </w:t>
      </w:r>
      <w:r w:rsidRPr="00536638">
        <w:rPr>
          <w:b/>
        </w:rPr>
        <w:t>Max Features</w:t>
      </w:r>
      <w:r w:rsidR="008D7CB0" w:rsidRPr="00536638">
        <w:t xml:space="preserve"> box is scaled appropriately</w:t>
      </w:r>
    </w:p>
    <w:p w:rsidR="000E408A" w:rsidRPr="00536638" w:rsidRDefault="000E408A" w:rsidP="002A5DE2">
      <w:pPr>
        <w:pStyle w:val="ListParagraph"/>
        <w:numPr>
          <w:ilvl w:val="3"/>
          <w:numId w:val="33"/>
        </w:numPr>
      </w:pPr>
      <w:r w:rsidRPr="00536638">
        <w:t>If you are loading a dataset with 10 million features, the “Max Features” box must be scaled appropriately to ten million</w:t>
      </w:r>
    </w:p>
    <w:p w:rsidR="000E408A" w:rsidRPr="00536638" w:rsidRDefault="000E408A" w:rsidP="002A5DE2">
      <w:pPr>
        <w:pStyle w:val="ListParagraph"/>
        <w:numPr>
          <w:ilvl w:val="3"/>
          <w:numId w:val="33"/>
        </w:numPr>
      </w:pPr>
      <w:r w:rsidRPr="00536638">
        <w:t>If you are loading a dataset with three (3) data points, the “Max Features” can be scaled down quite a bit</w:t>
      </w:r>
    </w:p>
    <w:p w:rsidR="008D7CB0" w:rsidRPr="00536638" w:rsidRDefault="008D7CB0" w:rsidP="002A5DE2">
      <w:pPr>
        <w:pStyle w:val="ListParagraph"/>
        <w:numPr>
          <w:ilvl w:val="2"/>
          <w:numId w:val="33"/>
        </w:numPr>
      </w:pPr>
      <w:r w:rsidRPr="00536638">
        <w:t xml:space="preserve">Click </w:t>
      </w:r>
      <w:r w:rsidRPr="00536638">
        <w:rPr>
          <w:b/>
        </w:rPr>
        <w:t>OK</w:t>
      </w:r>
    </w:p>
    <w:p w:rsidR="000E408A" w:rsidRPr="00536638" w:rsidRDefault="000E408A" w:rsidP="002A5DE2">
      <w:pPr>
        <w:pStyle w:val="ListParagraph"/>
        <w:numPr>
          <w:ilvl w:val="1"/>
          <w:numId w:val="33"/>
        </w:numPr>
      </w:pPr>
      <w:r w:rsidRPr="00536638">
        <w:t>Once the layers have been added under the interoperability connections, you will see something like this in ArcCatalog</w:t>
      </w:r>
    </w:p>
    <w:p w:rsidR="008D7CB0" w:rsidRPr="00536638" w:rsidRDefault="008D7CB0" w:rsidP="002A5DE2">
      <w:pPr>
        <w:pStyle w:val="ListParagraph"/>
        <w:numPr>
          <w:ilvl w:val="1"/>
          <w:numId w:val="33"/>
        </w:numPr>
      </w:pPr>
      <w:r w:rsidRPr="00536638">
        <w:t xml:space="preserve">Click </w:t>
      </w:r>
      <w:r w:rsidRPr="00536638">
        <w:rPr>
          <w:b/>
        </w:rPr>
        <w:t>OK</w:t>
      </w:r>
    </w:p>
    <w:p w:rsidR="000E408A" w:rsidRPr="00536638" w:rsidRDefault="000E408A" w:rsidP="002A5DE2">
      <w:pPr>
        <w:pStyle w:val="ListParagraph"/>
        <w:numPr>
          <w:ilvl w:val="0"/>
          <w:numId w:val="33"/>
        </w:numPr>
      </w:pPr>
      <w:r w:rsidRPr="00536638">
        <w:t>Depending on the size of the dataset, it may take some time to load.  When it is finished, expand the Connection (you can also rename the connection, which can be helpful).</w:t>
      </w:r>
    </w:p>
    <w:p w:rsidR="000E408A" w:rsidRPr="00536638" w:rsidRDefault="000E408A" w:rsidP="002A5DE2">
      <w:pPr>
        <w:pStyle w:val="ListParagraph"/>
        <w:numPr>
          <w:ilvl w:val="0"/>
          <w:numId w:val="33"/>
        </w:numPr>
      </w:pPr>
      <w:r w:rsidRPr="00536638">
        <w:t>Drag and drop the layer into your ArcMap Project.</w:t>
      </w:r>
    </w:p>
    <w:p w:rsidR="000E408A" w:rsidRPr="00536638" w:rsidRDefault="000E408A" w:rsidP="0087247F">
      <w:pPr>
        <w:pStyle w:val="question"/>
      </w:pPr>
      <w:r w:rsidRPr="00536638">
        <w:t>Q: All of my data are in Shapefiles.  Can I deploy a shapefile as a GeoSciML-portrayal service?</w:t>
      </w:r>
    </w:p>
    <w:p w:rsidR="000E408A" w:rsidRPr="00536638" w:rsidRDefault="000E408A" w:rsidP="002A5DE2">
      <w:r w:rsidRPr="00536638">
        <w:t xml:space="preserve">A:  The problem you will run into is the truncation of field names that occurs in shapefiles.  Ideally you will have a full version of the data in an sde </w:t>
      </w:r>
      <w:r w:rsidR="002E44F4" w:rsidRPr="00536638">
        <w:t>database</w:t>
      </w:r>
      <w:r w:rsidRPr="00536638">
        <w:t xml:space="preserve"> (or file/personal geodatabase).  As mentioned in the above document, to be compliant with GeoSciML-portrayal, you will need to </w:t>
      </w:r>
      <w:r w:rsidRPr="00536638">
        <w:lastRenderedPageBreak/>
        <w:t>make sure there is no truncation in field names; they must be an exact match  for the GeoSciML-portrayal schema.</w:t>
      </w:r>
    </w:p>
    <w:p w:rsidR="000E408A" w:rsidRPr="00536638" w:rsidRDefault="000E408A" w:rsidP="0087247F">
      <w:pPr>
        <w:pStyle w:val="question"/>
      </w:pPr>
      <w:r w:rsidRPr="00536638">
        <w:t>Q:  I would like to deploy a service using full GeoSciML v.3.0 schema; where can I go?</w:t>
      </w:r>
    </w:p>
    <w:p w:rsidR="000E408A" w:rsidRPr="00536638" w:rsidRDefault="000E408A" w:rsidP="002A5DE2">
      <w:r w:rsidRPr="00536638">
        <w:t xml:space="preserve">A: Visit the </w:t>
      </w:r>
      <w:hyperlink r:id="rId85" w:history="1">
        <w:r w:rsidRPr="00536638">
          <w:rPr>
            <w:rStyle w:val="Hyperlink"/>
          </w:rPr>
          <w:t>GeoSciML website</w:t>
        </w:r>
      </w:hyperlink>
      <w:r w:rsidRPr="00536638">
        <w:t xml:space="preserve"> </w:t>
      </w:r>
    </w:p>
    <w:p w:rsidR="000E408A" w:rsidRPr="00536638" w:rsidRDefault="000E408A" w:rsidP="0087247F">
      <w:pPr>
        <w:pStyle w:val="question"/>
      </w:pPr>
      <w:r w:rsidRPr="00536638">
        <w:t>Q:  Why would I want to create a WMS or WFS service at all?</w:t>
      </w:r>
    </w:p>
    <w:p w:rsidR="000E408A" w:rsidRPr="00536638" w:rsidRDefault="000E408A" w:rsidP="002A5DE2">
      <w:r w:rsidRPr="00536638">
        <w:t>A:  To display data in a map format.  Map format shows:  data relative to its geographical surroundings, data relative to other data on the same map, data points relative to other data points in the same dataset (size, quantity, order, etc).</w:t>
      </w:r>
    </w:p>
    <w:p w:rsidR="0054715C" w:rsidRPr="0054715C" w:rsidRDefault="00424CE3" w:rsidP="0087247F">
      <w:pPr>
        <w:pStyle w:val="Heading1"/>
        <w:numPr>
          <w:ilvl w:val="0"/>
          <w:numId w:val="0"/>
        </w:numPr>
      </w:pPr>
      <w:bookmarkStart w:id="291" w:name="_Appendix_C:_OneGeology"/>
      <w:bookmarkStart w:id="292" w:name="_Toc321148933"/>
      <w:bookmarkStart w:id="293" w:name="_Toc364676167"/>
      <w:bookmarkEnd w:id="291"/>
      <w:r>
        <w:t xml:space="preserve">Appendix </w:t>
      </w:r>
      <w:r w:rsidR="00CF1193">
        <w:t>C</w:t>
      </w:r>
      <w:r>
        <w:t xml:space="preserve">: </w:t>
      </w:r>
      <w:r w:rsidR="0054715C" w:rsidRPr="0054715C">
        <w:t>OneGeology Web Service Requirements</w:t>
      </w:r>
      <w:bookmarkEnd w:id="292"/>
      <w:bookmarkEnd w:id="293"/>
    </w:p>
    <w:p w:rsidR="002F441C" w:rsidRDefault="0054715C" w:rsidP="002A5DE2">
      <w:r>
        <w:t xml:space="preserve">If you wish to submit your </w:t>
      </w:r>
      <w:hyperlink w:anchor="Web_Service" w:history="1">
        <w:r w:rsidRPr="00AD201C">
          <w:rPr>
            <w:rStyle w:val="Hyperlink"/>
          </w:rPr>
          <w:t>web service</w:t>
        </w:r>
      </w:hyperlink>
      <w:r>
        <w:t xml:space="preserve"> to the OneGeology portal, your web service must comply with </w:t>
      </w:r>
      <w:hyperlink r:id="rId86" w:history="1">
        <w:r w:rsidRPr="00AD201C">
          <w:rPr>
            <w:rStyle w:val="Hyperlink"/>
          </w:rPr>
          <w:t>OneGeology</w:t>
        </w:r>
      </w:hyperlink>
      <w:r>
        <w:t xml:space="preserve"> standards.</w:t>
      </w:r>
    </w:p>
    <w:p w:rsidR="002F441C" w:rsidRPr="002F441C" w:rsidRDefault="002F441C" w:rsidP="002A5DE2">
      <w:r>
        <w:t>This appendix</w:t>
      </w:r>
      <w:r w:rsidR="00E0711F">
        <w:t xml:space="preserve"> summarizes the</w:t>
      </w:r>
      <w:r w:rsidR="001C3494">
        <w:t xml:space="preserve"> service-level and layer-level</w:t>
      </w:r>
      <w:r w:rsidR="00C3183A">
        <w:t xml:space="preserve"> requirements that must be respected</w:t>
      </w:r>
      <w:r w:rsidR="00E0711F">
        <w:t xml:space="preserve"> for compliance with OneGeology standards.</w:t>
      </w:r>
    </w:p>
    <w:p w:rsidR="0054715C" w:rsidRPr="00DE2A1B" w:rsidRDefault="0054715C" w:rsidP="0087247F">
      <w:pPr>
        <w:pStyle w:val="Heading2"/>
        <w:numPr>
          <w:ilvl w:val="1"/>
          <w:numId w:val="60"/>
        </w:numPr>
      </w:pPr>
      <w:bookmarkStart w:id="294" w:name="_Service-Level_Metadata_Requirements"/>
      <w:bookmarkStart w:id="295" w:name="_Toc321148934"/>
      <w:bookmarkStart w:id="296" w:name="_Toc364676168"/>
      <w:bookmarkEnd w:id="294"/>
      <w:r w:rsidRPr="00DE2A1B">
        <w:t>Service-Level Metadata Requirements</w:t>
      </w:r>
      <w:bookmarkEnd w:id="295"/>
      <w:bookmarkEnd w:id="296"/>
    </w:p>
    <w:p w:rsidR="0054715C" w:rsidRDefault="0054715C" w:rsidP="002A5DE2">
      <w:r>
        <w:t xml:space="preserve">The following section describes OneGeology standards as they relate to service-level </w:t>
      </w:r>
      <w:hyperlink w:anchor="Metadata" w:history="1">
        <w:r w:rsidRPr="0054715C">
          <w:rPr>
            <w:rStyle w:val="Hyperlink"/>
          </w:rPr>
          <w:t>metadata</w:t>
        </w:r>
      </w:hyperlink>
      <w:r>
        <w:t>.</w:t>
      </w:r>
    </w:p>
    <w:p w:rsidR="0054715C" w:rsidRDefault="0054715C" w:rsidP="002A5DE2">
      <w:r>
        <w:t>When</w:t>
      </w:r>
      <w:r w:rsidRPr="007468B7">
        <w:t xml:space="preserve"> you submit your </w:t>
      </w:r>
      <w:r>
        <w:t>web</w:t>
      </w:r>
      <w:r w:rsidRPr="007468B7">
        <w:t xml:space="preserve"> service to OneGeology, </w:t>
      </w:r>
      <w:r>
        <w:t>service-level</w:t>
      </w:r>
      <w:r w:rsidRPr="007468B7">
        <w:t xml:space="preserve"> metadata </w:t>
      </w:r>
      <w:r>
        <w:t>is</w:t>
      </w:r>
      <w:r w:rsidRPr="007468B7">
        <w:t xml:space="preserve"> harvested into the portal in the GetCapabilities response document.</w:t>
      </w:r>
      <w:r w:rsidR="003640C1">
        <w:t xml:space="preserve"> </w:t>
      </w:r>
      <w:r>
        <w:t>T</w:t>
      </w:r>
      <w:r w:rsidRPr="007468B7">
        <w:t xml:space="preserve">he minimum requirements for inclusion with OneGeology (source: </w:t>
      </w:r>
      <w:hyperlink r:id="rId87" w:history="1">
        <w:r w:rsidRPr="00411ADC">
          <w:rPr>
            <w:rStyle w:val="Hyperlink"/>
          </w:rPr>
          <w:t>http://www.onegeology.org/wmscookbook/2_4_1.html</w:t>
        </w:r>
      </w:hyperlink>
      <w:r w:rsidRPr="007468B7">
        <w:t>)</w:t>
      </w:r>
    </w:p>
    <w:p w:rsidR="0054715C" w:rsidRDefault="0054715C" w:rsidP="0087247F">
      <w:pPr>
        <w:pStyle w:val="Caption"/>
        <w:keepNext/>
      </w:pPr>
      <w:r>
        <w:t xml:space="preserve">Table </w:t>
      </w:r>
      <w:fldSimple w:instr=" SEQ Table \* ARABIC ">
        <w:r w:rsidR="006C0140">
          <w:rPr>
            <w:noProof/>
          </w:rPr>
          <w:t>4</w:t>
        </w:r>
      </w:fldSimple>
      <w:r>
        <w:t>: One-Geology Service-Level Metadata Requirements</w:t>
      </w:r>
    </w:p>
    <w:tbl>
      <w:tblPr>
        <w:tblW w:w="10340" w:type="dxa"/>
        <w:jc w:val="center"/>
        <w:tblLook w:val="04A0" w:firstRow="1" w:lastRow="0" w:firstColumn="1" w:lastColumn="0" w:noHBand="0" w:noVBand="1"/>
      </w:tblPr>
      <w:tblGrid>
        <w:gridCol w:w="1880"/>
        <w:gridCol w:w="6380"/>
        <w:gridCol w:w="2080"/>
      </w:tblGrid>
      <w:tr w:rsidR="0054715C" w:rsidRPr="00AD49C4" w:rsidTr="00C74374">
        <w:trPr>
          <w:cantSplit/>
          <w:trHeight w:val="367"/>
          <w:tblHeader/>
          <w:jc w:val="center"/>
        </w:trPr>
        <w:tc>
          <w:tcPr>
            <w:tcW w:w="1880" w:type="dxa"/>
            <w:tcBorders>
              <w:top w:val="single" w:sz="8" w:space="0" w:color="auto"/>
              <w:left w:val="single" w:sz="8" w:space="0" w:color="auto"/>
              <w:bottom w:val="single" w:sz="8" w:space="0" w:color="auto"/>
              <w:right w:val="single" w:sz="4" w:space="0" w:color="auto"/>
            </w:tcBorders>
            <w:shd w:val="clear" w:color="000000" w:fill="D9D9D9"/>
            <w:noWrap/>
            <w:hideMark/>
          </w:tcPr>
          <w:p w:rsidR="0054715C" w:rsidRPr="00AD49C4" w:rsidRDefault="0054715C" w:rsidP="0087247F">
            <w:pPr>
              <w:keepNext/>
              <w:spacing w:after="0" w:line="240" w:lineRule="auto"/>
            </w:pPr>
            <w:r w:rsidRPr="00AD49C4">
              <w:t>Field</w:t>
            </w:r>
          </w:p>
        </w:tc>
        <w:tc>
          <w:tcPr>
            <w:tcW w:w="6380" w:type="dxa"/>
            <w:tcBorders>
              <w:top w:val="single" w:sz="8" w:space="0" w:color="auto"/>
              <w:left w:val="nil"/>
              <w:bottom w:val="single" w:sz="8" w:space="0" w:color="auto"/>
              <w:right w:val="single" w:sz="4" w:space="0" w:color="auto"/>
            </w:tcBorders>
            <w:shd w:val="clear" w:color="000000" w:fill="D9D9D9"/>
            <w:noWrap/>
            <w:hideMark/>
          </w:tcPr>
          <w:p w:rsidR="0054715C" w:rsidRPr="00AD49C4" w:rsidRDefault="0054715C" w:rsidP="0087247F">
            <w:pPr>
              <w:keepNext/>
              <w:spacing w:after="0" w:line="240" w:lineRule="auto"/>
            </w:pPr>
            <w:r w:rsidRPr="00AD49C4">
              <w:t>Description</w:t>
            </w:r>
          </w:p>
        </w:tc>
        <w:tc>
          <w:tcPr>
            <w:tcW w:w="2080" w:type="dxa"/>
            <w:tcBorders>
              <w:top w:val="single" w:sz="8" w:space="0" w:color="auto"/>
              <w:left w:val="nil"/>
              <w:bottom w:val="single" w:sz="8" w:space="0" w:color="auto"/>
              <w:right w:val="single" w:sz="8" w:space="0" w:color="auto"/>
            </w:tcBorders>
            <w:shd w:val="clear" w:color="000000" w:fill="D9D9D9"/>
            <w:hideMark/>
          </w:tcPr>
          <w:p w:rsidR="0054715C" w:rsidRPr="00AD49C4" w:rsidRDefault="001D144E" w:rsidP="0087247F">
            <w:pPr>
              <w:keepNext/>
              <w:spacing w:after="0" w:line="240" w:lineRule="auto"/>
            </w:pPr>
            <w:r>
              <w:t>Conditions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 xml:space="preserve">Version (1.3.0, 1.1.1) </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This will be automatically populated by GeoServer</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N/A</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Title</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Required for 2-star service (2-stars)</w:t>
            </w:r>
            <w:r w:rsidR="001D144E">
              <w:t xml:space="preserve">; see </w:t>
            </w:r>
            <w:hyperlink w:anchor="_Service_Title_and" w:history="1">
              <w:r w:rsidR="001D144E" w:rsidRPr="00BA261E">
                <w:rPr>
                  <w:rStyle w:val="Hyperlink"/>
                  <w:rFonts w:eastAsia="Times New Roman" w:cs="Calibri"/>
                  <w:sz w:val="16"/>
                  <w:szCs w:val="16"/>
                </w:rPr>
                <w:t>Section 7.2</w:t>
              </w:r>
            </w:hyperlink>
            <w:r w:rsidR="001D144E">
              <w:t xml:space="preserve"> for more information</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Abstract</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May include data owner organization, goals, scale of data and other information</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Access Constraints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Definition of access constraints, otherwise “none”</w:t>
            </w:r>
            <w:r w:rsidR="003640C1">
              <w:t xml:space="preserve"> </w:t>
            </w:r>
            <w:r w:rsidRPr="00AD49C4">
              <w:t>(2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Keywords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“OneGeology”, “MD_DATE@2012-02-02”, “MD_LANG@ENG”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 xml:space="preserve">Data (owner) </w:t>
            </w:r>
            <w:r w:rsidRPr="00AD49C4">
              <w:lastRenderedPageBreak/>
              <w:t>provider</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lastRenderedPageBreak/>
              <w:t>Full name of data owner organization (not service provider)</w:t>
            </w:r>
            <w:r w:rsidR="003640C1">
              <w:t xml:space="preserve"> </w:t>
            </w:r>
            <w:r w:rsidRPr="00AD49C4">
              <w:lastRenderedPageBreak/>
              <w:t>(2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lastRenderedPageBreak/>
              <w:t xml:space="preserve">Required for </w:t>
            </w:r>
            <w:r w:rsidR="0054715C" w:rsidRPr="00AD49C4">
              <w:t xml:space="preserve">2 </w:t>
            </w:r>
            <w:r w:rsidR="0054715C" w:rsidRPr="00AD49C4">
              <w:lastRenderedPageBreak/>
              <w:t>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lastRenderedPageBreak/>
              <w:t>Image Format</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This will be automatically populated by GeoServer</w:t>
            </w:r>
            <w:r w:rsidR="003640C1">
              <w:t xml:space="preserve"> </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N/A</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On-line Resource</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Required by the WMS specification</w:t>
            </w:r>
            <w:r w:rsidR="003640C1">
              <w:t xml:space="preserve"> </w:t>
            </w:r>
            <w:r w:rsidRPr="00AD49C4">
              <w:t>(2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Contact Person</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Named Individual or contact within data organization (2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Country</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Country of the data owner organization (2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Email Address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Email address of the named contact</w:t>
            </w:r>
            <w:r w:rsidR="003640C1">
              <w:t xml:space="preserve"> </w:t>
            </w:r>
            <w:r w:rsidRPr="00AD49C4">
              <w:t>(2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Fees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Any fees required to use the WMS Service; otherwise “none”</w:t>
            </w:r>
            <w:r w:rsidR="003640C1">
              <w:t xml:space="preserve"> </w:t>
            </w:r>
            <w:r w:rsidRPr="00AD49C4">
              <w:t>(3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3 Stars</w:t>
            </w:r>
          </w:p>
        </w:tc>
      </w:tr>
    </w:tbl>
    <w:p w:rsidR="0054715C" w:rsidRDefault="0054715C" w:rsidP="002A5DE2"/>
    <w:p w:rsidR="0054715C" w:rsidRPr="005C598F" w:rsidRDefault="005C598F" w:rsidP="0087247F">
      <w:pPr>
        <w:pStyle w:val="Heading2"/>
        <w:numPr>
          <w:ilvl w:val="1"/>
          <w:numId w:val="60"/>
        </w:numPr>
      </w:pPr>
      <w:bookmarkStart w:id="297" w:name="_Service_Title_and"/>
      <w:bookmarkStart w:id="298" w:name="_Toc321148935"/>
      <w:bookmarkStart w:id="299" w:name="_Toc364676169"/>
      <w:bookmarkEnd w:id="297"/>
      <w:ins w:id="300" w:author="Christy Caudill" w:date="2013-08-16T10:48:00Z">
        <w:r>
          <w:t xml:space="preserve">WMS </w:t>
        </w:r>
      </w:ins>
      <w:r w:rsidR="0054715C" w:rsidRPr="005C598F">
        <w:t xml:space="preserve">Service Title and </w:t>
      </w:r>
      <w:r w:rsidR="000C33BA" w:rsidRPr="005C598F">
        <w:t xml:space="preserve">Service </w:t>
      </w:r>
      <w:r w:rsidR="0054715C" w:rsidRPr="005C598F">
        <w:t>Name Requirements</w:t>
      </w:r>
      <w:bookmarkEnd w:id="298"/>
      <w:bookmarkEnd w:id="299"/>
    </w:p>
    <w:p w:rsidR="0054715C" w:rsidRPr="005C598F" w:rsidRDefault="000C33BA" w:rsidP="002A5DE2">
      <w:r w:rsidRPr="005C598F">
        <w:t>This section describes the OneGeology standards that</w:t>
      </w:r>
      <w:r w:rsidR="0054715C" w:rsidRPr="005C598F">
        <w:t xml:space="preserve"> govern web</w:t>
      </w:r>
      <w:ins w:id="301" w:author="Christy Caudill" w:date="2013-08-16T10:48:00Z">
        <w:r w:rsidR="005C598F">
          <w:t xml:space="preserve"> map</w:t>
        </w:r>
      </w:ins>
      <w:r w:rsidR="0054715C" w:rsidRPr="005C598F">
        <w:t xml:space="preserve"> service</w:t>
      </w:r>
      <w:ins w:id="302" w:author="Christy Caudill" w:date="2013-08-16T12:39:00Z">
        <w:r w:rsidR="00A14CE0">
          <w:t xml:space="preserve"> (WMS)</w:t>
        </w:r>
      </w:ins>
      <w:r w:rsidR="0054715C" w:rsidRPr="005C598F">
        <w:t xml:space="preserve"> </w:t>
      </w:r>
      <w:r w:rsidR="0054715C" w:rsidRPr="005C598F">
        <w:rPr>
          <w:b/>
        </w:rPr>
        <w:t>Title</w:t>
      </w:r>
      <w:r w:rsidR="0054715C" w:rsidRPr="005C598F">
        <w:t xml:space="preserve"> and </w:t>
      </w:r>
      <w:r w:rsidR="0054715C" w:rsidRPr="005C598F">
        <w:rPr>
          <w:b/>
        </w:rPr>
        <w:t>Name</w:t>
      </w:r>
      <w:r w:rsidR="0054715C" w:rsidRPr="005C598F">
        <w:t>.</w:t>
      </w:r>
      <w:ins w:id="303" w:author="Christy Caudill" w:date="2013-08-16T12:39:00Z">
        <w:r w:rsidR="00A14CE0">
          <w:t xml:space="preserve"> </w:t>
        </w:r>
      </w:ins>
      <w:ins w:id="304" w:author="Christy Caudill" w:date="2013-08-16T12:40:00Z">
        <w:r w:rsidR="00A14CE0">
          <w:t>For service deployment using ArcGIS, two separate services are necessary to conform to both the WMS naming specifications (</w:t>
        </w:r>
      </w:ins>
      <w:ins w:id="305" w:author="Christy Caudill" w:date="2013-08-16T12:41:00Z">
        <w:r w:rsidR="00A14CE0">
          <w:t>Section C.</w:t>
        </w:r>
      </w:ins>
      <w:ins w:id="306" w:author="Christy Caudill" w:date="2013-08-16T12:42:00Z">
        <w:r w:rsidR="00A14CE0">
          <w:t xml:space="preserve"> </w:t>
        </w:r>
      </w:ins>
      <w:ins w:id="307" w:author="Christy Caudill" w:date="2013-08-16T12:41:00Z">
        <w:r w:rsidR="00A14CE0">
          <w:t>3</w:t>
        </w:r>
      </w:ins>
      <w:ins w:id="308" w:author="Christy Caudill" w:date="2013-08-16T12:40:00Z">
        <w:r w:rsidR="00A14CE0">
          <w:t>) and the WFS layer names</w:t>
        </w:r>
      </w:ins>
      <w:ins w:id="309" w:author="Christy Caudill" w:date="2013-08-16T12:42:00Z">
        <w:r w:rsidR="00A14CE0">
          <w:t xml:space="preserve"> as specified by the GeoScimML-Portrayal schema (Section C. 4).</w:t>
        </w:r>
      </w:ins>
      <w:ins w:id="310" w:author="Christy Caudill" w:date="2013-08-16T12:43:00Z">
        <w:r w:rsidR="00DE11D0">
          <w:t xml:space="preserve">  For service deployment using GeoServer, multiple layers will be necessary to conform to the naming conventions for both WFS and WMS layers.</w:t>
        </w:r>
      </w:ins>
    </w:p>
    <w:p w:rsidR="0054715C" w:rsidRPr="005C598F" w:rsidRDefault="0054715C" w:rsidP="002A5DE2">
      <w:r w:rsidRPr="005C598F">
        <w:rPr>
          <w:b/>
        </w:rPr>
        <w:t>Service Title</w:t>
      </w:r>
      <w:r w:rsidRPr="005C598F">
        <w:t>:</w:t>
      </w:r>
      <w:r w:rsidR="003640C1" w:rsidRPr="005C598F">
        <w:t xml:space="preserve"> </w:t>
      </w:r>
      <w:r w:rsidRPr="005C598F">
        <w:t>Conforming to the naming conventions for service title is a 2 sta</w:t>
      </w:r>
      <w:r w:rsidR="000C33BA" w:rsidRPr="005C598F">
        <w:t xml:space="preserve">r requirement with OneGeology. </w:t>
      </w:r>
      <w:r w:rsidR="00D20426" w:rsidRPr="005C598F">
        <w:rPr>
          <w:b/>
        </w:rPr>
        <w:t>Service Titles</w:t>
      </w:r>
      <w:r w:rsidR="00D20426" w:rsidRPr="005C598F">
        <w:t xml:space="preserve"> should contain the following tokens (in order)</w:t>
      </w:r>
      <w:r w:rsidRPr="005C598F">
        <w:t>:</w:t>
      </w:r>
    </w:p>
    <w:p w:rsidR="0054715C" w:rsidRPr="005C598F" w:rsidRDefault="002F441C" w:rsidP="002A5DE2">
      <w:r w:rsidRPr="005C598F">
        <w:t>[Geographical extent]</w:t>
      </w:r>
      <w:r w:rsidR="0054715C" w:rsidRPr="005C598F">
        <w:t xml:space="preserve"> [Data owner organization] [Language C</w:t>
      </w:r>
      <w:r w:rsidR="00D20426" w:rsidRPr="005C598F">
        <w:t>ode</w:t>
      </w:r>
      <w:r w:rsidR="0054715C" w:rsidRPr="005C598F">
        <w:t xml:space="preserve">] </w:t>
      </w:r>
      <w:del w:id="311" w:author="Christy Caudill" w:date="2013-08-16T10:54:00Z">
        <w:r w:rsidR="0054715C" w:rsidRPr="005C598F" w:rsidDel="00C2611A">
          <w:delText xml:space="preserve">[Scale] </w:delText>
        </w:r>
      </w:del>
      <w:r w:rsidR="0054715C" w:rsidRPr="005C598F">
        <w:t>[Theme], where:</w:t>
      </w:r>
    </w:p>
    <w:p w:rsidR="006D25AA" w:rsidRPr="005C598F" w:rsidRDefault="006D25AA" w:rsidP="002A5DE2">
      <w:pPr>
        <w:pStyle w:val="ListParagraph"/>
        <w:numPr>
          <w:ilvl w:val="0"/>
          <w:numId w:val="20"/>
        </w:numPr>
      </w:pPr>
      <w:r w:rsidRPr="005C598F">
        <w:rPr>
          <w:b/>
        </w:rPr>
        <w:t>Geographic extent:</w:t>
      </w:r>
      <w:r w:rsidRPr="005C598F">
        <w:t xml:space="preserve"> a rough approximation of the extent of the portrayal provided by the web service</w:t>
      </w:r>
    </w:p>
    <w:p w:rsidR="006D25AA" w:rsidRPr="005C598F" w:rsidRDefault="006D25AA" w:rsidP="002A5DE2">
      <w:pPr>
        <w:pStyle w:val="ListParagraph"/>
        <w:numPr>
          <w:ilvl w:val="1"/>
          <w:numId w:val="20"/>
        </w:numPr>
      </w:pPr>
      <w:r w:rsidRPr="005C598F">
        <w:t>Generally an ISO three letter country code (such as “USA”) and, if necessary, a province, such as “USA-KY” for the state of Kentucky</w:t>
      </w:r>
    </w:p>
    <w:p w:rsidR="006D25AA" w:rsidRPr="005C598F" w:rsidRDefault="006D25AA" w:rsidP="002A5DE2">
      <w:pPr>
        <w:pStyle w:val="ListParagraph"/>
        <w:numPr>
          <w:ilvl w:val="1"/>
          <w:numId w:val="20"/>
        </w:numPr>
      </w:pPr>
      <w:r w:rsidRPr="005C598F">
        <w:t xml:space="preserve">See </w:t>
      </w:r>
      <w:hyperlink r:id="rId88" w:history="1">
        <w:r w:rsidRPr="005C598F">
          <w:rPr>
            <w:rStyle w:val="Hyperlink"/>
          </w:rPr>
          <w:t>http://en.wikipedia.org/wiki/ISO_3166-1_alpha-3</w:t>
        </w:r>
      </w:hyperlink>
      <w:r w:rsidRPr="005C598F">
        <w:t xml:space="preserve"> for ISO three-letter country codes</w:t>
      </w:r>
    </w:p>
    <w:p w:rsidR="006D25AA" w:rsidRPr="005C598F" w:rsidRDefault="006D25AA" w:rsidP="002A5DE2">
      <w:pPr>
        <w:pStyle w:val="ListParagraph"/>
        <w:numPr>
          <w:ilvl w:val="0"/>
          <w:numId w:val="20"/>
        </w:numPr>
      </w:pPr>
      <w:r w:rsidRPr="005C598F">
        <w:rPr>
          <w:b/>
        </w:rPr>
        <w:t>Data owner organization</w:t>
      </w:r>
      <w:r w:rsidR="003640C1" w:rsidRPr="005C598F">
        <w:rPr>
          <w:b/>
        </w:rPr>
        <w:t xml:space="preserve"> </w:t>
      </w:r>
      <w:r w:rsidRPr="005C598F">
        <w:rPr>
          <w:b/>
        </w:rPr>
        <w:t>code</w:t>
      </w:r>
      <w:r w:rsidRPr="005C598F">
        <w:t xml:space="preserve">: an acronym or abbreviation for the entity that owns the data portrayed by the </w:t>
      </w:r>
      <w:hyperlink w:anchor="Web_Service" w:history="1">
        <w:r w:rsidRPr="005C598F">
          <w:rPr>
            <w:rStyle w:val="Hyperlink"/>
          </w:rPr>
          <w:t>web service</w:t>
        </w:r>
      </w:hyperlink>
    </w:p>
    <w:p w:rsidR="006D25AA" w:rsidRPr="005C598F" w:rsidRDefault="006D25AA" w:rsidP="002A5DE2">
      <w:pPr>
        <w:pStyle w:val="ListParagraph"/>
        <w:numPr>
          <w:ilvl w:val="1"/>
          <w:numId w:val="20"/>
        </w:numPr>
      </w:pPr>
      <w:r w:rsidRPr="005C598F">
        <w:t xml:space="preserve">The </w:t>
      </w:r>
      <w:r w:rsidRPr="005C598F">
        <w:rPr>
          <w:b/>
        </w:rPr>
        <w:t>data owner organization</w:t>
      </w:r>
      <w:r w:rsidRPr="005C598F">
        <w:t xml:space="preserve"> </w:t>
      </w:r>
      <w:r w:rsidRPr="005C598F">
        <w:rPr>
          <w:i/>
        </w:rPr>
        <w:t>can be</w:t>
      </w:r>
      <w:r w:rsidRPr="005C598F">
        <w:t xml:space="preserve">, but is </w:t>
      </w:r>
      <w:r w:rsidRPr="005C598F">
        <w:rPr>
          <w:i/>
        </w:rPr>
        <w:t>not necessarily</w:t>
      </w:r>
      <w:r w:rsidRPr="005C598F">
        <w:t>, the name of the organization responsible for deploying the data as a web service</w:t>
      </w:r>
    </w:p>
    <w:p w:rsidR="006D25AA" w:rsidRPr="005C598F" w:rsidRDefault="006D25AA" w:rsidP="002A5DE2">
      <w:pPr>
        <w:pStyle w:val="ListParagraph"/>
        <w:numPr>
          <w:ilvl w:val="0"/>
          <w:numId w:val="20"/>
        </w:numPr>
      </w:pPr>
      <w:r w:rsidRPr="005C598F">
        <w:rPr>
          <w:b/>
        </w:rPr>
        <w:lastRenderedPageBreak/>
        <w:t>Language</w:t>
      </w:r>
      <w:r w:rsidRPr="005C598F">
        <w:t>: a two-letter ISO 639-1 code for the language in which the web service is portrayed</w:t>
      </w:r>
    </w:p>
    <w:p w:rsidR="006D25AA" w:rsidRDefault="006D25AA" w:rsidP="002A5DE2">
      <w:pPr>
        <w:pStyle w:val="ListParagraph"/>
        <w:numPr>
          <w:ilvl w:val="1"/>
          <w:numId w:val="20"/>
        </w:numPr>
        <w:rPr>
          <w:ins w:id="312" w:author="Christy Caudill" w:date="2013-08-16T10:54:00Z"/>
        </w:rPr>
      </w:pPr>
      <w:r w:rsidRPr="005C598F">
        <w:t xml:space="preserve">See </w:t>
      </w:r>
      <w:hyperlink r:id="rId89" w:history="1">
        <w:r w:rsidRPr="005C598F">
          <w:rPr>
            <w:rStyle w:val="Hyperlink"/>
          </w:rPr>
          <w:t>http://en.wikipedia.org/wiki/List_of_ISO_639-1_codes</w:t>
        </w:r>
      </w:hyperlink>
      <w:r w:rsidRPr="005C598F">
        <w:t xml:space="preserve"> for ISO language codes</w:t>
      </w:r>
    </w:p>
    <w:p w:rsidR="00C2611A" w:rsidRPr="005C598F" w:rsidRDefault="00C2611A" w:rsidP="002A5DE2">
      <w:pPr>
        <w:pStyle w:val="ListParagraph"/>
        <w:numPr>
          <w:ilvl w:val="1"/>
          <w:numId w:val="20"/>
        </w:numPr>
      </w:pPr>
      <w:ins w:id="313" w:author="Christy Caudill" w:date="2013-08-16T10:54:00Z">
        <w:r>
          <w:t xml:space="preserve">Language </w:t>
        </w:r>
      </w:ins>
      <w:ins w:id="314" w:author="Christy Caudill" w:date="2013-08-16T10:55:00Z">
        <w:r>
          <w:t>Code is only used if the serivce name language differs from the</w:t>
        </w:r>
      </w:ins>
      <w:ins w:id="315" w:author="Christy Caudill" w:date="2013-08-16T10:56:00Z">
        <w:r>
          <w:t xml:space="preserve"> data language.</w:t>
        </w:r>
      </w:ins>
      <w:ins w:id="316" w:author="Christy Caudill" w:date="2013-08-16T10:55:00Z">
        <w:r>
          <w:t xml:space="preserve"> </w:t>
        </w:r>
      </w:ins>
    </w:p>
    <w:p w:rsidR="006D25AA" w:rsidRPr="005C598F" w:rsidDel="00C2611A" w:rsidRDefault="006D25AA" w:rsidP="002A5DE2">
      <w:pPr>
        <w:pStyle w:val="ListParagraph"/>
        <w:numPr>
          <w:ilvl w:val="0"/>
          <w:numId w:val="20"/>
        </w:numPr>
        <w:rPr>
          <w:del w:id="317" w:author="Christy Caudill" w:date="2013-08-16T10:54:00Z"/>
        </w:rPr>
      </w:pPr>
      <w:del w:id="318" w:author="Christy Caudill" w:date="2013-08-16T10:54:00Z">
        <w:r w:rsidRPr="005C598F" w:rsidDel="00C2611A">
          <w:rPr>
            <w:b/>
          </w:rPr>
          <w:delText>Scale:</w:delText>
        </w:r>
        <w:r w:rsidRPr="005C598F" w:rsidDel="00C2611A">
          <w:delText xml:space="preserve"> expresses the scale of the portrayal as a ratio (X:Y); large-scale portrayals should be abbreviated using SI symbols for million “M” and thousand “k”</w:delText>
        </w:r>
      </w:del>
    </w:p>
    <w:p w:rsidR="006D25AA" w:rsidRPr="005C598F" w:rsidDel="00C2611A" w:rsidRDefault="006D25AA" w:rsidP="002A5DE2">
      <w:pPr>
        <w:pStyle w:val="ListParagraph"/>
        <w:numPr>
          <w:ilvl w:val="1"/>
          <w:numId w:val="20"/>
        </w:numPr>
        <w:rPr>
          <w:del w:id="319" w:author="Christy Caudill" w:date="2013-08-16T10:54:00Z"/>
        </w:rPr>
      </w:pPr>
      <w:del w:id="320" w:author="Christy Caudill" w:date="2013-08-16T10:54:00Z">
        <w:r w:rsidRPr="005C598F" w:rsidDel="00C2611A">
          <w:delText>An example of a valid scale in the service title is “1:1M”</w:delText>
        </w:r>
      </w:del>
    </w:p>
    <w:p w:rsidR="006D25AA" w:rsidRPr="005C598F" w:rsidRDefault="006D25AA" w:rsidP="002A5DE2">
      <w:pPr>
        <w:pStyle w:val="ListParagraph"/>
        <w:numPr>
          <w:ilvl w:val="0"/>
          <w:numId w:val="20"/>
        </w:numPr>
      </w:pPr>
      <w:r w:rsidRPr="005C598F">
        <w:rPr>
          <w:b/>
        </w:rPr>
        <w:t>Theme</w:t>
      </w:r>
      <w:r w:rsidRPr="005C598F">
        <w:t>: a short or abbreviated description of the data contained in the layer</w:t>
      </w:r>
    </w:p>
    <w:p w:rsidR="00DD362E" w:rsidRPr="005C598F" w:rsidRDefault="00DD362E" w:rsidP="002A5DE2">
      <w:r w:rsidRPr="005C598F">
        <w:rPr>
          <w:b/>
        </w:rPr>
        <w:t xml:space="preserve">Service Name: </w:t>
      </w:r>
      <w:r w:rsidRPr="005C598F">
        <w:t>For version 1.3.0 services, the service name should be ‘WMS’; for version 1.1.1, the service name should be ‘OGC:WMS’</w:t>
      </w:r>
      <w:ins w:id="321" w:author="Christy Caudill" w:date="2013-08-16T10:46:00Z">
        <w:r w:rsidR="005C598F">
          <w:t>. This is indicated in the</w:t>
        </w:r>
      </w:ins>
      <w:ins w:id="322" w:author="Christy Caudill" w:date="2013-08-16T10:59:00Z">
        <w:r w:rsidR="00C2611A">
          <w:t xml:space="preserve"> layer metad</w:t>
        </w:r>
      </w:ins>
      <w:ins w:id="323" w:author="Christy Caudill" w:date="2013-08-16T13:01:00Z">
        <w:r w:rsidR="0025586C">
          <w:t>a</w:t>
        </w:r>
      </w:ins>
      <w:ins w:id="324" w:author="Christy Caudill" w:date="2013-08-16T10:59:00Z">
        <w:r w:rsidR="00C2611A">
          <w:t>ta; in the</w:t>
        </w:r>
      </w:ins>
      <w:ins w:id="325" w:author="Christy Caudill" w:date="2013-08-16T10:46:00Z">
        <w:r w:rsidR="005C598F">
          <w:t xml:space="preserve"> WMS Custom Capabilities document.</w:t>
        </w:r>
      </w:ins>
    </w:p>
    <w:p w:rsidR="0054715C" w:rsidRPr="005C598F" w:rsidRDefault="0054715C" w:rsidP="0087247F">
      <w:pPr>
        <w:pStyle w:val="Heading3"/>
        <w:numPr>
          <w:ilvl w:val="0"/>
          <w:numId w:val="0"/>
        </w:numPr>
      </w:pPr>
      <w:bookmarkStart w:id="326" w:name="_Toc321148936"/>
      <w:bookmarkStart w:id="327" w:name="_Toc364676170"/>
      <w:r w:rsidRPr="005C598F">
        <w:t xml:space="preserve">OneGeology Service Title </w:t>
      </w:r>
      <w:r w:rsidR="00DD362E" w:rsidRPr="005C598F">
        <w:t>Examples</w:t>
      </w:r>
      <w:r w:rsidRPr="005C598F">
        <w:t>:</w:t>
      </w:r>
      <w:bookmarkEnd w:id="326"/>
      <w:bookmarkEnd w:id="327"/>
    </w:p>
    <w:p w:rsidR="0054715C" w:rsidRDefault="0054715C" w:rsidP="002A5DE2">
      <w:pPr>
        <w:rPr>
          <w:ins w:id="328" w:author="Christy Caudill" w:date="2013-08-16T11:00:00Z"/>
        </w:rPr>
      </w:pPr>
      <w:r w:rsidRPr="005C598F">
        <w:t xml:space="preserve">USA USGIN </w:t>
      </w:r>
      <w:del w:id="329" w:author="Christy Caudill" w:date="2013-08-16T10:57:00Z">
        <w:r w:rsidRPr="005C598F" w:rsidDel="00C2611A">
          <w:delText>1:3M</w:delText>
        </w:r>
      </w:del>
      <w:r w:rsidRPr="005C598F">
        <w:t xml:space="preserve"> Geology</w:t>
      </w:r>
      <w:r w:rsidR="00595226" w:rsidRPr="005C598F">
        <w:br/>
        <w:t xml:space="preserve">USA-AZ AZGS </w:t>
      </w:r>
      <w:del w:id="330" w:author="Christy Caudill" w:date="2013-08-16T10:51:00Z">
        <w:r w:rsidR="00595226" w:rsidRPr="005C598F" w:rsidDel="005C598F">
          <w:delText>ES</w:delText>
        </w:r>
      </w:del>
      <w:del w:id="331" w:author="Christy Caudill" w:date="2013-08-16T10:56:00Z">
        <w:r w:rsidR="00595226" w:rsidRPr="005C598F" w:rsidDel="00C2611A">
          <w:delText xml:space="preserve"> 1:2k</w:delText>
        </w:r>
      </w:del>
      <w:r w:rsidR="00595226" w:rsidRPr="005C598F">
        <w:t xml:space="preserve"> Faults</w:t>
      </w:r>
    </w:p>
    <w:p w:rsidR="00C2611A" w:rsidRDefault="00C2611A" w:rsidP="002A5DE2">
      <w:pPr>
        <w:rPr>
          <w:ins w:id="332" w:author="Christy Caudill" w:date="2013-08-16T11:01:00Z"/>
        </w:rPr>
      </w:pPr>
      <w:ins w:id="333" w:author="Christy Caudill" w:date="2013-08-16T11:00:00Z">
        <w:r>
          <w:t>***Note: The service URL must use “_”</w:t>
        </w:r>
      </w:ins>
      <w:ins w:id="334" w:author="Christy Caudill" w:date="2013-08-16T11:01:00Z">
        <w:r w:rsidR="00DF6D81">
          <w:t xml:space="preserve"> instead of spaces for software conformance. The service URL</w:t>
        </w:r>
      </w:ins>
      <w:ins w:id="335" w:author="Christy Caudill" w:date="2013-08-16T11:04:00Z">
        <w:r w:rsidR="00960C08">
          <w:t xml:space="preserve"> string</w:t>
        </w:r>
      </w:ins>
      <w:ins w:id="336" w:author="Christy Caudill" w:date="2013-08-16T11:01:00Z">
        <w:r w:rsidR="00DF6D81">
          <w:t xml:space="preserve"> for the above AZ service example would be:</w:t>
        </w:r>
      </w:ins>
    </w:p>
    <w:p w:rsidR="00DF6D81" w:rsidRPr="005C598F" w:rsidRDefault="00DF6D81" w:rsidP="002A5DE2">
      <w:ins w:id="337" w:author="Christy Caudill" w:date="2013-08-16T11:02:00Z">
        <w:r>
          <w:t>USA-AZ_AZGS_Faults</w:t>
        </w:r>
      </w:ins>
    </w:p>
    <w:p w:rsidR="0054715C" w:rsidDel="00C2611A" w:rsidRDefault="0054715C" w:rsidP="002A5DE2">
      <w:pPr>
        <w:rPr>
          <w:del w:id="338" w:author="Christy Caudill" w:date="2013-08-16T10:56:00Z"/>
        </w:rPr>
      </w:pPr>
      <w:del w:id="339" w:author="Christy Caudill" w:date="2013-08-16T10:56:00Z">
        <w:r w:rsidRPr="005C598F" w:rsidDel="00C2611A">
          <w:delText>***Note:</w:delText>
        </w:r>
        <w:r w:rsidR="003640C1" w:rsidRPr="005C598F" w:rsidDel="00C2611A">
          <w:delText xml:space="preserve"> </w:delText>
        </w:r>
        <w:r w:rsidRPr="005C598F" w:rsidDel="00C2611A">
          <w:delText xml:space="preserve">Language is omitted from the examples above, as they are in the default language </w:delText>
        </w:r>
        <w:commentRangeStart w:id="340"/>
        <w:commentRangeStart w:id="341"/>
        <w:r w:rsidRPr="008C1A92" w:rsidDel="00C2611A">
          <w:rPr>
            <w:highlight w:val="yellow"/>
          </w:rPr>
          <w:delText>English</w:delText>
        </w:r>
        <w:commentRangeEnd w:id="340"/>
        <w:r w:rsidR="008C1A92" w:rsidDel="00C2611A">
          <w:rPr>
            <w:rStyle w:val="CommentReference"/>
          </w:rPr>
          <w:commentReference w:id="340"/>
        </w:r>
        <w:commentRangeEnd w:id="341"/>
        <w:r w:rsidR="00C2611A" w:rsidDel="00C2611A">
          <w:rPr>
            <w:rStyle w:val="CommentReference"/>
          </w:rPr>
          <w:commentReference w:id="341"/>
        </w:r>
        <w:r w:rsidRPr="008C1A92" w:rsidDel="00C2611A">
          <w:rPr>
            <w:highlight w:val="yellow"/>
          </w:rPr>
          <w:delText>.</w:delText>
        </w:r>
      </w:del>
    </w:p>
    <w:p w:rsidR="00243D6F" w:rsidRPr="002F441C" w:rsidRDefault="00C2611A" w:rsidP="0087247F">
      <w:pPr>
        <w:pStyle w:val="Heading2"/>
        <w:numPr>
          <w:ilvl w:val="1"/>
          <w:numId w:val="60"/>
        </w:numPr>
      </w:pPr>
      <w:bookmarkStart w:id="342" w:name="_Layer_Naming_and"/>
      <w:bookmarkStart w:id="343" w:name="_Toc321148937"/>
      <w:bookmarkStart w:id="344" w:name="_Toc364676171"/>
      <w:bookmarkEnd w:id="342"/>
      <w:ins w:id="345" w:author="Christy Caudill" w:date="2013-08-16T10:57:00Z">
        <w:r>
          <w:t xml:space="preserve">WMS </w:t>
        </w:r>
      </w:ins>
      <w:r w:rsidR="00243D6F" w:rsidRPr="002F441C">
        <w:t xml:space="preserve">Layer Naming </w:t>
      </w:r>
      <w:r w:rsidR="00D20426">
        <w:t xml:space="preserve">and Title </w:t>
      </w:r>
      <w:r w:rsidR="00243D6F" w:rsidRPr="002F441C">
        <w:t>Conventions</w:t>
      </w:r>
      <w:bookmarkEnd w:id="343"/>
      <w:bookmarkEnd w:id="344"/>
    </w:p>
    <w:p w:rsidR="00D20426" w:rsidRPr="007468B7" w:rsidRDefault="00D20426" w:rsidP="002A5DE2">
      <w:r w:rsidRPr="007468B7">
        <w:t xml:space="preserve">Each layer in </w:t>
      </w:r>
      <w:r w:rsidR="00E06F6C">
        <w:t>a</w:t>
      </w:r>
      <w:r w:rsidRPr="007468B7">
        <w:t xml:space="preserve"> OneGeology</w:t>
      </w:r>
      <w:r w:rsidR="00E06F6C">
        <w:t xml:space="preserve">-compliant </w:t>
      </w:r>
      <w:r w:rsidR="00F476F4">
        <w:fldChar w:fldCharType="begin"/>
      </w:r>
      <w:r w:rsidR="00F476F4">
        <w:instrText xml:space="preserve"> HYPERLINK \l "Web_Service" </w:instrText>
      </w:r>
      <w:r w:rsidR="00F476F4">
        <w:fldChar w:fldCharType="separate"/>
      </w:r>
      <w:r w:rsidR="00E06F6C" w:rsidRPr="00E06F6C">
        <w:rPr>
          <w:rStyle w:val="Hyperlink"/>
        </w:rPr>
        <w:t>web</w:t>
      </w:r>
      <w:r w:rsidRPr="00E06F6C">
        <w:rPr>
          <w:rStyle w:val="Hyperlink"/>
        </w:rPr>
        <w:t xml:space="preserve"> </w:t>
      </w:r>
      <w:ins w:id="346" w:author="Christy Caudill" w:date="2013-08-16T11:04:00Z">
        <w:r w:rsidR="00960C08">
          <w:rPr>
            <w:rStyle w:val="Hyperlink"/>
          </w:rPr>
          <w:t xml:space="preserve">map </w:t>
        </w:r>
      </w:ins>
      <w:r w:rsidRPr="00E06F6C">
        <w:rPr>
          <w:rStyle w:val="Hyperlink"/>
        </w:rPr>
        <w:t>service</w:t>
      </w:r>
      <w:r w:rsidR="00F476F4">
        <w:rPr>
          <w:rStyle w:val="Hyperlink"/>
        </w:rPr>
        <w:fldChar w:fldCharType="end"/>
      </w:r>
      <w:r w:rsidRPr="007468B7">
        <w:t xml:space="preserve"> should have a </w:t>
      </w:r>
      <w:r w:rsidR="00E06F6C">
        <w:rPr>
          <w:b/>
        </w:rPr>
        <w:t>L</w:t>
      </w:r>
      <w:r w:rsidRPr="00E06F6C">
        <w:rPr>
          <w:b/>
        </w:rPr>
        <w:t xml:space="preserve">ayer </w:t>
      </w:r>
      <w:r w:rsidR="00E06F6C">
        <w:rPr>
          <w:b/>
        </w:rPr>
        <w:t>T</w:t>
      </w:r>
      <w:r w:rsidRPr="00E06F6C">
        <w:rPr>
          <w:b/>
        </w:rPr>
        <w:t>itle</w:t>
      </w:r>
      <w:r w:rsidRPr="007468B7">
        <w:t xml:space="preserve"> and</w:t>
      </w:r>
      <w:r w:rsidR="00E06F6C">
        <w:t xml:space="preserve"> a</w:t>
      </w:r>
      <w:r w:rsidRPr="007468B7">
        <w:t xml:space="preserve"> </w:t>
      </w:r>
      <w:r w:rsidR="00E06F6C">
        <w:rPr>
          <w:b/>
        </w:rPr>
        <w:t>La</w:t>
      </w:r>
      <w:r w:rsidRPr="00E06F6C">
        <w:rPr>
          <w:b/>
        </w:rPr>
        <w:t xml:space="preserve">yer </w:t>
      </w:r>
      <w:r w:rsidR="00E06F6C">
        <w:rPr>
          <w:b/>
        </w:rPr>
        <w:t>N</w:t>
      </w:r>
      <w:r w:rsidRPr="00E06F6C">
        <w:rPr>
          <w:b/>
        </w:rPr>
        <w:t>ame</w:t>
      </w:r>
      <w:r w:rsidR="000C33BA">
        <w:t xml:space="preserve">. </w:t>
      </w:r>
      <w:r w:rsidRPr="007468B7">
        <w:t xml:space="preserve">The </w:t>
      </w:r>
      <w:r w:rsidRPr="00E06F6C">
        <w:rPr>
          <w:b/>
        </w:rPr>
        <w:t>Layer Name</w:t>
      </w:r>
      <w:r w:rsidRPr="007468B7">
        <w:t xml:space="preserve"> </w:t>
      </w:r>
      <w:r w:rsidR="00E06F6C">
        <w:t xml:space="preserve">should be identical to the </w:t>
      </w:r>
      <w:r w:rsidRPr="00E06F6C">
        <w:rPr>
          <w:b/>
        </w:rPr>
        <w:t>Layer T</w:t>
      </w:r>
      <w:r w:rsidR="00E06F6C" w:rsidRPr="00E06F6C">
        <w:rPr>
          <w:b/>
        </w:rPr>
        <w:t>itle</w:t>
      </w:r>
      <w:r w:rsidR="00E06F6C">
        <w:t xml:space="preserve">, using </w:t>
      </w:r>
      <w:r w:rsidRPr="007468B7">
        <w:t>underscores ins</w:t>
      </w:r>
      <w:r>
        <w:t>tead of spaces</w:t>
      </w:r>
      <w:r w:rsidR="00E06F6C">
        <w:t xml:space="preserve"> </w:t>
      </w:r>
      <w:r>
        <w:t>and</w:t>
      </w:r>
      <w:r w:rsidR="00E06F6C">
        <w:t xml:space="preserve"> an abbreviated </w:t>
      </w:r>
      <w:r w:rsidR="00E06F6C">
        <w:rPr>
          <w:b/>
        </w:rPr>
        <w:t>S</w:t>
      </w:r>
      <w:r w:rsidR="00E06F6C" w:rsidRPr="00E06F6C">
        <w:rPr>
          <w:b/>
        </w:rPr>
        <w:t>cale</w:t>
      </w:r>
      <w:r w:rsidR="00E06F6C">
        <w:t xml:space="preserve"> token (see below)</w:t>
      </w:r>
    </w:p>
    <w:p w:rsidR="00243D6F" w:rsidRPr="007468B7" w:rsidRDefault="00243D6F" w:rsidP="002A5DE2">
      <w:r w:rsidRPr="007468B7">
        <w:t xml:space="preserve">Both </w:t>
      </w:r>
      <w:r w:rsidR="00E06F6C">
        <w:rPr>
          <w:b/>
        </w:rPr>
        <w:t>L</w:t>
      </w:r>
      <w:r w:rsidRPr="00D20426">
        <w:rPr>
          <w:b/>
        </w:rPr>
        <w:t xml:space="preserve">ayer </w:t>
      </w:r>
      <w:r w:rsidR="00E06F6C">
        <w:rPr>
          <w:b/>
        </w:rPr>
        <w:t>T</w:t>
      </w:r>
      <w:r w:rsidRPr="00D20426">
        <w:rPr>
          <w:b/>
        </w:rPr>
        <w:t>itles</w:t>
      </w:r>
      <w:r w:rsidRPr="007468B7">
        <w:t xml:space="preserve"> and </w:t>
      </w:r>
      <w:r w:rsidR="00E06F6C">
        <w:rPr>
          <w:b/>
        </w:rPr>
        <w:t>La</w:t>
      </w:r>
      <w:r w:rsidRPr="00D20426">
        <w:rPr>
          <w:b/>
        </w:rPr>
        <w:t xml:space="preserve">yer </w:t>
      </w:r>
      <w:r w:rsidR="00E06F6C">
        <w:rPr>
          <w:b/>
        </w:rPr>
        <w:t>N</w:t>
      </w:r>
      <w:r w:rsidRPr="00D20426">
        <w:rPr>
          <w:b/>
        </w:rPr>
        <w:t>ames</w:t>
      </w:r>
      <w:r w:rsidRPr="007468B7">
        <w:t xml:space="preserve"> should contain the following </w:t>
      </w:r>
      <w:r w:rsidR="00D20426">
        <w:t>tokens</w:t>
      </w:r>
      <w:r w:rsidRPr="007468B7">
        <w:t xml:space="preserve"> (in order):</w:t>
      </w:r>
    </w:p>
    <w:p w:rsidR="00243D6F" w:rsidRPr="007468B7" w:rsidRDefault="00D20426" w:rsidP="002A5DE2">
      <w:r>
        <w:t>[Geographical Extent] [</w:t>
      </w:r>
      <w:r w:rsidR="00243D6F" w:rsidRPr="007468B7">
        <w:t>Data Owner Organization</w:t>
      </w:r>
      <w:r>
        <w:t>][</w:t>
      </w:r>
      <w:r w:rsidR="00243D6F" w:rsidRPr="007468B7">
        <w:t xml:space="preserve">Language </w:t>
      </w:r>
      <w:r>
        <w:t>Code][Scale][Theme], where</w:t>
      </w:r>
    </w:p>
    <w:p w:rsidR="006D25AA" w:rsidRDefault="00D20426" w:rsidP="002A5DE2">
      <w:pPr>
        <w:pStyle w:val="ListParagraph"/>
        <w:numPr>
          <w:ilvl w:val="0"/>
          <w:numId w:val="20"/>
        </w:numPr>
      </w:pPr>
      <w:r w:rsidRPr="00D7285B">
        <w:rPr>
          <w:b/>
        </w:rPr>
        <w:t>Geographic extent</w:t>
      </w:r>
      <w:r w:rsidR="000C33BA">
        <w:rPr>
          <w:b/>
        </w:rPr>
        <w:t>:</w:t>
      </w:r>
      <w:r w:rsidR="000C33BA">
        <w:t xml:space="preserve"> a rough approximation of the extent of the portrayal </w:t>
      </w:r>
      <w:r w:rsidR="006D25AA">
        <w:t>provided by the web service</w:t>
      </w:r>
    </w:p>
    <w:p w:rsidR="006D25AA" w:rsidRDefault="006D25AA" w:rsidP="002A5DE2">
      <w:pPr>
        <w:pStyle w:val="ListParagraph"/>
        <w:numPr>
          <w:ilvl w:val="1"/>
          <w:numId w:val="20"/>
        </w:numPr>
      </w:pPr>
      <w:r>
        <w:t>G</w:t>
      </w:r>
      <w:r w:rsidR="00D20426" w:rsidRPr="00D7285B">
        <w:t>enerally an ISO three letter country code (such as “USA”) and, if necessary,</w:t>
      </w:r>
      <w:r w:rsidR="00E06F6C">
        <w:t xml:space="preserve"> a province,</w:t>
      </w:r>
      <w:r w:rsidR="00D20426" w:rsidRPr="00D7285B">
        <w:t xml:space="preserve"> </w:t>
      </w:r>
      <w:r w:rsidR="00E06F6C">
        <w:t xml:space="preserve">such as </w:t>
      </w:r>
      <w:r w:rsidR="00E06F6C" w:rsidRPr="00D7285B">
        <w:t>“USA-KY”</w:t>
      </w:r>
      <w:r>
        <w:t xml:space="preserve"> for the state of Kentucky</w:t>
      </w:r>
    </w:p>
    <w:p w:rsidR="00D20426" w:rsidRPr="00D7285B" w:rsidRDefault="006D25AA" w:rsidP="002A5DE2">
      <w:pPr>
        <w:pStyle w:val="ListParagraph"/>
        <w:numPr>
          <w:ilvl w:val="1"/>
          <w:numId w:val="20"/>
        </w:numPr>
      </w:pPr>
      <w:r>
        <w:t>S</w:t>
      </w:r>
      <w:r w:rsidR="00D20426" w:rsidRPr="00D7285B">
        <w:t xml:space="preserve">ee </w:t>
      </w:r>
      <w:hyperlink r:id="rId91" w:history="1">
        <w:r w:rsidR="00D20426" w:rsidRPr="00D7285B">
          <w:rPr>
            <w:rStyle w:val="Hyperlink"/>
          </w:rPr>
          <w:t>http://en.wikipedia.org/wiki/ISO_3166-1_alpha-3</w:t>
        </w:r>
      </w:hyperlink>
      <w:r w:rsidR="00D20426" w:rsidRPr="00D7285B">
        <w:t xml:space="preserve"> for </w:t>
      </w:r>
      <w:r>
        <w:t>ISO three-letter country codes</w:t>
      </w:r>
    </w:p>
    <w:p w:rsidR="006D25AA" w:rsidRDefault="00D20426" w:rsidP="002A5DE2">
      <w:pPr>
        <w:pStyle w:val="ListParagraph"/>
        <w:numPr>
          <w:ilvl w:val="0"/>
          <w:numId w:val="20"/>
        </w:numPr>
      </w:pPr>
      <w:r w:rsidRPr="00D7285B">
        <w:rPr>
          <w:b/>
        </w:rPr>
        <w:t>Data owner organization</w:t>
      </w:r>
      <w:r w:rsidR="003640C1">
        <w:rPr>
          <w:b/>
        </w:rPr>
        <w:t xml:space="preserve"> </w:t>
      </w:r>
      <w:r w:rsidRPr="00D7285B">
        <w:rPr>
          <w:b/>
        </w:rPr>
        <w:t>code</w:t>
      </w:r>
      <w:r w:rsidR="006D25AA">
        <w:t xml:space="preserve">: an acronym or abbreviation for the entity that owns the data portrayed by the </w:t>
      </w:r>
      <w:hyperlink w:anchor="Web_Service" w:history="1">
        <w:r w:rsidR="006D25AA" w:rsidRPr="006D25AA">
          <w:rPr>
            <w:rStyle w:val="Hyperlink"/>
          </w:rPr>
          <w:t>web service</w:t>
        </w:r>
      </w:hyperlink>
    </w:p>
    <w:p w:rsidR="006D25AA" w:rsidRPr="006D25AA" w:rsidRDefault="006D25AA" w:rsidP="002A5DE2">
      <w:pPr>
        <w:pStyle w:val="ListParagraph"/>
        <w:numPr>
          <w:ilvl w:val="1"/>
          <w:numId w:val="20"/>
        </w:numPr>
      </w:pPr>
      <w:r>
        <w:t xml:space="preserve">The </w:t>
      </w:r>
      <w:r>
        <w:rPr>
          <w:b/>
        </w:rPr>
        <w:t>data owner organization</w:t>
      </w:r>
      <w:r>
        <w:t xml:space="preserve"> </w:t>
      </w:r>
      <w:r w:rsidRPr="006D25AA">
        <w:rPr>
          <w:i/>
        </w:rPr>
        <w:t>can be</w:t>
      </w:r>
      <w:r>
        <w:t xml:space="preserve">, but is </w:t>
      </w:r>
      <w:r w:rsidRPr="006D25AA">
        <w:rPr>
          <w:i/>
        </w:rPr>
        <w:t>not necessarily</w:t>
      </w:r>
      <w:r>
        <w:t>, the name of the organization responsible for deploying the data as a web service</w:t>
      </w:r>
    </w:p>
    <w:p w:rsidR="006D25AA" w:rsidRDefault="00D20426" w:rsidP="002A5DE2">
      <w:pPr>
        <w:pStyle w:val="ListParagraph"/>
        <w:numPr>
          <w:ilvl w:val="0"/>
          <w:numId w:val="20"/>
        </w:numPr>
      </w:pPr>
      <w:r w:rsidRPr="006D25AA">
        <w:rPr>
          <w:b/>
        </w:rPr>
        <w:lastRenderedPageBreak/>
        <w:t>Language</w:t>
      </w:r>
      <w:r w:rsidR="006D25AA">
        <w:t>: a two-letter ISO 639-1 code for the language in which the web service is portrayed</w:t>
      </w:r>
    </w:p>
    <w:p w:rsidR="00D20426" w:rsidRDefault="006D25AA" w:rsidP="002A5DE2">
      <w:pPr>
        <w:pStyle w:val="ListParagraph"/>
        <w:numPr>
          <w:ilvl w:val="1"/>
          <w:numId w:val="20"/>
        </w:numPr>
        <w:rPr>
          <w:ins w:id="347" w:author="Christy Caudill" w:date="2013-08-16T10:56:00Z"/>
        </w:rPr>
      </w:pPr>
      <w:r>
        <w:t>S</w:t>
      </w:r>
      <w:r w:rsidR="00D20426" w:rsidRPr="006D25AA">
        <w:t xml:space="preserve">ee </w:t>
      </w:r>
      <w:hyperlink r:id="rId92" w:history="1">
        <w:r w:rsidR="00D20426" w:rsidRPr="006D25AA">
          <w:rPr>
            <w:rStyle w:val="Hyperlink"/>
          </w:rPr>
          <w:t>http://en.wikipedia.org/wiki/List_of_ISO_639-1_codes</w:t>
        </w:r>
      </w:hyperlink>
      <w:r>
        <w:t xml:space="preserve"> for ISO language codes</w:t>
      </w:r>
    </w:p>
    <w:p w:rsidR="00C2611A" w:rsidRPr="005C598F" w:rsidRDefault="00C2611A" w:rsidP="00C2611A">
      <w:pPr>
        <w:pStyle w:val="ListParagraph"/>
        <w:numPr>
          <w:ilvl w:val="1"/>
          <w:numId w:val="20"/>
        </w:numPr>
        <w:rPr>
          <w:ins w:id="348" w:author="Christy Caudill" w:date="2013-08-16T10:56:00Z"/>
        </w:rPr>
      </w:pPr>
      <w:ins w:id="349" w:author="Christy Caudill" w:date="2013-08-16T10:56:00Z">
        <w:r>
          <w:t xml:space="preserve">Language Code is only used if the serivce name language differs from the data language. </w:t>
        </w:r>
      </w:ins>
    </w:p>
    <w:p w:rsidR="00C2611A" w:rsidRPr="006D25AA" w:rsidRDefault="00C2611A">
      <w:pPr>
        <w:pStyle w:val="ListParagraph"/>
        <w:ind w:left="1800"/>
        <w:pPrChange w:id="350" w:author="Christy Caudill" w:date="2013-08-16T10:56:00Z">
          <w:pPr>
            <w:pStyle w:val="ListParagraph"/>
            <w:numPr>
              <w:ilvl w:val="1"/>
              <w:numId w:val="20"/>
            </w:numPr>
            <w:ind w:left="1800" w:hanging="360"/>
          </w:pPr>
        </w:pPrChange>
      </w:pPr>
    </w:p>
    <w:p w:rsidR="00E06F6C" w:rsidRDefault="00D20426" w:rsidP="002A5DE2">
      <w:pPr>
        <w:pStyle w:val="ListParagraph"/>
        <w:numPr>
          <w:ilvl w:val="0"/>
          <w:numId w:val="20"/>
        </w:numPr>
      </w:pPr>
      <w:r w:rsidRPr="00D7285B">
        <w:rPr>
          <w:b/>
        </w:rPr>
        <w:t>Scale</w:t>
      </w:r>
      <w:r w:rsidR="006D25AA">
        <w:rPr>
          <w:b/>
        </w:rPr>
        <w:t>:</w:t>
      </w:r>
      <w:r w:rsidRPr="00D7285B">
        <w:t xml:space="preserve"> </w:t>
      </w:r>
      <w:r w:rsidR="00E06F6C">
        <w:t>express</w:t>
      </w:r>
      <w:r w:rsidR="006D25AA">
        <w:t>es</w:t>
      </w:r>
      <w:r w:rsidR="00E06F6C">
        <w:t xml:space="preserve"> the scale of the portrayal as a ratio (X:Y); large-scale </w:t>
      </w:r>
      <w:r w:rsidR="000C33BA">
        <w:t>portrayals should be abbreviated using</w:t>
      </w:r>
      <w:r w:rsidR="00E06F6C" w:rsidRPr="00D7285B">
        <w:t xml:space="preserve"> SI symbols for</w:t>
      </w:r>
      <w:r w:rsidR="00E06F6C">
        <w:t xml:space="preserve"> million “M” and thousand “k”</w:t>
      </w:r>
    </w:p>
    <w:p w:rsidR="00D20426" w:rsidRDefault="00D20426" w:rsidP="002A5DE2">
      <w:pPr>
        <w:pStyle w:val="ListParagraph"/>
        <w:numPr>
          <w:ilvl w:val="1"/>
          <w:numId w:val="20"/>
        </w:numPr>
      </w:pPr>
      <w:r w:rsidRPr="00D7285B">
        <w:t>An example of a valid scale</w:t>
      </w:r>
      <w:r w:rsidR="00E06F6C">
        <w:t xml:space="preserve"> in the service title is “1:1M”</w:t>
      </w:r>
    </w:p>
    <w:p w:rsidR="000C33BA" w:rsidRPr="000C33BA" w:rsidRDefault="00E06F6C" w:rsidP="002A5DE2">
      <w:pPr>
        <w:pStyle w:val="ListParagraph"/>
        <w:numPr>
          <w:ilvl w:val="1"/>
          <w:numId w:val="20"/>
        </w:numPr>
      </w:pPr>
      <w:r>
        <w:rPr>
          <w:b/>
        </w:rPr>
        <w:t>Layer Names</w:t>
      </w:r>
      <w:r w:rsidR="000C33BA">
        <w:t xml:space="preserve"> should abbreviate the </w:t>
      </w:r>
      <w:r w:rsidR="000C33BA">
        <w:rPr>
          <w:b/>
        </w:rPr>
        <w:t>S</w:t>
      </w:r>
      <w:r w:rsidR="000C33BA" w:rsidRPr="000C33BA">
        <w:rPr>
          <w:b/>
        </w:rPr>
        <w:t>cale</w:t>
      </w:r>
      <w:r w:rsidR="000C33BA">
        <w:t xml:space="preserve"> token by removing the </w:t>
      </w:r>
      <w:r w:rsidR="000C33BA" w:rsidRPr="000C33BA">
        <w:rPr>
          <w:b/>
        </w:rPr>
        <w:t>antecedent</w:t>
      </w:r>
      <w:r w:rsidR="000C33BA">
        <w:t xml:space="preserve"> and the </w:t>
      </w:r>
      <w:r w:rsidR="000C33BA" w:rsidRPr="000C33BA">
        <w:rPr>
          <w:b/>
        </w:rPr>
        <w:t>colon</w:t>
      </w:r>
      <w:r w:rsidR="000C33BA">
        <w:t>. For example, a 1:23k scale would be abbreviated as 23k</w:t>
      </w:r>
    </w:p>
    <w:p w:rsidR="00D20426" w:rsidRDefault="00D20426" w:rsidP="002A5DE2">
      <w:pPr>
        <w:pStyle w:val="ListParagraph"/>
        <w:numPr>
          <w:ilvl w:val="0"/>
          <w:numId w:val="20"/>
        </w:numPr>
      </w:pPr>
      <w:r w:rsidRPr="00DD362E">
        <w:rPr>
          <w:b/>
        </w:rPr>
        <w:t>Theme</w:t>
      </w:r>
      <w:r w:rsidR="006D25AA">
        <w:t xml:space="preserve">: </w:t>
      </w:r>
      <w:r w:rsidRPr="00DD362E">
        <w:t xml:space="preserve">a short or abbreviated description of </w:t>
      </w:r>
      <w:r w:rsidR="006D25AA">
        <w:t>the data contained in the layer</w:t>
      </w:r>
    </w:p>
    <w:p w:rsidR="00E06F6C" w:rsidRPr="00D20426" w:rsidRDefault="00E06F6C" w:rsidP="0087247F">
      <w:pPr>
        <w:pStyle w:val="Heading3"/>
        <w:numPr>
          <w:ilvl w:val="0"/>
          <w:numId w:val="0"/>
        </w:numPr>
      </w:pPr>
      <w:bookmarkStart w:id="351" w:name="_Toc321148938"/>
      <w:bookmarkStart w:id="352" w:name="_Toc364676172"/>
      <w:r w:rsidRPr="00D20426">
        <w:t xml:space="preserve">Layer </w:t>
      </w:r>
      <w:r>
        <w:t>T</w:t>
      </w:r>
      <w:r w:rsidRPr="00D20426">
        <w:t>itle Examples</w:t>
      </w:r>
      <w:bookmarkEnd w:id="351"/>
      <w:ins w:id="353" w:author="Christy Caudill" w:date="2013-08-16T10:58:00Z">
        <w:r w:rsidR="00C2611A">
          <w:t xml:space="preserve"> (as indicated </w:t>
        </w:r>
      </w:ins>
      <w:ins w:id="354" w:author="Christy Caudill" w:date="2013-08-16T10:59:00Z">
        <w:r w:rsidR="00C2611A">
          <w:t xml:space="preserve">in the layer </w:t>
        </w:r>
      </w:ins>
      <w:ins w:id="355" w:author="Christy Caudill" w:date="2013-08-16T10:58:00Z">
        <w:r w:rsidR="00C2611A">
          <w:t>metadata; in the WMS Custom Capabilities)</w:t>
        </w:r>
      </w:ins>
      <w:bookmarkEnd w:id="352"/>
    </w:p>
    <w:p w:rsidR="00E06F6C" w:rsidRPr="007468B7" w:rsidRDefault="00E06F6C" w:rsidP="002A5DE2">
      <w:r w:rsidRPr="007468B7">
        <w:t>GBR BGS 1:625k Bedrock Age</w:t>
      </w:r>
      <w:r>
        <w:br/>
      </w:r>
      <w:r w:rsidRPr="007468B7">
        <w:t>USA USGIN 1:3M Geologic Age</w:t>
      </w:r>
    </w:p>
    <w:p w:rsidR="00243D6F" w:rsidRPr="00D20426" w:rsidRDefault="00243D6F" w:rsidP="0087247F">
      <w:pPr>
        <w:pStyle w:val="Heading3"/>
        <w:numPr>
          <w:ilvl w:val="0"/>
          <w:numId w:val="0"/>
        </w:numPr>
      </w:pPr>
      <w:bookmarkStart w:id="356" w:name="_Toc321148939"/>
      <w:bookmarkStart w:id="357" w:name="_Toc364676173"/>
      <w:r w:rsidRPr="00D20426">
        <w:t>Layer Name Examples</w:t>
      </w:r>
      <w:bookmarkEnd w:id="356"/>
      <w:bookmarkEnd w:id="357"/>
    </w:p>
    <w:p w:rsidR="00D20426" w:rsidRDefault="00D20426" w:rsidP="002A5DE2">
      <w:r>
        <w:t>W</w:t>
      </w:r>
      <w:r w:rsidR="00243D6F" w:rsidRPr="007468B7">
        <w:t>orld_25M_Geol_Units</w:t>
      </w:r>
      <w:r>
        <w:br/>
      </w:r>
      <w:r w:rsidR="00243D6F" w:rsidRPr="007468B7">
        <w:t>US-KY_KGS_24k_Faults</w:t>
      </w:r>
      <w:r>
        <w:br/>
      </w:r>
      <w:r w:rsidR="00243D6F" w:rsidRPr="007468B7">
        <w:t>USA_USGIN_3M_Lithostratigraphy</w:t>
      </w:r>
    </w:p>
    <w:p w:rsidR="003B5259" w:rsidRDefault="00787E5F">
      <w:pPr>
        <w:rPr>
          <w:ins w:id="358" w:author="Christy Caudill" w:date="2013-08-16T11:32:00Z"/>
        </w:rPr>
        <w:pPrChange w:id="359" w:author="Christy Caudill" w:date="2013-08-16T11:08:00Z">
          <w:pPr>
            <w:pStyle w:val="Heading3"/>
            <w:numPr>
              <w:ilvl w:val="0"/>
              <w:numId w:val="0"/>
            </w:numPr>
            <w:tabs>
              <w:tab w:val="clear" w:pos="720"/>
            </w:tabs>
          </w:pPr>
        </w:pPrChange>
      </w:pPr>
      <w:bookmarkStart w:id="360" w:name="_Toc321148940"/>
      <w:del w:id="361" w:author="Christy Caudill" w:date="2013-08-16T11:30:00Z">
        <w:r w:rsidRPr="00787E5F" w:rsidDel="003234AB">
          <w:delText>A sample WMS GetCapabilities document demonstrating Layer Names and Layer Titles</w:delText>
        </w:r>
      </w:del>
      <w:bookmarkEnd w:id="360"/>
    </w:p>
    <w:p w:rsidR="003234AB" w:rsidRDefault="00C26F48">
      <w:pPr>
        <w:pStyle w:val="Heading2"/>
        <w:numPr>
          <w:ilvl w:val="0"/>
          <w:numId w:val="0"/>
        </w:numPr>
        <w:rPr>
          <w:ins w:id="362" w:author="Christy Caudill" w:date="2013-08-16T11:12:00Z"/>
        </w:rPr>
        <w:pPrChange w:id="363" w:author="Christy Caudill" w:date="2013-08-16T12:52:00Z">
          <w:pPr>
            <w:pStyle w:val="Heading3"/>
            <w:numPr>
              <w:ilvl w:val="0"/>
              <w:numId w:val="0"/>
            </w:numPr>
            <w:tabs>
              <w:tab w:val="clear" w:pos="720"/>
            </w:tabs>
          </w:pPr>
        </w:pPrChange>
      </w:pPr>
      <w:bookmarkStart w:id="364" w:name="_Toc364676174"/>
      <w:ins w:id="365" w:author="Christy Caudill" w:date="2013-08-16T11:45:00Z">
        <w:r>
          <w:t>C.</w:t>
        </w:r>
      </w:ins>
      <w:ins w:id="366" w:author="Christy Caudill" w:date="2013-08-16T14:42:00Z">
        <w:r w:rsidR="00340195">
          <w:t xml:space="preserve"> </w:t>
        </w:r>
      </w:ins>
      <w:ins w:id="367" w:author="Christy Caudill" w:date="2013-08-16T11:45:00Z">
        <w:r>
          <w:t xml:space="preserve">4 </w:t>
        </w:r>
      </w:ins>
      <w:ins w:id="368" w:author="Christy Caudill" w:date="2013-08-16T12:08:00Z">
        <w:r w:rsidR="007206EE">
          <w:tab/>
        </w:r>
      </w:ins>
      <w:ins w:id="369" w:author="Christy Caudill" w:date="2013-08-16T11:45:00Z">
        <w:r w:rsidR="006E3619">
          <w:t>WFS Service a</w:t>
        </w:r>
      </w:ins>
      <w:ins w:id="370" w:author="Christy Caudill" w:date="2013-08-16T12:52:00Z">
        <w:r w:rsidR="006E3619">
          <w:t xml:space="preserve">nd </w:t>
        </w:r>
      </w:ins>
      <w:ins w:id="371" w:author="Christy Caudill" w:date="2013-08-16T11:45:00Z">
        <w:r>
          <w:t>Layer Naming Conventions</w:t>
        </w:r>
      </w:ins>
      <w:bookmarkEnd w:id="364"/>
    </w:p>
    <w:p w:rsidR="003B5259" w:rsidRDefault="003B5259">
      <w:pPr>
        <w:spacing w:after="0"/>
        <w:rPr>
          <w:ins w:id="372" w:author="Christy Caudill" w:date="2013-08-16T11:18:00Z"/>
        </w:rPr>
        <w:pPrChange w:id="373" w:author="Christy Caudill" w:date="2013-08-16T12:52:00Z">
          <w:pPr>
            <w:pStyle w:val="Heading3"/>
            <w:numPr>
              <w:ilvl w:val="0"/>
              <w:numId w:val="0"/>
            </w:numPr>
            <w:tabs>
              <w:tab w:val="clear" w:pos="720"/>
            </w:tabs>
          </w:pPr>
        </w:pPrChange>
      </w:pPr>
      <w:ins w:id="374" w:author="Christy Caudill" w:date="2013-08-16T11:09:00Z">
        <w:r>
          <w:t>The above two sections are indications for naming the web map service</w:t>
        </w:r>
      </w:ins>
      <w:ins w:id="375" w:author="Christy Caudill" w:date="2013-08-16T11:10:00Z">
        <w:r>
          <w:t xml:space="preserve"> (WMS)</w:t>
        </w:r>
      </w:ins>
      <w:ins w:id="376" w:author="Christy Caudill" w:date="2013-08-16T11:09:00Z">
        <w:r>
          <w:t xml:space="preserve"> and</w:t>
        </w:r>
      </w:ins>
      <w:ins w:id="377" w:author="Christy Caudill" w:date="2013-08-16T11:10:00Z">
        <w:r>
          <w:t xml:space="preserve"> WMS layers. </w:t>
        </w:r>
      </w:ins>
      <w:ins w:id="378" w:author="Christy Caudill" w:date="2013-08-16T11:13:00Z">
        <w:r w:rsidR="00795689">
          <w:t>To meet 4 star</w:t>
        </w:r>
      </w:ins>
      <w:ins w:id="379" w:author="Christy Caudill" w:date="2013-08-16T11:14:00Z">
        <w:r w:rsidR="00795689">
          <w:t xml:space="preserve"> requirements, </w:t>
        </w:r>
      </w:ins>
      <w:ins w:id="380" w:author="Christy Caudill" w:date="2013-08-16T11:13:00Z">
        <w:r w:rsidR="00795689">
          <w:t xml:space="preserve"> </w:t>
        </w:r>
      </w:ins>
      <w:ins w:id="381" w:author="Christy Caudill" w:date="2013-08-16T11:14:00Z">
        <w:r w:rsidR="00795689">
          <w:t>t</w:t>
        </w:r>
      </w:ins>
      <w:ins w:id="382" w:author="Christy Caudill" w:date="2013-08-16T11:10:00Z">
        <w:r>
          <w:t>he web feature service (WFS)</w:t>
        </w:r>
      </w:ins>
      <w:ins w:id="383" w:author="Christy Caudill" w:date="2013-08-16T11:14:00Z">
        <w:r w:rsidR="00795689">
          <w:t xml:space="preserve"> must be delivered in</w:t>
        </w:r>
      </w:ins>
      <w:ins w:id="384" w:author="Christy Caudill" w:date="2013-08-16T11:09:00Z">
        <w:r>
          <w:t xml:space="preserve"> </w:t>
        </w:r>
      </w:ins>
      <w:ins w:id="385" w:author="Christy Caudill" w:date="2013-08-16T11:14:00Z">
        <w:r w:rsidR="0025586C">
          <w:t>GeoSci</w:t>
        </w:r>
        <w:r w:rsidR="00795689">
          <w:t xml:space="preserve">ML </w:t>
        </w:r>
        <w:commentRangeStart w:id="386"/>
        <w:r w:rsidR="00795689">
          <w:t>format</w:t>
        </w:r>
      </w:ins>
      <w:commentRangeEnd w:id="386"/>
      <w:ins w:id="387" w:author="Christy Caudill" w:date="2013-08-16T11:15:00Z">
        <w:r w:rsidR="00795689">
          <w:rPr>
            <w:rStyle w:val="CommentReference"/>
          </w:rPr>
          <w:commentReference w:id="386"/>
        </w:r>
      </w:ins>
      <w:ins w:id="388" w:author="Christy Caudill" w:date="2013-08-16T11:14:00Z">
        <w:r w:rsidR="00795689">
          <w:t>.</w:t>
        </w:r>
      </w:ins>
      <w:ins w:id="389" w:author="Christy Caudill" w:date="2013-08-16T12:47:00Z">
        <w:r w:rsidR="006E3619">
          <w:t xml:space="preserve"> </w:t>
        </w:r>
      </w:ins>
      <w:ins w:id="390" w:author="Christy Caudill" w:date="2013-08-16T11:16:00Z">
        <w:r w:rsidR="00795689">
          <w:t xml:space="preserve">Section 2 of this document outlines a workflow for conforming data to the </w:t>
        </w:r>
      </w:ins>
      <w:ins w:id="391" w:author="Christy Caudill" w:date="2013-08-16T11:08:00Z">
        <w:r>
          <w:t>GeoSciML-Portrayal</w:t>
        </w:r>
      </w:ins>
      <w:ins w:id="392" w:author="Christy Caudill" w:date="2013-08-16T11:17:00Z">
        <w:r w:rsidR="00795689">
          <w:t xml:space="preserve"> schema</w:t>
        </w:r>
      </w:ins>
      <w:ins w:id="393" w:author="Christy Caudill" w:date="2013-08-16T11:16:00Z">
        <w:r w:rsidR="00795689">
          <w:t xml:space="preserve">. </w:t>
        </w:r>
      </w:ins>
      <w:ins w:id="394" w:author="Christy Caudill" w:date="2013-08-16T11:17:00Z">
        <w:r w:rsidR="00795689">
          <w:t>The t</w:t>
        </w:r>
      </w:ins>
      <w:ins w:id="395" w:author="Christy Caudill" w:date="2013-08-16T11:16:00Z">
        <w:r w:rsidR="00795689">
          <w:t xml:space="preserve">hree elements </w:t>
        </w:r>
      </w:ins>
      <w:ins w:id="396" w:author="Christy Caudill" w:date="2013-08-16T11:18:00Z">
        <w:r w:rsidR="00795689">
          <w:t>in</w:t>
        </w:r>
      </w:ins>
      <w:ins w:id="397" w:author="Christy Caudill" w:date="2013-08-16T11:16:00Z">
        <w:r w:rsidR="00795689">
          <w:t xml:space="preserve"> the G</w:t>
        </w:r>
      </w:ins>
      <w:ins w:id="398" w:author="Christy Caudill" w:date="2013-08-16T11:18:00Z">
        <w:r w:rsidR="00795689">
          <w:t xml:space="preserve">eoSciML-Portrayal schema must be </w:t>
        </w:r>
      </w:ins>
      <w:ins w:id="399" w:author="Christy Caudill" w:date="2013-08-16T12:59:00Z">
        <w:r w:rsidR="006D2056">
          <w:t>indicated exactly in</w:t>
        </w:r>
      </w:ins>
      <w:ins w:id="400" w:author="Christy Caudill" w:date="2013-08-16T11:18:00Z">
        <w:r w:rsidR="006D2056">
          <w:t xml:space="preserve"> the layer names </w:t>
        </w:r>
      </w:ins>
      <w:ins w:id="401" w:author="Christy Caudill" w:date="2013-08-16T12:59:00Z">
        <w:r w:rsidR="006D2056">
          <w:t>of</w:t>
        </w:r>
      </w:ins>
      <w:ins w:id="402" w:author="Christy Caudill" w:date="2013-08-16T11:18:00Z">
        <w:r w:rsidR="00795689">
          <w:t xml:space="preserve"> the WFS to conform to the schema</w:t>
        </w:r>
      </w:ins>
      <w:ins w:id="403" w:author="Christy Caudill" w:date="2013-08-16T13:03:00Z">
        <w:r w:rsidR="0025586C">
          <w:t>, if using this portrayal</w:t>
        </w:r>
      </w:ins>
      <w:ins w:id="404" w:author="Christy Caudill" w:date="2013-08-16T11:18:00Z">
        <w:r w:rsidR="00795689">
          <w:t>:</w:t>
        </w:r>
      </w:ins>
    </w:p>
    <w:p w:rsidR="00795689" w:rsidRDefault="00795689">
      <w:pPr>
        <w:pStyle w:val="ListParagraph"/>
        <w:numPr>
          <w:ilvl w:val="1"/>
          <w:numId w:val="66"/>
        </w:numPr>
        <w:spacing w:after="0"/>
        <w:rPr>
          <w:ins w:id="405" w:author="Christy Caudill" w:date="2013-08-16T11:19:00Z"/>
        </w:rPr>
        <w:pPrChange w:id="406" w:author="Christy Caudill" w:date="2013-08-16T12:52:00Z">
          <w:pPr>
            <w:pStyle w:val="Heading3"/>
            <w:numPr>
              <w:ilvl w:val="0"/>
              <w:numId w:val="0"/>
            </w:numPr>
            <w:tabs>
              <w:tab w:val="clear" w:pos="720"/>
            </w:tabs>
          </w:pPr>
        </w:pPrChange>
      </w:pPr>
      <w:ins w:id="407" w:author="Christy Caudill" w:date="2013-08-16T11:19:00Z">
        <w:r>
          <w:t>ContactView</w:t>
        </w:r>
      </w:ins>
    </w:p>
    <w:p w:rsidR="00795689" w:rsidRDefault="00795689">
      <w:pPr>
        <w:pStyle w:val="ListParagraph"/>
        <w:numPr>
          <w:ilvl w:val="1"/>
          <w:numId w:val="66"/>
        </w:numPr>
        <w:rPr>
          <w:ins w:id="408" w:author="Christy Caudill" w:date="2013-08-16T11:19:00Z"/>
        </w:rPr>
        <w:pPrChange w:id="409" w:author="Christy Caudill" w:date="2013-08-16T11:19:00Z">
          <w:pPr>
            <w:pStyle w:val="Heading3"/>
            <w:numPr>
              <w:ilvl w:val="0"/>
              <w:numId w:val="0"/>
            </w:numPr>
            <w:tabs>
              <w:tab w:val="clear" w:pos="720"/>
            </w:tabs>
          </w:pPr>
        </w:pPrChange>
      </w:pPr>
      <w:ins w:id="410" w:author="Christy Caudill" w:date="2013-08-16T11:19:00Z">
        <w:r>
          <w:t>ShearDisplacementView</w:t>
        </w:r>
      </w:ins>
    </w:p>
    <w:p w:rsidR="00795689" w:rsidRDefault="00795689">
      <w:pPr>
        <w:pStyle w:val="ListParagraph"/>
        <w:numPr>
          <w:ilvl w:val="1"/>
          <w:numId w:val="66"/>
        </w:numPr>
        <w:rPr>
          <w:ins w:id="411" w:author="Christy Caudill" w:date="2013-08-16T12:53:00Z"/>
        </w:rPr>
        <w:pPrChange w:id="412" w:author="Christy Caudill" w:date="2013-08-16T11:19:00Z">
          <w:pPr>
            <w:pStyle w:val="Heading3"/>
            <w:numPr>
              <w:ilvl w:val="0"/>
              <w:numId w:val="0"/>
            </w:numPr>
            <w:tabs>
              <w:tab w:val="clear" w:pos="720"/>
            </w:tabs>
          </w:pPr>
        </w:pPrChange>
      </w:pPr>
      <w:ins w:id="413" w:author="Christy Caudill" w:date="2013-08-16T11:19:00Z">
        <w:r>
          <w:t>GeologicUnitView</w:t>
        </w:r>
      </w:ins>
    </w:p>
    <w:p w:rsidR="009E2877" w:rsidRDefault="009E2877">
      <w:pPr>
        <w:rPr>
          <w:ins w:id="414" w:author="Christy Caudill" w:date="2013-08-16T11:29:00Z"/>
        </w:rPr>
        <w:pPrChange w:id="415" w:author="Christy Caudill" w:date="2013-08-16T12:53:00Z">
          <w:pPr>
            <w:pStyle w:val="Heading3"/>
            <w:numPr>
              <w:ilvl w:val="0"/>
              <w:numId w:val="0"/>
            </w:numPr>
            <w:tabs>
              <w:tab w:val="clear" w:pos="720"/>
            </w:tabs>
          </w:pPr>
        </w:pPrChange>
      </w:pPr>
      <w:ins w:id="416" w:author="Christy Caudill" w:date="2013-08-16T12:53:00Z">
        <w:r>
          <w:t>Service naming</w:t>
        </w:r>
      </w:ins>
      <w:ins w:id="417" w:author="Christy Caudill" w:date="2013-08-16T12:59:00Z">
        <w:r w:rsidR="00B4073E">
          <w:t xml:space="preserve"> conventions</w:t>
        </w:r>
      </w:ins>
      <w:ins w:id="418" w:author="Christy Caudill" w:date="2013-08-16T12:53:00Z">
        <w:r>
          <w:t xml:space="preserve"> for the WFS are not specifed, but should closely resemble the name of the associated WMS service for </w:t>
        </w:r>
        <w:commentRangeStart w:id="419"/>
        <w:r>
          <w:t>clarity</w:t>
        </w:r>
      </w:ins>
      <w:commentRangeEnd w:id="419"/>
      <w:ins w:id="420" w:author="Christy Caudill" w:date="2013-08-16T12:54:00Z">
        <w:r>
          <w:rPr>
            <w:rStyle w:val="CommentReference"/>
          </w:rPr>
          <w:commentReference w:id="419"/>
        </w:r>
      </w:ins>
      <w:ins w:id="421" w:author="Christy Caudill" w:date="2013-08-16T12:53:00Z">
        <w:r>
          <w:t>.</w:t>
        </w:r>
      </w:ins>
    </w:p>
    <w:p w:rsidR="00407F56" w:rsidRDefault="009E2877">
      <w:pPr>
        <w:spacing w:after="0"/>
        <w:rPr>
          <w:ins w:id="422" w:author="Christy Caudill" w:date="2013-08-16T12:57:00Z"/>
        </w:rPr>
        <w:pPrChange w:id="423" w:author="Christy Caudill" w:date="2013-08-16T12:57:00Z">
          <w:pPr>
            <w:pStyle w:val="Heading3"/>
            <w:numPr>
              <w:ilvl w:val="0"/>
              <w:numId w:val="0"/>
            </w:numPr>
            <w:tabs>
              <w:tab w:val="clear" w:pos="720"/>
            </w:tabs>
          </w:pPr>
        </w:pPrChange>
      </w:pPr>
      <w:ins w:id="424" w:author="Christy Caudill" w:date="2013-08-16T12:56:00Z">
        <w:r>
          <w:t>WMS Service Name</w:t>
        </w:r>
      </w:ins>
      <w:ins w:id="425" w:author="Christy Caudill" w:date="2013-08-16T12:55:00Z">
        <w:r>
          <w:t xml:space="preserve"> Example</w:t>
        </w:r>
      </w:ins>
      <w:ins w:id="426" w:author="Christy Caudill" w:date="2013-08-16T12:56:00Z">
        <w:r w:rsidR="00407F56">
          <w:t>:</w:t>
        </w:r>
      </w:ins>
      <w:ins w:id="427" w:author="Christy Caudill" w:date="2013-08-16T12:58:00Z">
        <w:r w:rsidR="00407F56">
          <w:tab/>
        </w:r>
      </w:ins>
      <w:ins w:id="428" w:author="Christy Caudill" w:date="2013-08-16T12:57:00Z">
        <w:r w:rsidR="00407F56">
          <w:t>AZGS_HIGS_Geology</w:t>
        </w:r>
      </w:ins>
    </w:p>
    <w:p w:rsidR="003234AB" w:rsidRPr="003B5259" w:rsidRDefault="00407F56">
      <w:pPr>
        <w:spacing w:after="0"/>
        <w:pPrChange w:id="429" w:author="Christy Caudill" w:date="2013-08-16T12:57:00Z">
          <w:pPr>
            <w:pStyle w:val="Heading3"/>
            <w:numPr>
              <w:ilvl w:val="0"/>
              <w:numId w:val="0"/>
            </w:numPr>
            <w:tabs>
              <w:tab w:val="clear" w:pos="720"/>
            </w:tabs>
          </w:pPr>
        </w:pPrChange>
      </w:pPr>
      <w:ins w:id="430" w:author="Christy Caudill" w:date="2013-08-16T12:58:00Z">
        <w:r>
          <w:t>A</w:t>
        </w:r>
      </w:ins>
      <w:ins w:id="431" w:author="Christy Caudill" w:date="2013-08-16T12:57:00Z">
        <w:r>
          <w:t>ssociated WFS Service Name:</w:t>
        </w:r>
      </w:ins>
      <w:ins w:id="432" w:author="Christy Caudill" w:date="2013-08-16T12:58:00Z">
        <w:r>
          <w:tab/>
          <w:t>AZGS_HIGS_Geology_WFS</w:t>
        </w:r>
      </w:ins>
      <w:ins w:id="433" w:author="Christy Caudill" w:date="2013-08-16T12:57:00Z">
        <w:r>
          <w:t xml:space="preserve">  </w:t>
        </w:r>
      </w:ins>
    </w:p>
    <w:p w:rsidR="00243D6F" w:rsidRPr="001D144E" w:rsidRDefault="00750329">
      <w:pPr>
        <w:pStyle w:val="Heading2"/>
        <w:numPr>
          <w:ilvl w:val="1"/>
          <w:numId w:val="67"/>
        </w:numPr>
        <w:pPrChange w:id="434" w:author="Christy Caudill" w:date="2013-08-16T12:01:00Z">
          <w:pPr>
            <w:pStyle w:val="Heading2"/>
            <w:numPr>
              <w:numId w:val="60"/>
            </w:numPr>
            <w:tabs>
              <w:tab w:val="clear" w:pos="360"/>
              <w:tab w:val="num" w:pos="450"/>
            </w:tabs>
            <w:ind w:left="90"/>
          </w:pPr>
        </w:pPrChange>
      </w:pPr>
      <w:bookmarkStart w:id="435" w:name="_Toc321148941"/>
      <w:bookmarkStart w:id="436" w:name="_Toc364676175"/>
      <w:r>
        <w:t xml:space="preserve">Additional </w:t>
      </w:r>
      <w:r w:rsidR="00243D6F" w:rsidRPr="001D144E">
        <w:t>Layer-level Metadata Requirements</w:t>
      </w:r>
      <w:bookmarkEnd w:id="435"/>
      <w:bookmarkEnd w:id="436"/>
    </w:p>
    <w:p w:rsidR="00243D6F" w:rsidRPr="007468B7" w:rsidRDefault="00750329" w:rsidP="002A5DE2">
      <w:r>
        <w:t>Aside from</w:t>
      </w:r>
      <w:r w:rsidR="001D144E">
        <w:t xml:space="preserve"> </w:t>
      </w:r>
      <w:r w:rsidR="001D144E" w:rsidRPr="00750329">
        <w:rPr>
          <w:b/>
        </w:rPr>
        <w:t>Layer Title</w:t>
      </w:r>
      <w:r w:rsidR="001D144E">
        <w:t xml:space="preserve"> and </w:t>
      </w:r>
      <w:r w:rsidR="001D144E" w:rsidRPr="00750329">
        <w:rPr>
          <w:b/>
        </w:rPr>
        <w:t>Layer Name</w:t>
      </w:r>
      <w:r w:rsidR="00457173">
        <w:t xml:space="preserve"> (discussed in </w:t>
      </w:r>
      <w:hyperlink w:anchor="_Layer_Naming_and" w:history="1">
        <w:r w:rsidR="00457173" w:rsidRPr="00457173">
          <w:rPr>
            <w:rStyle w:val="Hyperlink"/>
          </w:rPr>
          <w:t>Section 7.3</w:t>
        </w:r>
      </w:hyperlink>
      <w:r w:rsidR="00457173">
        <w:t>)</w:t>
      </w:r>
      <w:r w:rsidR="001D144E">
        <w:t>, OneGeology standards</w:t>
      </w:r>
      <w:r>
        <w:t xml:space="preserve"> require additional</w:t>
      </w:r>
      <w:r w:rsidR="001D144E">
        <w:t xml:space="preserve"> layer-level </w:t>
      </w:r>
      <w:hyperlink w:anchor="Metadata" w:history="1">
        <w:r w:rsidR="001D144E" w:rsidRPr="001D144E">
          <w:rPr>
            <w:rStyle w:val="Hyperlink"/>
          </w:rPr>
          <w:t>metadata</w:t>
        </w:r>
      </w:hyperlink>
      <w:ins w:id="437" w:author="Christy Caudill" w:date="2013-08-16T11:19:00Z">
        <w:r w:rsidR="00DB1570">
          <w:rPr>
            <w:rStyle w:val="Hyperlink"/>
          </w:rPr>
          <w:t xml:space="preserve"> in both WMS and WFS</w:t>
        </w:r>
      </w:ins>
      <w:r w:rsidR="00457173">
        <w:t>, including</w:t>
      </w:r>
      <w:r w:rsidR="00680634">
        <w:t xml:space="preserve"> the following</w:t>
      </w:r>
      <w:r w:rsidR="00457173">
        <w:t>:</w:t>
      </w:r>
    </w:p>
    <w:p w:rsidR="00243D6F" w:rsidRPr="007468B7" w:rsidRDefault="006A0679" w:rsidP="002A5DE2">
      <w:r>
        <w:rPr>
          <w:noProof/>
        </w:rPr>
        <w:lastRenderedPageBreak/>
        <mc:AlternateContent>
          <mc:Choice Requires="wpg">
            <w:drawing>
              <wp:anchor distT="0" distB="0" distL="114300" distR="114300" simplePos="0" relativeHeight="251718656" behindDoc="0" locked="0" layoutInCell="1" allowOverlap="1" wp14:anchorId="6424FA3E" wp14:editId="79A10964">
                <wp:simplePos x="0" y="0"/>
                <wp:positionH relativeFrom="column">
                  <wp:posOffset>-198120</wp:posOffset>
                </wp:positionH>
                <wp:positionV relativeFrom="paragraph">
                  <wp:posOffset>687705</wp:posOffset>
                </wp:positionV>
                <wp:extent cx="6887210" cy="2270760"/>
                <wp:effectExtent l="0" t="0" r="27940" b="15240"/>
                <wp:wrapTopAndBottom/>
                <wp:docPr id="9" name="Group 9"/>
                <wp:cNvGraphicFramePr/>
                <a:graphic xmlns:a="http://schemas.openxmlformats.org/drawingml/2006/main">
                  <a:graphicData uri="http://schemas.microsoft.com/office/word/2010/wordprocessingGroup">
                    <wpg:wgp>
                      <wpg:cNvGrpSpPr/>
                      <wpg:grpSpPr>
                        <a:xfrm>
                          <a:off x="0" y="0"/>
                          <a:ext cx="6887210" cy="2270760"/>
                          <a:chOff x="0" y="0"/>
                          <a:chExt cx="6887210" cy="1215865"/>
                        </a:xfrm>
                      </wpg:grpSpPr>
                      <wps:wsp>
                        <wps:cNvPr id="7" name="Text Box 2"/>
                        <wps:cNvSpPr txBox="1">
                          <a:spLocks noChangeArrowheads="1"/>
                        </wps:cNvSpPr>
                        <wps:spPr bwMode="auto">
                          <a:xfrm>
                            <a:off x="137160" y="216918"/>
                            <a:ext cx="6750050" cy="998947"/>
                          </a:xfrm>
                          <a:prstGeom prst="rect">
                            <a:avLst/>
                          </a:prstGeom>
                          <a:solidFill>
                            <a:srgbClr val="FFFFFF"/>
                          </a:solidFill>
                          <a:ln w="9525">
                            <a:solidFill>
                              <a:srgbClr val="000000"/>
                            </a:solidFill>
                            <a:miter lim="800000"/>
                            <a:headEnd/>
                            <a:tailEnd/>
                          </a:ln>
                        </wps:spPr>
                        <wps:txbx>
                          <w:txbxContent>
                            <w:p w:rsidR="00340195" w:rsidRPr="008F7462" w:rsidRDefault="00340195" w:rsidP="0087247F">
                              <w:pPr>
                                <w:spacing w:after="0" w:line="240" w:lineRule="auto"/>
                                <w:rPr>
                                  <w:color w:val="000000"/>
                                  <w:highlight w:val="white"/>
                                </w:rPr>
                              </w:pPr>
                              <w:r w:rsidRPr="008F7462">
                                <w:rPr>
                                  <w:color w:val="0000FF"/>
                                  <w:highlight w:val="white"/>
                                </w:rPr>
                                <w:t>&lt;</w:t>
                              </w:r>
                              <w:r>
                                <w:rPr>
                                  <w:color w:val="800000"/>
                                  <w:highlight w:val="white"/>
                                </w:rPr>
                                <w:t xml:space="preserve">Layer </w:t>
                              </w:r>
                              <w:r>
                                <w:rPr>
                                  <w:highlight w:val="white"/>
                                </w:rPr>
                                <w:t>queryable</w:t>
                              </w:r>
                              <w:r w:rsidRPr="008F7462">
                                <w:rPr>
                                  <w:color w:val="0000FF"/>
                                  <w:highlight w:val="white"/>
                                </w:rPr>
                                <w:t>="</w:t>
                              </w:r>
                              <w:r>
                                <w:rPr>
                                  <w:color w:val="0000FF"/>
                                  <w:highlight w:val="white"/>
                                </w:rPr>
                                <w:t>1</w:t>
                              </w:r>
                              <w:r w:rsidRPr="008F7462">
                                <w:rPr>
                                  <w:color w:val="0000FF"/>
                                  <w:highlight w:val="white"/>
                                </w:rPr>
                                <w:t>"</w:t>
                              </w:r>
                              <w:r w:rsidRPr="008F7462">
                                <w:rPr>
                                  <w:highlight w:val="white"/>
                                </w:rPr>
                                <w:t xml:space="preserve"> </w:t>
                              </w:r>
                              <w:r w:rsidRPr="008F7462">
                                <w:rPr>
                                  <w:color w:val="0000FF"/>
                                  <w:highlight w:val="white"/>
                                </w:rPr>
                                <w:t>&gt;</w:t>
                              </w:r>
                            </w:p>
                            <w:p w:rsidR="00340195" w:rsidRDefault="00340195" w:rsidP="0087247F">
                              <w:pPr>
                                <w:spacing w:after="0" w:line="240" w:lineRule="auto"/>
                                <w:rPr>
                                  <w:color w:val="0000FF"/>
                                  <w:highlight w:val="white"/>
                                </w:rPr>
                              </w:pPr>
                              <w:r w:rsidRPr="008F7462">
                                <w:rPr>
                                  <w:color w:val="0000FF"/>
                                  <w:highlight w:val="white"/>
                                </w:rPr>
                                <w:t>&lt;</w:t>
                              </w:r>
                              <w:r w:rsidRPr="008F7462">
                                <w:rPr>
                                  <w:color w:val="800000"/>
                                  <w:highlight w:val="white"/>
                                </w:rPr>
                                <w:t>Name</w:t>
                              </w:r>
                              <w:r w:rsidRPr="008F7462">
                                <w:rPr>
                                  <w:color w:val="0000FF"/>
                                  <w:highlight w:val="white"/>
                                </w:rPr>
                                <w:t>&gt;</w:t>
                              </w:r>
                              <w:r w:rsidRPr="00787E5F">
                                <w:rPr>
                                  <w:highlight w:val="white"/>
                                </w:rPr>
                                <w:t>USA_USGIN_3M-Geologic_Age</w:t>
                              </w:r>
                              <w:r w:rsidRPr="008F7462">
                                <w:rPr>
                                  <w:color w:val="0000FF"/>
                                  <w:highlight w:val="white"/>
                                </w:rPr>
                                <w:t>&lt;</w:t>
                              </w:r>
                              <w:r>
                                <w:rPr>
                                  <w:color w:val="0000FF"/>
                                  <w:highlight w:val="white"/>
                                </w:rPr>
                                <w:t>/</w:t>
                              </w:r>
                              <w:r w:rsidRPr="008F7462">
                                <w:rPr>
                                  <w:color w:val="800000"/>
                                  <w:highlight w:val="white"/>
                                </w:rPr>
                                <w:t>Name</w:t>
                              </w:r>
                              <w:r w:rsidRPr="008F7462">
                                <w:rPr>
                                  <w:color w:val="0000FF"/>
                                  <w:highlight w:val="white"/>
                                </w:rPr>
                                <w:t>&gt;</w:t>
                              </w:r>
                            </w:p>
                            <w:p w:rsidR="00340195" w:rsidRPr="008F7462" w:rsidRDefault="00340195" w:rsidP="0087247F">
                              <w:pPr>
                                <w:spacing w:after="0" w:line="240" w:lineRule="auto"/>
                                <w:rPr>
                                  <w:highlight w:val="white"/>
                                </w:rPr>
                              </w:pPr>
                              <w:r w:rsidRPr="008F7462">
                                <w:rPr>
                                  <w:color w:val="0000FF"/>
                                  <w:highlight w:val="white"/>
                                </w:rPr>
                                <w:t>&lt;</w:t>
                              </w:r>
                              <w:r>
                                <w:rPr>
                                  <w:color w:val="800000"/>
                                  <w:highlight w:val="white"/>
                                </w:rPr>
                                <w:t>Title</w:t>
                              </w:r>
                              <w:r w:rsidRPr="008F7462">
                                <w:rPr>
                                  <w:color w:val="0000FF"/>
                                  <w:highlight w:val="white"/>
                                </w:rPr>
                                <w:t>&gt;&lt;![CDATA[</w:t>
                              </w:r>
                              <w:r>
                                <w:rPr>
                                  <w:highlight w:val="white"/>
                                </w:rPr>
                                <w:t>USA USGIN 1:3M Geologic Age</w:t>
                              </w:r>
                              <w:r w:rsidRPr="008F7462">
                                <w:rPr>
                                  <w:color w:val="0000FF"/>
                                  <w:highlight w:val="white"/>
                                </w:rPr>
                                <w:t>]]&gt;&lt;/</w:t>
                              </w:r>
                              <w:r>
                                <w:rPr>
                                  <w:color w:val="800000"/>
                                  <w:highlight w:val="white"/>
                                </w:rPr>
                                <w:t>Title</w:t>
                              </w:r>
                              <w:r w:rsidRPr="008F7462">
                                <w:rPr>
                                  <w:color w:val="0000FF"/>
                                  <w:highlight w:val="white"/>
                                </w:rPr>
                                <w:t>&gt;</w:t>
                              </w:r>
                            </w:p>
                            <w:p w:rsidR="00340195" w:rsidRDefault="00340195" w:rsidP="0087247F">
                              <w:pPr>
                                <w:spacing w:after="0" w:line="240" w:lineRule="auto"/>
                                <w:rPr>
                                  <w:color w:val="0000FF"/>
                                  <w:highlight w:val="white"/>
                                </w:rPr>
                              </w:pPr>
                              <w:r w:rsidRPr="008F7462">
                                <w:rPr>
                                  <w:color w:val="0000FF"/>
                                  <w:highlight w:val="white"/>
                                </w:rPr>
                                <w:t>&lt;</w:t>
                              </w:r>
                              <w:r>
                                <w:rPr>
                                  <w:color w:val="800000"/>
                                  <w:highlight w:val="white"/>
                                </w:rPr>
                                <w:t>Abstract</w:t>
                              </w:r>
                              <w:r w:rsidRPr="008F7462">
                                <w:rPr>
                                  <w:color w:val="0000FF"/>
                                  <w:highlight w:val="white"/>
                                </w:rPr>
                                <w:t>&gt;&lt;![CDATA[</w:t>
                              </w:r>
                              <w:r>
                                <w:rPr>
                                  <w:highlight w:val="white"/>
                                </w:rPr>
                                <w:t>This layer provides a portrayal in which units are categorized according to the representative geologic age of the unit.</w:t>
                              </w:r>
                              <w:r w:rsidRPr="008F7462">
                                <w:rPr>
                                  <w:color w:val="0000FF"/>
                                  <w:highlight w:val="white"/>
                                </w:rPr>
                                <w:t>]]&gt;&lt;/</w:t>
                              </w:r>
                              <w:r>
                                <w:rPr>
                                  <w:color w:val="800000"/>
                                  <w:highlight w:val="white"/>
                                </w:rPr>
                                <w:t>Abstract</w:t>
                              </w:r>
                              <w:r w:rsidRPr="008F7462">
                                <w:rPr>
                                  <w:color w:val="0000FF"/>
                                  <w:highlight w:val="white"/>
                                </w:rPr>
                                <w:t>&gt;</w:t>
                              </w:r>
                            </w:p>
                            <w:p w:rsidR="00340195" w:rsidRDefault="00340195" w:rsidP="0087247F">
                              <w:pPr>
                                <w:spacing w:after="0" w:line="240" w:lineRule="auto"/>
                                <w:rPr>
                                  <w:color w:val="0000FF"/>
                                  <w:highlight w:val="white"/>
                                </w:rPr>
                              </w:pPr>
                              <w:r w:rsidRPr="008F7462">
                                <w:rPr>
                                  <w:color w:val="0000FF"/>
                                  <w:highlight w:val="white"/>
                                </w:rPr>
                                <w:t>&lt;</w:t>
                              </w:r>
                              <w:r>
                                <w:rPr>
                                  <w:highlight w:val="white"/>
                                </w:rPr>
                                <w:t>KeywordList</w:t>
                              </w:r>
                              <w:r w:rsidRPr="008F7462">
                                <w:rPr>
                                  <w:color w:val="0000FF"/>
                                  <w:highlight w:val="white"/>
                                </w:rPr>
                                <w:t>&gt;</w:t>
                              </w:r>
                            </w:p>
                            <w:p w:rsidR="00340195" w:rsidRDefault="00340195"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continent@North America</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340195" w:rsidRDefault="00340195"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geographicarea@USA</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340195" w:rsidRPr="00787E5F" w:rsidRDefault="00340195"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dataprovider@USGIN</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txbxContent>
                        </wps:txbx>
                        <wps:bodyPr rot="0" vert="horz" wrap="square" lIns="91440" tIns="45720" rIns="91440" bIns="45720" anchor="t" anchorCtr="0">
                          <a:noAutofit/>
                        </wps:bodyPr>
                      </wps:wsp>
                      <wps:wsp>
                        <wps:cNvPr id="8" name="Text Box 8"/>
                        <wps:cNvSpPr txBox="1"/>
                        <wps:spPr>
                          <a:xfrm>
                            <a:off x="0" y="0"/>
                            <a:ext cx="6750050" cy="157276"/>
                          </a:xfrm>
                          <a:prstGeom prst="rect">
                            <a:avLst/>
                          </a:prstGeom>
                          <a:solidFill>
                            <a:prstClr val="white"/>
                          </a:solidFill>
                          <a:ln>
                            <a:noFill/>
                          </a:ln>
                          <a:effectLst/>
                        </wps:spPr>
                        <wps:txbx>
                          <w:txbxContent>
                            <w:p w:rsidR="00340195" w:rsidRDefault="00340195" w:rsidP="002A5DE2">
                              <w:pPr>
                                <w:pStyle w:val="Caption"/>
                                <w:rPr>
                                  <w:noProof/>
                                </w:rPr>
                              </w:pPr>
                              <w:r>
                                <w:t xml:space="preserve">Code Example </w:t>
                              </w:r>
                              <w:fldSimple w:instr=" SEQ Code_Example \* ARABIC ">
                                <w:r>
                                  <w:rPr>
                                    <w:noProof/>
                                  </w:rPr>
                                  <w:t>3</w:t>
                                </w:r>
                              </w:fldSimple>
                              <w:r>
                                <w:t>: OneGeology-compliant Layer Name and Layer Title in a WMS GetCapabilities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 o:spid="_x0000_s1067" style="position:absolute;margin-left:-15.6pt;margin-top:54.15pt;width:542.3pt;height:178.8pt;z-index:251718656;mso-width-relative:margin;mso-height-relative:margin" coordsize="68872,1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">
                <v:shape id="_x0000_s1068" type="#_x0000_t202" style="position:absolute;left:1371;top:2169;width:67501;height:99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mFhsQA&#10;AADaAAAADwAAAGRycy9kb3ducmV2LnhtbESPW2sCMRSE34X+h3AKvohmq+Jlu1FKoWLfrIq+HjZn&#10;L3Rzsk3Sdfvvm4LQx2FmvmGybW8a0ZHztWUFT5MEBHFudc2lgvPpbbwC4QOyxsYyKfghD9vNwyDD&#10;VNsbf1B3DKWIEPYpKqhCaFMpfV6RQT+xLXH0CusMhihdKbXDW4SbRk6TZCEN1hwXKmzptaL88/ht&#10;FKzm++7q32eHS74omnUYLbvdl1Nq+Ni/PIMI1If/8L291wq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ZhYbEAAAA2gAAAA8AAAAAAAAAAAAAAAAAmAIAAGRycy9k&#10;b3ducmV2LnhtbFBLBQYAAAAABAAEAPUAAACJAwAAAAA=&#10;">
                  <v:textbox>
                    <w:txbxContent>
                      <w:p w:rsidR="00340195" w:rsidRPr="008F7462" w:rsidRDefault="00340195" w:rsidP="0087247F">
                        <w:pPr>
                          <w:spacing w:after="0" w:line="240" w:lineRule="auto"/>
                          <w:rPr>
                            <w:color w:val="000000"/>
                            <w:highlight w:val="white"/>
                          </w:rPr>
                        </w:pPr>
                        <w:r w:rsidRPr="008F7462">
                          <w:rPr>
                            <w:color w:val="0000FF"/>
                            <w:highlight w:val="white"/>
                          </w:rPr>
                          <w:t>&lt;</w:t>
                        </w:r>
                        <w:r>
                          <w:rPr>
                            <w:color w:val="800000"/>
                            <w:highlight w:val="white"/>
                          </w:rPr>
                          <w:t xml:space="preserve">Layer </w:t>
                        </w:r>
                        <w:r>
                          <w:rPr>
                            <w:highlight w:val="white"/>
                          </w:rPr>
                          <w:t>queryable</w:t>
                        </w:r>
                        <w:r w:rsidRPr="008F7462">
                          <w:rPr>
                            <w:color w:val="0000FF"/>
                            <w:highlight w:val="white"/>
                          </w:rPr>
                          <w:t>="</w:t>
                        </w:r>
                        <w:r>
                          <w:rPr>
                            <w:color w:val="0000FF"/>
                            <w:highlight w:val="white"/>
                          </w:rPr>
                          <w:t>1</w:t>
                        </w:r>
                        <w:r w:rsidRPr="008F7462">
                          <w:rPr>
                            <w:color w:val="0000FF"/>
                            <w:highlight w:val="white"/>
                          </w:rPr>
                          <w:t>"</w:t>
                        </w:r>
                        <w:r w:rsidRPr="008F7462">
                          <w:rPr>
                            <w:highlight w:val="white"/>
                          </w:rPr>
                          <w:t xml:space="preserve"> </w:t>
                        </w:r>
                        <w:r w:rsidRPr="008F7462">
                          <w:rPr>
                            <w:color w:val="0000FF"/>
                            <w:highlight w:val="white"/>
                          </w:rPr>
                          <w:t>&gt;</w:t>
                        </w:r>
                      </w:p>
                      <w:p w:rsidR="00340195" w:rsidRDefault="00340195" w:rsidP="0087247F">
                        <w:pPr>
                          <w:spacing w:after="0" w:line="240" w:lineRule="auto"/>
                          <w:rPr>
                            <w:color w:val="0000FF"/>
                            <w:highlight w:val="white"/>
                          </w:rPr>
                        </w:pPr>
                        <w:r w:rsidRPr="008F7462">
                          <w:rPr>
                            <w:color w:val="0000FF"/>
                            <w:highlight w:val="white"/>
                          </w:rPr>
                          <w:t>&lt;</w:t>
                        </w:r>
                        <w:r w:rsidRPr="008F7462">
                          <w:rPr>
                            <w:color w:val="800000"/>
                            <w:highlight w:val="white"/>
                          </w:rPr>
                          <w:t>Name</w:t>
                        </w:r>
                        <w:r w:rsidRPr="008F7462">
                          <w:rPr>
                            <w:color w:val="0000FF"/>
                            <w:highlight w:val="white"/>
                          </w:rPr>
                          <w:t>&gt;</w:t>
                        </w:r>
                        <w:r w:rsidRPr="00787E5F">
                          <w:rPr>
                            <w:highlight w:val="white"/>
                          </w:rPr>
                          <w:t>USA_USGIN_3M-Geologic_Age</w:t>
                        </w:r>
                        <w:r w:rsidRPr="008F7462">
                          <w:rPr>
                            <w:color w:val="0000FF"/>
                            <w:highlight w:val="white"/>
                          </w:rPr>
                          <w:t>&lt;</w:t>
                        </w:r>
                        <w:r>
                          <w:rPr>
                            <w:color w:val="0000FF"/>
                            <w:highlight w:val="white"/>
                          </w:rPr>
                          <w:t>/</w:t>
                        </w:r>
                        <w:r w:rsidRPr="008F7462">
                          <w:rPr>
                            <w:color w:val="800000"/>
                            <w:highlight w:val="white"/>
                          </w:rPr>
                          <w:t>Name</w:t>
                        </w:r>
                        <w:r w:rsidRPr="008F7462">
                          <w:rPr>
                            <w:color w:val="0000FF"/>
                            <w:highlight w:val="white"/>
                          </w:rPr>
                          <w:t>&gt;</w:t>
                        </w:r>
                      </w:p>
                      <w:p w:rsidR="00340195" w:rsidRPr="008F7462" w:rsidRDefault="00340195" w:rsidP="0087247F">
                        <w:pPr>
                          <w:spacing w:after="0" w:line="240" w:lineRule="auto"/>
                          <w:rPr>
                            <w:highlight w:val="white"/>
                          </w:rPr>
                        </w:pPr>
                        <w:r w:rsidRPr="008F7462">
                          <w:rPr>
                            <w:color w:val="0000FF"/>
                            <w:highlight w:val="white"/>
                          </w:rPr>
                          <w:t>&lt;</w:t>
                        </w:r>
                        <w:r>
                          <w:rPr>
                            <w:color w:val="800000"/>
                            <w:highlight w:val="white"/>
                          </w:rPr>
                          <w:t>Title</w:t>
                        </w:r>
                        <w:r w:rsidRPr="008F7462">
                          <w:rPr>
                            <w:color w:val="0000FF"/>
                            <w:highlight w:val="white"/>
                          </w:rPr>
                          <w:t>&gt;&lt;![CDATA[</w:t>
                        </w:r>
                        <w:r>
                          <w:rPr>
                            <w:highlight w:val="white"/>
                          </w:rPr>
                          <w:t>USA USGIN 1:3M Geologic Age</w:t>
                        </w:r>
                        <w:r w:rsidRPr="008F7462">
                          <w:rPr>
                            <w:color w:val="0000FF"/>
                            <w:highlight w:val="white"/>
                          </w:rPr>
                          <w:t>]]&gt;&lt;/</w:t>
                        </w:r>
                        <w:r>
                          <w:rPr>
                            <w:color w:val="800000"/>
                            <w:highlight w:val="white"/>
                          </w:rPr>
                          <w:t>Title</w:t>
                        </w:r>
                        <w:r w:rsidRPr="008F7462">
                          <w:rPr>
                            <w:color w:val="0000FF"/>
                            <w:highlight w:val="white"/>
                          </w:rPr>
                          <w:t>&gt;</w:t>
                        </w:r>
                      </w:p>
                      <w:p w:rsidR="00340195" w:rsidRDefault="00340195" w:rsidP="0087247F">
                        <w:pPr>
                          <w:spacing w:after="0" w:line="240" w:lineRule="auto"/>
                          <w:rPr>
                            <w:color w:val="0000FF"/>
                            <w:highlight w:val="white"/>
                          </w:rPr>
                        </w:pPr>
                        <w:r w:rsidRPr="008F7462">
                          <w:rPr>
                            <w:color w:val="0000FF"/>
                            <w:highlight w:val="white"/>
                          </w:rPr>
                          <w:t>&lt;</w:t>
                        </w:r>
                        <w:r>
                          <w:rPr>
                            <w:color w:val="800000"/>
                            <w:highlight w:val="white"/>
                          </w:rPr>
                          <w:t>Abstract</w:t>
                        </w:r>
                        <w:r w:rsidRPr="008F7462">
                          <w:rPr>
                            <w:color w:val="0000FF"/>
                            <w:highlight w:val="white"/>
                          </w:rPr>
                          <w:t>&gt;&lt;![CDATA[</w:t>
                        </w:r>
                        <w:r>
                          <w:rPr>
                            <w:highlight w:val="white"/>
                          </w:rPr>
                          <w:t>This layer provides a portrayal in which units are categorized according to the representative geologic age of the unit.</w:t>
                        </w:r>
                        <w:r w:rsidRPr="008F7462">
                          <w:rPr>
                            <w:color w:val="0000FF"/>
                            <w:highlight w:val="white"/>
                          </w:rPr>
                          <w:t>]]&gt;&lt;/</w:t>
                        </w:r>
                        <w:r>
                          <w:rPr>
                            <w:color w:val="800000"/>
                            <w:highlight w:val="white"/>
                          </w:rPr>
                          <w:t>Abstract</w:t>
                        </w:r>
                        <w:r w:rsidRPr="008F7462">
                          <w:rPr>
                            <w:color w:val="0000FF"/>
                            <w:highlight w:val="white"/>
                          </w:rPr>
                          <w:t>&gt;</w:t>
                        </w:r>
                      </w:p>
                      <w:p w:rsidR="00340195" w:rsidRDefault="00340195" w:rsidP="0087247F">
                        <w:pPr>
                          <w:spacing w:after="0" w:line="240" w:lineRule="auto"/>
                          <w:rPr>
                            <w:color w:val="0000FF"/>
                            <w:highlight w:val="white"/>
                          </w:rPr>
                        </w:pPr>
                        <w:r w:rsidRPr="008F7462">
                          <w:rPr>
                            <w:color w:val="0000FF"/>
                            <w:highlight w:val="white"/>
                          </w:rPr>
                          <w:t>&lt;</w:t>
                        </w:r>
                        <w:r>
                          <w:rPr>
                            <w:highlight w:val="white"/>
                          </w:rPr>
                          <w:t>KeywordList</w:t>
                        </w:r>
                        <w:r w:rsidRPr="008F7462">
                          <w:rPr>
                            <w:color w:val="0000FF"/>
                            <w:highlight w:val="white"/>
                          </w:rPr>
                          <w:t>&gt;</w:t>
                        </w:r>
                      </w:p>
                      <w:p w:rsidR="00340195" w:rsidRDefault="00340195"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continent@North America</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340195" w:rsidRDefault="00340195"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geographicarea@USA</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340195" w:rsidRPr="00787E5F" w:rsidRDefault="00340195"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dataprovider@USGIN</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txbxContent>
                  </v:textbox>
                </v:shape>
                <v:shape id="Text Box 8" o:spid="_x0000_s1069" type="#_x0000_t202" style="position:absolute;width:67500;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8epL4A&#10;AADaAAAADwAAAGRycy9kb3ducmV2LnhtbERPy4rCMBTdC/5DuIIbGVNdiFSjjC9woQuruL40d9oy&#10;zU1Joq1/bxaCy8N5L9edqcWTnK8sK5iMExDEudUVFwpu18PPHIQPyBpry6TgRR7Wq35viam2LV/o&#10;mYVCxBD2KSooQ2hSKX1ekkE/tg1x5P6sMxgidIXUDtsYbmo5TZKZNFhxbCixoW1J+X/2MApmO/do&#10;L7wd7W77E56bYnrfvO5KDQfd7wJEoC58xR/3USuIW+OVeAPk6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HqS+AAAA2gAAAA8AAAAAAAAAAAAAAAAAmAIAAGRycy9kb3ducmV2&#10;LnhtbFBLBQYAAAAABAAEAPUAAACDAwAAAAA=&#10;" stroked="f">
                  <v:textbox inset="0,0,0,0">
                    <w:txbxContent>
                      <w:p w:rsidR="00340195" w:rsidRDefault="00340195" w:rsidP="002A5DE2">
                        <w:pPr>
                          <w:pStyle w:val="Caption"/>
                          <w:rPr>
                            <w:noProof/>
                          </w:rPr>
                        </w:pPr>
                        <w:r>
                          <w:t xml:space="preserve">Code Example </w:t>
                        </w:r>
                        <w:r>
                          <w:fldChar w:fldCharType="begin"/>
                        </w:r>
                        <w:r>
                          <w:instrText xml:space="preserve"> SEQ Code_Example \* ARABIC </w:instrText>
                        </w:r>
                        <w:r>
                          <w:fldChar w:fldCharType="separate"/>
                        </w:r>
                        <w:r>
                          <w:rPr>
                            <w:noProof/>
                          </w:rPr>
                          <w:t>3</w:t>
                        </w:r>
                        <w:r>
                          <w:rPr>
                            <w:noProof/>
                          </w:rPr>
                          <w:fldChar w:fldCharType="end"/>
                        </w:r>
                        <w:r>
                          <w:t>: OneGeology-compliant Layer Name and Layer Title in a WMS GetCapabilities document</w:t>
                        </w:r>
                      </w:p>
                    </w:txbxContent>
                  </v:textbox>
                </v:shape>
                <w10:wrap type="topAndBottom"/>
              </v:group>
            </w:pict>
          </mc:Fallback>
        </mc:AlternateContent>
      </w:r>
      <w:r w:rsidR="00243D6F" w:rsidRPr="00750329">
        <w:rPr>
          <w:b/>
        </w:rPr>
        <w:t>Abstract</w:t>
      </w:r>
      <w:r w:rsidR="00750329">
        <w:rPr>
          <w:b/>
        </w:rPr>
        <w:t>:</w:t>
      </w:r>
      <w:r w:rsidR="00243D6F" w:rsidRPr="007468B7">
        <w:t xml:space="preserve"> </w:t>
      </w:r>
      <w:r w:rsidR="00750329">
        <w:t>A</w:t>
      </w:r>
      <w:r w:rsidR="00243D6F" w:rsidRPr="007468B7">
        <w:t xml:space="preserve"> </w:t>
      </w:r>
      <w:r w:rsidR="00680634">
        <w:t xml:space="preserve">description of your layer data; should be as comprehensive and interoperable as possible. </w:t>
      </w:r>
      <w:r w:rsidR="00243D6F" w:rsidRPr="007468B7">
        <w:t>You may wish to include other metadata</w:t>
      </w:r>
      <w:r w:rsidR="00680634">
        <w:t xml:space="preserve"> in the abstract</w:t>
      </w:r>
      <w:r w:rsidR="00243D6F" w:rsidRPr="007468B7">
        <w:t xml:space="preserve">, such as information about your organization and other data you make available. You may also wish to include a </w:t>
      </w:r>
      <w:r w:rsidR="00680634">
        <w:t>statement on access constraints</w:t>
      </w:r>
      <w:r w:rsidR="00243D6F" w:rsidRPr="007468B7">
        <w:t xml:space="preserve"> (source: </w:t>
      </w:r>
      <w:hyperlink r:id="rId93" w:history="1">
        <w:r w:rsidR="00243D6F" w:rsidRPr="00680634">
          <w:rPr>
            <w:rStyle w:val="Hyperlink"/>
          </w:rPr>
          <w:t>http://www.onegeology.org/wmscookbook/2_6.html</w:t>
        </w:r>
      </w:hyperlink>
      <w:r w:rsidR="00243D6F" w:rsidRPr="007468B7">
        <w:t>).</w:t>
      </w:r>
    </w:p>
    <w:p w:rsidR="00243D6F" w:rsidRDefault="00243D6F" w:rsidP="002A5DE2">
      <w:r w:rsidRPr="00680634">
        <w:rPr>
          <w:b/>
        </w:rPr>
        <w:t>Keywords</w:t>
      </w:r>
      <w:r w:rsidR="00680634">
        <w:rPr>
          <w:b/>
        </w:rPr>
        <w:t>:</w:t>
      </w:r>
      <w:r w:rsidRPr="007468B7">
        <w:t xml:space="preserve"> </w:t>
      </w:r>
      <w:r w:rsidR="00680634">
        <w:t xml:space="preserve">Tags used to locate and categorize your layer. </w:t>
      </w:r>
      <w:r w:rsidRPr="007468B7">
        <w:t>Required and conditional keywords</w:t>
      </w:r>
      <w:r w:rsidR="00680634">
        <w:t xml:space="preserve"> are described in Table 5</w:t>
      </w:r>
      <w:r w:rsidRPr="007468B7">
        <w:t xml:space="preserve"> (source: </w:t>
      </w:r>
      <w:hyperlink r:id="rId94" w:history="1">
        <w:r w:rsidRPr="00680634">
          <w:rPr>
            <w:rStyle w:val="Hyperlink"/>
          </w:rPr>
          <w:t>http://www.onegeo</w:t>
        </w:r>
        <w:r w:rsidR="00680634" w:rsidRPr="00680634">
          <w:rPr>
            <w:rStyle w:val="Hyperlink"/>
          </w:rPr>
          <w:t>logy.org/wmscookbook/2_6.html</w:t>
        </w:r>
      </w:hyperlink>
      <w:r w:rsidR="00680634">
        <w:t>):</w:t>
      </w:r>
    </w:p>
    <w:p w:rsidR="003F7F19" w:rsidRPr="007468B7" w:rsidRDefault="003F7F19" w:rsidP="002A5DE2"/>
    <w:p w:rsidR="00750329" w:rsidRDefault="00750329" w:rsidP="002A5DE2">
      <w:pPr>
        <w:pStyle w:val="Caption"/>
      </w:pPr>
      <w:r>
        <w:t xml:space="preserve">Table </w:t>
      </w:r>
      <w:fldSimple w:instr=" SEQ Table \* ARABIC ">
        <w:r w:rsidR="006C0140">
          <w:rPr>
            <w:noProof/>
          </w:rPr>
          <w:t>5</w:t>
        </w:r>
      </w:fldSimple>
      <w:r>
        <w:t>: OneGeology Keywords</w:t>
      </w:r>
    </w:p>
    <w:tbl>
      <w:tblPr>
        <w:tblW w:w="8660" w:type="dxa"/>
        <w:jc w:val="center"/>
        <w:tblCellMar>
          <w:left w:w="0" w:type="dxa"/>
          <w:right w:w="0" w:type="dxa"/>
        </w:tblCellMar>
        <w:tblLook w:val="04A0" w:firstRow="1" w:lastRow="0" w:firstColumn="1" w:lastColumn="0" w:noHBand="0" w:noVBand="1"/>
      </w:tblPr>
      <w:tblGrid>
        <w:gridCol w:w="2686"/>
        <w:gridCol w:w="2307"/>
        <w:gridCol w:w="2673"/>
        <w:gridCol w:w="1220"/>
      </w:tblGrid>
      <w:tr w:rsidR="00457173" w:rsidTr="00750329">
        <w:trPr>
          <w:trHeight w:val="810"/>
          <w:jc w:val="center"/>
        </w:trPr>
        <w:tc>
          <w:tcPr>
            <w:tcW w:w="2220" w:type="dxa"/>
            <w:tcBorders>
              <w:top w:val="single" w:sz="8" w:space="0" w:color="auto"/>
              <w:left w:val="single" w:sz="8" w:space="0" w:color="auto"/>
              <w:bottom w:val="single" w:sz="8" w:space="0" w:color="auto"/>
              <w:right w:val="single" w:sz="4"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Keyword Description</w:t>
            </w:r>
          </w:p>
        </w:tc>
        <w:tc>
          <w:tcPr>
            <w:tcW w:w="2280" w:type="dxa"/>
            <w:tcBorders>
              <w:top w:val="single" w:sz="8" w:space="0" w:color="auto"/>
              <w:left w:val="nil"/>
              <w:bottom w:val="single" w:sz="8" w:space="0" w:color="auto"/>
              <w:right w:val="single" w:sz="4"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Appearance in GetCapabilities Document</w:t>
            </w:r>
          </w:p>
        </w:tc>
        <w:tc>
          <w:tcPr>
            <w:tcW w:w="2240" w:type="dxa"/>
            <w:tcBorders>
              <w:top w:val="single" w:sz="8" w:space="0" w:color="auto"/>
              <w:left w:val="nil"/>
              <w:bottom w:val="single" w:sz="8" w:space="0" w:color="auto"/>
              <w:right w:val="single" w:sz="4"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Example</w:t>
            </w:r>
          </w:p>
        </w:tc>
        <w:tc>
          <w:tcPr>
            <w:tcW w:w="1920" w:type="dxa"/>
            <w:tcBorders>
              <w:top w:val="single" w:sz="8" w:space="0" w:color="auto"/>
              <w:left w:val="nil"/>
              <w:bottom w:val="single" w:sz="8" w:space="0" w:color="auto"/>
              <w:right w:val="single" w:sz="8"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Cardinality</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Continent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continent@value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continent@North America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Subcontinent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subcontinent@value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subcontinent@India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Conditional</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Geographic area (country)</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geographicarea@value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geographicarea@USA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State (region or province)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subarea@value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subarea@Arizona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Conditional</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Data Provider</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dataprovider@value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dataprovider@USGIN</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Service Provider</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serviceprovider@value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serviceprovider@AZGS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bl>
    <w:p w:rsidR="009F5619" w:rsidRDefault="009F5619" w:rsidP="002A5DE2"/>
    <w:p w:rsidR="00243D6F" w:rsidRPr="007468B7" w:rsidRDefault="00243D6F" w:rsidP="002A5DE2">
      <w:r w:rsidRPr="009F5619">
        <w:rPr>
          <w:b/>
        </w:rPr>
        <w:t>Bounding Box</w:t>
      </w:r>
      <w:r w:rsidR="009F5619">
        <w:rPr>
          <w:b/>
        </w:rPr>
        <w:t>:</w:t>
      </w:r>
      <w:r w:rsidRPr="007468B7">
        <w:t xml:space="preserve"> </w:t>
      </w:r>
      <w:r w:rsidR="009F5619">
        <w:t>A rough indicator of the extent of your data; c</w:t>
      </w:r>
      <w:r w:rsidRPr="007468B7">
        <w:t>an be computed from data in the GeoServer ‘Edit Layer’ interface (Figure 17), or customized.</w:t>
      </w:r>
    </w:p>
    <w:p w:rsidR="009F5619" w:rsidRDefault="00243D6F" w:rsidP="002A5DE2">
      <w:r w:rsidRPr="009F5619">
        <w:rPr>
          <w:b/>
        </w:rPr>
        <w:t>SRS</w:t>
      </w:r>
      <w:r w:rsidR="009F5619">
        <w:t xml:space="preserve">: </w:t>
      </w:r>
      <w:r w:rsidR="009F5619" w:rsidRPr="009F5619">
        <w:t>The</w:t>
      </w:r>
      <w:r w:rsidR="009F5619">
        <w:t xml:space="preserve"> s</w:t>
      </w:r>
      <w:r w:rsidR="009F5619" w:rsidRPr="009F5619">
        <w:t>patial</w:t>
      </w:r>
      <w:r w:rsidR="009F5619">
        <w:t xml:space="preserve"> reference system used by your </w:t>
      </w:r>
      <w:hyperlink w:anchor="Web_Service" w:history="1">
        <w:r w:rsidR="009F5619" w:rsidRPr="009F5619">
          <w:rPr>
            <w:rStyle w:val="Hyperlink"/>
          </w:rPr>
          <w:t>web service</w:t>
        </w:r>
      </w:hyperlink>
      <w:r w:rsidR="009F5619">
        <w:t>, indicated by an EPSG code.</w:t>
      </w:r>
    </w:p>
    <w:p w:rsidR="009F5619" w:rsidRDefault="009F5619" w:rsidP="002A5DE2">
      <w:r>
        <w:lastRenderedPageBreak/>
        <w:t>Spatial</w:t>
      </w:r>
      <w:r w:rsidRPr="009F5619">
        <w:t xml:space="preserve"> reference systems specify a datum, a reference elli</w:t>
      </w:r>
      <w:r>
        <w:t xml:space="preserve">psoid, and a coordinate system for cartographic representations. </w:t>
      </w:r>
      <w:r w:rsidRPr="009F5619">
        <w:t>Most known spatial reference systems are associated with an EPSG code number; EPSG stands for European Petroleum Survey Group.</w:t>
      </w:r>
    </w:p>
    <w:p w:rsidR="00243D6F" w:rsidRPr="007468B7" w:rsidRDefault="009F5619" w:rsidP="002A5DE2">
      <w:r>
        <w:t>The de</w:t>
      </w:r>
      <w:r w:rsidR="00243D6F" w:rsidRPr="007468B7">
        <w:t>fault SRS is</w:t>
      </w:r>
      <w:r>
        <w:t xml:space="preserve"> WGS 1984 (</w:t>
      </w:r>
      <w:r w:rsidR="00243D6F" w:rsidRPr="007468B7">
        <w:t>EPSG:4326</w:t>
      </w:r>
      <w:r>
        <w:t>)</w:t>
      </w:r>
      <w:r w:rsidR="00243D6F" w:rsidRPr="007468B7">
        <w:t>.</w:t>
      </w:r>
      <w:r w:rsidR="003640C1">
        <w:t xml:space="preserve"> </w:t>
      </w:r>
      <w:r>
        <w:t xml:space="preserve">For the purposes of </w:t>
      </w:r>
      <w:hyperlink w:anchor="Interoperability" w:history="1">
        <w:r w:rsidRPr="009F5619">
          <w:rPr>
            <w:rStyle w:val="Hyperlink"/>
          </w:rPr>
          <w:t>interoperability</w:t>
        </w:r>
      </w:hyperlink>
      <w:r>
        <w:t>, your web service must be deployed using EPSG:4326</w:t>
      </w:r>
      <w:r w:rsidR="00243D6F" w:rsidRPr="007468B7">
        <w:t>.</w:t>
      </w:r>
    </w:p>
    <w:p w:rsidR="00243D6F" w:rsidRPr="007468B7" w:rsidRDefault="00243D6F" w:rsidP="002A5DE2">
      <w:r w:rsidRPr="009F5619">
        <w:rPr>
          <w:b/>
        </w:rPr>
        <w:t>MetadataURL</w:t>
      </w:r>
      <w:r w:rsidR="009F5619">
        <w:t>:</w:t>
      </w:r>
      <w:r w:rsidRPr="007468B7">
        <w:t xml:space="preserve"> </w:t>
      </w:r>
      <w:r w:rsidR="009F5619">
        <w:t>A link to an external ISO-</w:t>
      </w:r>
      <w:r w:rsidRPr="007468B7">
        <w:t xml:space="preserve">valid </w:t>
      </w:r>
      <w:hyperlink w:anchor="Metadata" w:history="1">
        <w:r w:rsidRPr="009F5619">
          <w:rPr>
            <w:rStyle w:val="Hyperlink"/>
          </w:rPr>
          <w:t>metadata</w:t>
        </w:r>
      </w:hyperlink>
      <w:r w:rsidRPr="007468B7">
        <w:t xml:space="preserve"> document</w:t>
      </w:r>
      <w:r w:rsidR="009F5619">
        <w:t xml:space="preserve">. A </w:t>
      </w:r>
      <w:r w:rsidR="009F5619">
        <w:rPr>
          <w:b/>
        </w:rPr>
        <w:t>MetadataURL</w:t>
      </w:r>
      <w:r w:rsidRPr="007468B7">
        <w:t xml:space="preserve"> is required for services deployed on OneGeology.</w:t>
      </w:r>
      <w:r w:rsidR="003640C1">
        <w:t xml:space="preserve"> </w:t>
      </w:r>
      <w:r w:rsidRPr="007468B7">
        <w:t xml:space="preserve">To create an ISO Metadata record using ISO19115:2003, </w:t>
      </w:r>
      <w:r w:rsidR="009F5619">
        <w:t xml:space="preserve">use the </w:t>
      </w:r>
      <w:hyperlink r:id="rId95" w:history="1">
        <w:r w:rsidR="009F5619" w:rsidRPr="009F5619">
          <w:rPr>
            <w:rStyle w:val="Hyperlink"/>
          </w:rPr>
          <w:t>USGIN Metadata Wizard</w:t>
        </w:r>
      </w:hyperlink>
      <w:r w:rsidRPr="007468B7">
        <w:t>.</w:t>
      </w:r>
    </w:p>
    <w:p w:rsidR="00340195" w:rsidRDefault="00243D6F" w:rsidP="00340195">
      <w:pPr>
        <w:rPr>
          <w:ins w:id="438" w:author="Christy Caudill" w:date="2013-08-16T14:38:00Z"/>
        </w:rPr>
      </w:pPr>
      <w:r w:rsidRPr="009F5619">
        <w:rPr>
          <w:b/>
        </w:rPr>
        <w:t>Readable Legend Graphic</w:t>
      </w:r>
      <w:r w:rsidR="009F5619">
        <w:t xml:space="preserve">: </w:t>
      </w:r>
      <w:r w:rsidRPr="007468B7">
        <w:t>URL</w:t>
      </w:r>
      <w:r w:rsidR="005559CE">
        <w:t>(</w:t>
      </w:r>
      <w:r w:rsidRPr="007468B7">
        <w:t>s</w:t>
      </w:r>
      <w:r w:rsidR="005559CE">
        <w:t>)</w:t>
      </w:r>
      <w:r w:rsidRPr="007468B7">
        <w:t xml:space="preserve"> for the legend graphic</w:t>
      </w:r>
      <w:r w:rsidR="007A0F02">
        <w:t xml:space="preserve">. </w:t>
      </w:r>
      <w:r w:rsidR="005559CE">
        <w:t>Readable Legend Graphic</w:t>
      </w:r>
      <w:r w:rsidR="007A0F02">
        <w:t xml:space="preserve"> URLs should be</w:t>
      </w:r>
      <w:r w:rsidRPr="007468B7">
        <w:t xml:space="preserve"> present in the getCapabilities document by default when an SLD is assigned to a layer.</w:t>
      </w:r>
      <w:r w:rsidR="005559CE">
        <w:t xml:space="preserve"> For more information on SLDs, see Section 5, </w:t>
      </w:r>
      <w:hyperlink w:anchor="_Styling" w:history="1">
        <w:r w:rsidR="005559CE" w:rsidRPr="005559CE">
          <w:rPr>
            <w:rStyle w:val="Hyperlink"/>
          </w:rPr>
          <w:t>Styling</w:t>
        </w:r>
      </w:hyperlink>
      <w:r w:rsidR="005559CE">
        <w:t>.</w:t>
      </w:r>
    </w:p>
    <w:p w:rsidR="00340195" w:rsidRPr="007468B7" w:rsidRDefault="00340195">
      <w:pPr>
        <w:pStyle w:val="Heading2"/>
        <w:numPr>
          <w:ilvl w:val="0"/>
          <w:numId w:val="0"/>
        </w:numPr>
        <w:pPrChange w:id="439" w:author="Christy Caudill" w:date="2013-08-16T14:41:00Z">
          <w:pPr/>
        </w:pPrChange>
      </w:pPr>
      <w:bookmarkStart w:id="440" w:name="_Toc364676176"/>
      <w:ins w:id="441" w:author="Christy Caudill" w:date="2013-08-16T14:40:00Z">
        <w:r>
          <w:t>C.</w:t>
        </w:r>
      </w:ins>
      <w:ins w:id="442" w:author="Christy Caudill" w:date="2013-08-16T14:42:00Z">
        <w:r w:rsidR="002363FD">
          <w:t xml:space="preserve"> </w:t>
        </w:r>
      </w:ins>
      <w:ins w:id="443" w:author="Christy Caudill" w:date="2013-08-16T14:40:00Z">
        <w:r>
          <w:t>6</w:t>
        </w:r>
      </w:ins>
      <w:ins w:id="444" w:author="Christy Caudill" w:date="2013-08-16T14:44:00Z">
        <w:r w:rsidR="008B5DDB">
          <w:tab/>
        </w:r>
      </w:ins>
      <w:ins w:id="445" w:author="Christy Caudill" w:date="2013-08-16T14:38:00Z">
        <w:r>
          <w:t>Custom Capabilities</w:t>
        </w:r>
      </w:ins>
      <w:bookmarkEnd w:id="440"/>
    </w:p>
    <w:p w:rsidR="00037ADB" w:rsidRDefault="00E64113" w:rsidP="002A5DE2">
      <w:pPr>
        <w:rPr>
          <w:ins w:id="446" w:author="Christy Caudill" w:date="2013-08-16T13:23:00Z"/>
        </w:rPr>
      </w:pPr>
      <w:ins w:id="447" w:author="Christy Caudill" w:date="2013-08-16T13:19:00Z">
        <w:r>
          <w:t>It may be necessary to create custom capabilities documents to allow for these metadata requirements. Capabilites documents are created automatically by ArcGIS Server and GeoServer when a service is created, using metadata that is entered</w:t>
        </w:r>
      </w:ins>
      <w:ins w:id="448" w:author="Christy Caudill" w:date="2013-08-16T13:20:00Z">
        <w:r>
          <w:t xml:space="preserve"> </w:t>
        </w:r>
      </w:ins>
      <w:ins w:id="449" w:author="Christy Caudill" w:date="2013-08-16T13:19:00Z">
        <w:r>
          <w:t>in user interfaces</w:t>
        </w:r>
      </w:ins>
      <w:ins w:id="450" w:author="Christy Caudill" w:date="2013-08-16T13:21:00Z">
        <w:r w:rsidRPr="00E64113">
          <w:t xml:space="preserve"> </w:t>
        </w:r>
        <w:r>
          <w:t>previous to service deployment</w:t>
        </w:r>
      </w:ins>
      <w:ins w:id="451" w:author="Christy Caudill" w:date="2013-08-16T13:19:00Z">
        <w:r>
          <w:t>.</w:t>
        </w:r>
      </w:ins>
      <w:ins w:id="452" w:author="Christy Caudill" w:date="2013-08-16T13:21:00Z">
        <w:r>
          <w:t xml:space="preserve"> </w:t>
        </w:r>
      </w:ins>
      <w:ins w:id="453" w:author="Christy Caudill" w:date="2013-08-16T13:22:00Z">
        <w:r>
          <w:t>After the service is deployed, that capabilites document can be edited and customized.</w:t>
        </w:r>
      </w:ins>
      <w:ins w:id="454" w:author="Christy Caudill" w:date="2013-08-16T13:24:00Z">
        <w:r w:rsidR="00037ADB">
          <w:t xml:space="preserve"> The follow</w:t>
        </w:r>
        <w:r w:rsidR="00912951">
          <w:t>ing is a workflow for creating</w:t>
        </w:r>
        <w:r w:rsidR="00741AF1">
          <w:t xml:space="preserve"> custom capabilit</w:t>
        </w:r>
      </w:ins>
      <w:ins w:id="455" w:author="Christy Caudill" w:date="2013-08-16T14:55:00Z">
        <w:r w:rsidR="00741AF1">
          <w:t>ies</w:t>
        </w:r>
      </w:ins>
      <w:ins w:id="456" w:author="Christy Caudill" w:date="2013-08-16T14:34:00Z">
        <w:r w:rsidR="00912951">
          <w:t xml:space="preserve"> for ArcGIS services</w:t>
        </w:r>
      </w:ins>
      <w:ins w:id="457" w:author="Christy Caudill" w:date="2013-08-16T13:24:00Z">
        <w:r w:rsidR="00037ADB">
          <w:t xml:space="preserve"> that allow for the above </w:t>
        </w:r>
      </w:ins>
      <w:ins w:id="458" w:author="Christy Caudill" w:date="2013-08-16T13:25:00Z">
        <w:r w:rsidR="00037ADB">
          <w:t xml:space="preserve">service metadata </w:t>
        </w:r>
      </w:ins>
      <w:ins w:id="459" w:author="Christy Caudill" w:date="2013-08-16T13:24:00Z">
        <w:r w:rsidR="00037ADB">
          <w:t>requirements.</w:t>
        </w:r>
      </w:ins>
    </w:p>
    <w:p w:rsidR="00672744" w:rsidRDefault="00A63549">
      <w:pPr>
        <w:pStyle w:val="ListParagraph"/>
        <w:numPr>
          <w:ilvl w:val="0"/>
          <w:numId w:val="68"/>
        </w:numPr>
        <w:rPr>
          <w:ins w:id="460" w:author="Christy Caudill" w:date="2013-08-16T13:27:00Z"/>
        </w:rPr>
        <w:pPrChange w:id="461" w:author="Christy Caudill" w:date="2013-08-16T13:25:00Z">
          <w:pPr/>
        </w:pPrChange>
      </w:pPr>
      <w:ins w:id="462" w:author="Christy Caudill" w:date="2013-08-16T13:27:00Z">
        <w:r>
          <w:t>Deploy your WMS service</w:t>
        </w:r>
        <w:r w:rsidR="00672744">
          <w:t>, entering in all metadata enabled by the interface.</w:t>
        </w:r>
      </w:ins>
    </w:p>
    <w:p w:rsidR="00486885" w:rsidRDefault="00672744">
      <w:pPr>
        <w:pStyle w:val="ListParagraph"/>
        <w:numPr>
          <w:ilvl w:val="0"/>
          <w:numId w:val="68"/>
        </w:numPr>
        <w:rPr>
          <w:ins w:id="463" w:author="Christy Caudill" w:date="2013-08-16T13:30:00Z"/>
        </w:rPr>
        <w:pPrChange w:id="464" w:author="Christy Caudill" w:date="2013-08-16T13:25:00Z">
          <w:pPr/>
        </w:pPrChange>
      </w:pPr>
      <w:ins w:id="465" w:author="Christy Caudill" w:date="2013-08-16T13:28:00Z">
        <w:r>
          <w:t xml:space="preserve">After service is deployed, </w:t>
        </w:r>
      </w:ins>
      <w:ins w:id="466" w:author="Christy Caudill" w:date="2013-08-16T13:29:00Z">
        <w:r>
          <w:t>open the capabilites document</w:t>
        </w:r>
      </w:ins>
      <w:ins w:id="467" w:author="Christy Caudill" w:date="2013-08-16T13:31:00Z">
        <w:r w:rsidR="00F86C86">
          <w:t>s</w:t>
        </w:r>
      </w:ins>
      <w:ins w:id="468" w:author="Christy Caudill" w:date="2013-08-16T13:29:00Z">
        <w:r>
          <w:t xml:space="preserve"> u</w:t>
        </w:r>
      </w:ins>
      <w:ins w:id="469" w:author="Christy Caudill" w:date="2013-08-16T13:23:00Z">
        <w:r w:rsidR="00037ADB">
          <w:t>sing an XML editin</w:t>
        </w:r>
        <w:r>
          <w:t>g application such as Notepad++</w:t>
        </w:r>
      </w:ins>
      <w:ins w:id="470" w:author="Christy Caudill" w:date="2013-08-16T13:25:00Z">
        <w:r w:rsidR="00037ADB">
          <w:t>.</w:t>
        </w:r>
      </w:ins>
      <w:ins w:id="471" w:author="Christy Caudill" w:date="2013-08-16T13:29:00Z">
        <w:r>
          <w:t xml:space="preserve">  </w:t>
        </w:r>
        <w:r w:rsidR="00F86C86">
          <w:t>Th</w:t>
        </w:r>
      </w:ins>
      <w:ins w:id="472" w:author="Christy Caudill" w:date="2013-08-16T13:31:00Z">
        <w:r w:rsidR="00F86C86">
          <w:t>ese</w:t>
        </w:r>
      </w:ins>
      <w:ins w:id="473" w:author="Christy Caudill" w:date="2013-08-16T13:29:00Z">
        <w:r>
          <w:t xml:space="preserve"> document</w:t>
        </w:r>
      </w:ins>
      <w:ins w:id="474" w:author="Christy Caudill" w:date="2013-08-16T13:31:00Z">
        <w:r w:rsidR="00F86C86">
          <w:t>s</w:t>
        </w:r>
      </w:ins>
      <w:ins w:id="475" w:author="Christy Caudill" w:date="2013-08-16T13:29:00Z">
        <w:r>
          <w:t xml:space="preserve"> will be located at a file specified during service deployment, for example:  </w:t>
        </w:r>
      </w:ins>
      <w:ins w:id="476" w:author="Christy Caudill" w:date="2013-08-16T13:23:00Z">
        <w:r w:rsidR="00037ADB">
          <w:t xml:space="preserve"> </w:t>
        </w:r>
      </w:ins>
      <w:ins w:id="477" w:author="Christy Caudill" w:date="2013-08-16T13:22:00Z">
        <w:r w:rsidR="00E64113">
          <w:t xml:space="preserve"> </w:t>
        </w:r>
      </w:ins>
    </w:p>
    <w:p w:rsidR="00672744" w:rsidRDefault="00672744">
      <w:pPr>
        <w:pStyle w:val="ListParagraph"/>
        <w:rPr>
          <w:ins w:id="478" w:author="Christy Caudill" w:date="2013-08-16T13:30:00Z"/>
          <w:color w:val="1F497D"/>
        </w:rPr>
        <w:pPrChange w:id="479" w:author="Christy Caudill" w:date="2013-08-16T13:30:00Z">
          <w:pPr/>
        </w:pPrChange>
      </w:pPr>
      <w:ins w:id="480" w:author="Christy Caudill" w:date="2013-08-16T13:30:00Z">
        <w:r>
          <w:rPr>
            <w:color w:val="1F497D"/>
          </w:rPr>
          <w:t>C:\arcgisserver\arcgisoutput\&lt;someservicename&gt;_MapServer</w:t>
        </w:r>
      </w:ins>
    </w:p>
    <w:p w:rsidR="00672744" w:rsidRDefault="00F86C86">
      <w:pPr>
        <w:pStyle w:val="ListParagraph"/>
        <w:rPr>
          <w:ins w:id="481" w:author="Christy Caudill" w:date="2013-08-16T13:31:00Z"/>
        </w:rPr>
        <w:pPrChange w:id="482" w:author="Christy Caudill" w:date="2013-08-16T13:31:00Z">
          <w:pPr/>
        </w:pPrChange>
      </w:pPr>
      <w:ins w:id="483" w:author="Christy Caudill" w:date="2013-08-16T13:31:00Z">
        <w:r>
          <w:t>The files will be named:</w:t>
        </w:r>
      </w:ins>
    </w:p>
    <w:p w:rsidR="00F86C86" w:rsidRDefault="00F86C86">
      <w:pPr>
        <w:pStyle w:val="ListParagraph"/>
        <w:rPr>
          <w:ins w:id="484" w:author="Christy Caudill" w:date="2013-08-16T13:31:00Z"/>
        </w:rPr>
        <w:pPrChange w:id="485" w:author="Christy Caudill" w:date="2013-08-16T13:31:00Z">
          <w:pPr/>
        </w:pPrChange>
      </w:pPr>
      <w:ins w:id="486" w:author="Christy Caudill" w:date="2013-08-16T13:31:00Z">
        <w:r>
          <w:t>GetCapabilities100.xml</w:t>
        </w:r>
      </w:ins>
    </w:p>
    <w:p w:rsidR="00F86C86" w:rsidRDefault="00F86C86">
      <w:pPr>
        <w:pStyle w:val="ListParagraph"/>
        <w:rPr>
          <w:ins w:id="487" w:author="Christy Caudill" w:date="2013-08-16T13:31:00Z"/>
        </w:rPr>
        <w:pPrChange w:id="488" w:author="Christy Caudill" w:date="2013-08-16T13:31:00Z">
          <w:pPr/>
        </w:pPrChange>
      </w:pPr>
      <w:ins w:id="489" w:author="Christy Caudill" w:date="2013-08-16T13:31:00Z">
        <w:r>
          <w:t>GetCapabilities110.xml</w:t>
        </w:r>
      </w:ins>
    </w:p>
    <w:p w:rsidR="00F86C86" w:rsidRDefault="00285927">
      <w:pPr>
        <w:pStyle w:val="ListParagraph"/>
        <w:numPr>
          <w:ilvl w:val="0"/>
          <w:numId w:val="68"/>
        </w:numPr>
        <w:rPr>
          <w:ins w:id="490" w:author="Christy Caudill" w:date="2013-08-16T13:41:00Z"/>
        </w:rPr>
        <w:pPrChange w:id="491" w:author="Christy Caudill" w:date="2013-08-16T13:31:00Z">
          <w:pPr/>
        </w:pPrChange>
      </w:pPr>
      <w:ins w:id="492" w:author="Christy Caudill" w:date="2013-08-16T14:13:00Z">
        <w:r>
          <w:t>For the WMS, t</w:t>
        </w:r>
      </w:ins>
      <w:ins w:id="493" w:author="Christy Caudill" w:date="2013-08-16T13:32:00Z">
        <w:r w:rsidR="00A421B0">
          <w:t xml:space="preserve">he GetCapabilities100.xml </w:t>
        </w:r>
      </w:ins>
      <w:ins w:id="494" w:author="Christy Caudill" w:date="2013-08-16T13:40:00Z">
        <w:r w:rsidR="00F86C86">
          <w:t>will be renamed onegeologyWMS-111.xml</w:t>
        </w:r>
      </w:ins>
      <w:ins w:id="495" w:author="Christy Caudill" w:date="2013-08-16T13:45:00Z">
        <w:r w:rsidR="00A421B0">
          <w:t>; the GetCapabilities110.xml will be renamed onegeologyWMS-130.xml. Edit both files</w:t>
        </w:r>
      </w:ins>
      <w:ins w:id="496" w:author="Christy Caudill" w:date="2013-08-16T13:46:00Z">
        <w:r w:rsidR="00A421B0">
          <w:t xml:space="preserve"> to include additionally required metadata</w:t>
        </w:r>
      </w:ins>
      <w:ins w:id="497" w:author="Christy Caudill" w:date="2013-08-16T13:45:00Z">
        <w:r w:rsidR="00A421B0">
          <w:t>:</w:t>
        </w:r>
      </w:ins>
    </w:p>
    <w:p w:rsidR="00A421B0" w:rsidRDefault="00A421B0">
      <w:pPr>
        <w:pStyle w:val="ListParagraph"/>
        <w:numPr>
          <w:ilvl w:val="1"/>
          <w:numId w:val="68"/>
        </w:numPr>
        <w:rPr>
          <w:ins w:id="498" w:author="Christy Caudill" w:date="2013-08-16T13:44:00Z"/>
        </w:rPr>
        <w:pPrChange w:id="499" w:author="Christy Caudill" w:date="2013-08-16T13:41:00Z">
          <w:pPr/>
        </w:pPrChange>
      </w:pPr>
      <w:ins w:id="500" w:author="Christy Caudill" w:date="2013-08-16T13:41:00Z">
        <w:r>
          <w:t>Add required keywords as indicated in the above table.</w:t>
        </w:r>
      </w:ins>
    </w:p>
    <w:p w:rsidR="008B4B8E" w:rsidRDefault="00A421B0">
      <w:pPr>
        <w:pStyle w:val="ListParagraph"/>
        <w:numPr>
          <w:ilvl w:val="1"/>
          <w:numId w:val="68"/>
        </w:numPr>
        <w:rPr>
          <w:ins w:id="501" w:author="Christy Caudill" w:date="2013-08-16T13:47:00Z"/>
        </w:rPr>
        <w:pPrChange w:id="502" w:author="Christy Caudill" w:date="2013-08-16T14:12:00Z">
          <w:pPr/>
        </w:pPrChange>
      </w:pPr>
      <w:ins w:id="503" w:author="Christy Caudill" w:date="2013-08-16T13:44:00Z">
        <w:r>
          <w:t>Add abstract for each layer in the service.</w:t>
        </w:r>
      </w:ins>
      <w:ins w:id="504" w:author="Christy Caudill" w:date="2013-08-16T13:47:00Z">
        <w:r>
          <w:t xml:space="preserve"> This Abstract element will be entered below the Title element:</w:t>
        </w:r>
      </w:ins>
    </w:p>
    <w:p w:rsidR="00285927" w:rsidRDefault="00285927">
      <w:pPr>
        <w:autoSpaceDE w:val="0"/>
        <w:autoSpaceDN w:val="0"/>
        <w:adjustRightInd w:val="0"/>
        <w:spacing w:after="0" w:line="240" w:lineRule="auto"/>
        <w:ind w:left="360" w:firstLine="720"/>
        <w:rPr>
          <w:ins w:id="505" w:author="Christy Caudill" w:date="2013-08-16T14:12:00Z"/>
          <w:rFonts w:ascii="Arial" w:hAnsi="Arial" w:cs="Arial"/>
          <w:color w:val="000000"/>
          <w:sz w:val="20"/>
          <w:szCs w:val="20"/>
          <w:highlight w:val="white"/>
        </w:rPr>
        <w:pPrChange w:id="506" w:author="Christy Caudill" w:date="2013-08-16T14:12:00Z">
          <w:pPr>
            <w:autoSpaceDE w:val="0"/>
            <w:autoSpaceDN w:val="0"/>
            <w:adjustRightInd w:val="0"/>
            <w:spacing w:after="0" w:line="240" w:lineRule="auto"/>
          </w:pPr>
        </w:pPrChange>
      </w:pPr>
      <w:ins w:id="507" w:author="Christy Caudill" w:date="2013-08-16T14:12:00Z">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r>
          <w:rPr>
            <w:rFonts w:ascii="Arial" w:hAnsi="Arial" w:cs="Arial"/>
            <w:color w:val="000000"/>
            <w:sz w:val="20"/>
            <w:szCs w:val="20"/>
            <w:highlight w:val="white"/>
          </w:rPr>
          <w:t>USA-OH_OHDGS_500k_Contacts</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ins>
    </w:p>
    <w:p w:rsidR="00285927" w:rsidRDefault="00285927" w:rsidP="00285927">
      <w:pPr>
        <w:autoSpaceDE w:val="0"/>
        <w:autoSpaceDN w:val="0"/>
        <w:adjustRightInd w:val="0"/>
        <w:spacing w:after="0" w:line="240" w:lineRule="auto"/>
        <w:rPr>
          <w:ins w:id="508" w:author="Christy Caudill" w:date="2013-08-16T14:12:00Z"/>
          <w:rFonts w:ascii="Arial" w:hAnsi="Arial" w:cs="Arial"/>
          <w:color w:val="000000"/>
          <w:sz w:val="20"/>
          <w:szCs w:val="20"/>
          <w:highlight w:val="white"/>
        </w:rPr>
      </w:pPr>
      <w:ins w:id="509" w:author="Christy Caudill" w:date="2013-08-16T14:12:00Z">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Title</w:t>
        </w:r>
        <w:r>
          <w:rPr>
            <w:rFonts w:ascii="Arial" w:hAnsi="Arial" w:cs="Arial"/>
            <w:color w:val="0000FF"/>
            <w:sz w:val="20"/>
            <w:szCs w:val="20"/>
            <w:highlight w:val="white"/>
          </w:rPr>
          <w:t>&gt;&lt;![CDATA[</w:t>
        </w:r>
        <w:r>
          <w:rPr>
            <w:rFonts w:ascii="Arial" w:hAnsi="Arial" w:cs="Arial"/>
            <w:color w:val="000000"/>
            <w:sz w:val="20"/>
            <w:szCs w:val="20"/>
            <w:highlight w:val="white"/>
          </w:rPr>
          <w:t>USA-OH_OHDGS_500k_Contacts</w:t>
        </w:r>
        <w:r>
          <w:rPr>
            <w:rFonts w:ascii="Arial" w:hAnsi="Arial" w:cs="Arial"/>
            <w:color w:val="0000FF"/>
            <w:sz w:val="20"/>
            <w:szCs w:val="20"/>
            <w:highlight w:val="white"/>
          </w:rPr>
          <w:t>]]&gt;&lt;/</w:t>
        </w:r>
        <w:r>
          <w:rPr>
            <w:rFonts w:ascii="Arial" w:hAnsi="Arial" w:cs="Arial"/>
            <w:color w:val="800000"/>
            <w:sz w:val="20"/>
            <w:szCs w:val="20"/>
            <w:highlight w:val="white"/>
          </w:rPr>
          <w:t>Title</w:t>
        </w:r>
        <w:r>
          <w:rPr>
            <w:rFonts w:ascii="Arial" w:hAnsi="Arial" w:cs="Arial"/>
            <w:color w:val="0000FF"/>
            <w:sz w:val="20"/>
            <w:szCs w:val="20"/>
            <w:highlight w:val="white"/>
          </w:rPr>
          <w:t>&gt;</w:t>
        </w:r>
      </w:ins>
    </w:p>
    <w:p w:rsidR="008B4B8E" w:rsidRDefault="00285927">
      <w:pPr>
        <w:pStyle w:val="ListParagraph"/>
        <w:ind w:left="1440"/>
        <w:rPr>
          <w:ins w:id="510" w:author="Christy Caudill" w:date="2013-08-16T14:12:00Z"/>
          <w:rFonts w:ascii="Arial" w:hAnsi="Arial" w:cs="Arial"/>
          <w:color w:val="0000FF"/>
          <w:sz w:val="20"/>
          <w:szCs w:val="20"/>
        </w:rPr>
        <w:pPrChange w:id="511" w:author="Christy Caudill" w:date="2013-08-16T13:52:00Z">
          <w:pPr/>
        </w:pPrChange>
      </w:pPr>
      <w:ins w:id="512" w:author="Christy Caudill" w:date="2013-08-16T14:12:00Z">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Abstract</w:t>
        </w:r>
        <w:r>
          <w:rPr>
            <w:rFonts w:ascii="Arial" w:hAnsi="Arial" w:cs="Arial"/>
            <w:color w:val="0000FF"/>
            <w:sz w:val="20"/>
            <w:szCs w:val="20"/>
            <w:highlight w:val="white"/>
          </w:rPr>
          <w:t>&gt;&lt;![CDATA[</w:t>
        </w:r>
        <w:r>
          <w:rPr>
            <w:rFonts w:ascii="Arial" w:hAnsi="Arial" w:cs="Arial"/>
            <w:color w:val="000000"/>
            <w:sz w:val="20"/>
            <w:szCs w:val="20"/>
            <w:highlight w:val="white"/>
          </w:rPr>
          <w:t>This data layer contains the 1:500,000-scale bedrock-geology contact lines for Ohio. The contact lines were originally derived from the 1:24,000-scale bedrock-geology maps, that were created from 1989 to 1998. The bedrock-geology mapping program was initiated at the Ohio Division of Geological Survey in the mid-1980s to perform detailed, 1:24,000-scale bedrock-geology maps. In 1991, the mapping approach was amended to a reconnaissance-</w:t>
        </w:r>
        <w:r>
          <w:rPr>
            <w:rFonts w:ascii="Arial" w:hAnsi="Arial" w:cs="Arial"/>
            <w:color w:val="000000"/>
            <w:sz w:val="20"/>
            <w:szCs w:val="20"/>
            <w:highlight w:val="white"/>
          </w:rPr>
          <w:lastRenderedPageBreak/>
          <w:t>mapping methodology, but retaining the 1:24,000-scale. Both detail and reconnaissance bedrock-geology maps were used as the basic information to compile the:500,000-scale Bedrock Geologic Map of Ohio.</w:t>
        </w:r>
        <w:r>
          <w:rPr>
            <w:rFonts w:ascii="Arial" w:hAnsi="Arial" w:cs="Arial"/>
            <w:color w:val="0000FF"/>
            <w:sz w:val="20"/>
            <w:szCs w:val="20"/>
            <w:highlight w:val="white"/>
          </w:rPr>
          <w:t>]]&gt;&lt;/</w:t>
        </w:r>
        <w:r>
          <w:rPr>
            <w:rFonts w:ascii="Arial" w:hAnsi="Arial" w:cs="Arial"/>
            <w:color w:val="800000"/>
            <w:sz w:val="20"/>
            <w:szCs w:val="20"/>
            <w:highlight w:val="white"/>
          </w:rPr>
          <w:t>Abstract</w:t>
        </w:r>
        <w:r>
          <w:rPr>
            <w:rFonts w:ascii="Arial" w:hAnsi="Arial" w:cs="Arial"/>
            <w:color w:val="0000FF"/>
            <w:sz w:val="20"/>
            <w:szCs w:val="20"/>
            <w:highlight w:val="white"/>
          </w:rPr>
          <w:t>&gt;</w:t>
        </w:r>
      </w:ins>
    </w:p>
    <w:p w:rsidR="00285927" w:rsidRDefault="00285927">
      <w:pPr>
        <w:pStyle w:val="ListParagraph"/>
        <w:ind w:left="1440"/>
        <w:rPr>
          <w:ins w:id="513" w:author="Christy Caudill" w:date="2013-08-16T13:52:00Z"/>
        </w:rPr>
        <w:pPrChange w:id="514" w:author="Christy Caudill" w:date="2013-08-16T13:52:00Z">
          <w:pPr/>
        </w:pPrChange>
      </w:pPr>
    </w:p>
    <w:p w:rsidR="008B4B8E" w:rsidRDefault="00A63549">
      <w:pPr>
        <w:pStyle w:val="ListParagraph"/>
        <w:numPr>
          <w:ilvl w:val="1"/>
          <w:numId w:val="68"/>
        </w:numPr>
        <w:rPr>
          <w:ins w:id="515" w:author="Christy Caudill" w:date="2013-08-16T13:56:00Z"/>
        </w:rPr>
        <w:pPrChange w:id="516" w:author="Christy Caudill" w:date="2013-08-16T13:52:00Z">
          <w:pPr/>
        </w:pPrChange>
      </w:pPr>
      <w:ins w:id="517" w:author="Christy Caudill" w:date="2013-08-16T13:54:00Z">
        <w:r>
          <w:t>Edit ServiceName</w:t>
        </w:r>
      </w:ins>
      <w:ins w:id="518" w:author="Christy Caudill" w:date="2013-08-16T13:56:00Z">
        <w:r>
          <w:t>:</w:t>
        </w:r>
      </w:ins>
    </w:p>
    <w:p w:rsidR="00A63549" w:rsidRDefault="00A63549" w:rsidP="00A63549">
      <w:pPr>
        <w:pStyle w:val="ListParagraph"/>
        <w:numPr>
          <w:ilvl w:val="2"/>
          <w:numId w:val="68"/>
        </w:numPr>
        <w:spacing w:after="0" w:line="240" w:lineRule="auto"/>
        <w:contextualSpacing w:val="0"/>
        <w:rPr>
          <w:ins w:id="519" w:author="Christy Caudill" w:date="2013-08-16T13:56:00Z"/>
          <w:color w:val="1F497D"/>
        </w:rPr>
      </w:pPr>
      <w:ins w:id="520" w:author="Christy Caudill" w:date="2013-08-16T13:56:00Z">
        <w:r>
          <w:rPr>
            <w:color w:val="1F497D"/>
          </w:rPr>
          <w:t>For WMS version 1.1.1 the service name MUST be: OGC:WMS</w:t>
        </w:r>
      </w:ins>
    </w:p>
    <w:p w:rsidR="00A63549" w:rsidRDefault="00A63549">
      <w:pPr>
        <w:pStyle w:val="ListParagraph"/>
        <w:numPr>
          <w:ilvl w:val="2"/>
          <w:numId w:val="68"/>
        </w:numPr>
        <w:spacing w:after="0" w:line="240" w:lineRule="auto"/>
        <w:contextualSpacing w:val="0"/>
        <w:rPr>
          <w:ins w:id="521" w:author="Christy Caudill" w:date="2013-08-16T13:58:00Z"/>
          <w:color w:val="1F497D"/>
        </w:rPr>
        <w:pPrChange w:id="522" w:author="Christy Caudill" w:date="2013-08-16T13:58:00Z">
          <w:pPr/>
        </w:pPrChange>
      </w:pPr>
      <w:ins w:id="523" w:author="Christy Caudill" w:date="2013-08-16T13:56:00Z">
        <w:r>
          <w:rPr>
            <w:color w:val="1F497D"/>
          </w:rPr>
          <w:t>For WMS version 1.3.0 the service name MUST be: WMS</w:t>
        </w:r>
      </w:ins>
    </w:p>
    <w:p w:rsidR="00A63549" w:rsidRPr="00A63549" w:rsidRDefault="00A63549">
      <w:pPr>
        <w:pStyle w:val="ListParagraph"/>
        <w:spacing w:after="0" w:line="240" w:lineRule="auto"/>
        <w:ind w:left="2160"/>
        <w:contextualSpacing w:val="0"/>
        <w:rPr>
          <w:ins w:id="524" w:author="Christy Caudill" w:date="2013-08-16T13:57:00Z"/>
          <w:color w:val="1F497D"/>
          <w:rPrChange w:id="525" w:author="Christy Caudill" w:date="2013-08-16T13:58:00Z">
            <w:rPr>
              <w:ins w:id="526" w:author="Christy Caudill" w:date="2013-08-16T13:57:00Z"/>
            </w:rPr>
          </w:rPrChange>
        </w:rPr>
        <w:pPrChange w:id="527" w:author="Christy Caudill" w:date="2013-08-16T13:58:00Z">
          <w:pPr/>
        </w:pPrChange>
      </w:pPr>
    </w:p>
    <w:p w:rsidR="00A63549" w:rsidRDefault="00A63549">
      <w:pPr>
        <w:autoSpaceDE w:val="0"/>
        <w:autoSpaceDN w:val="0"/>
        <w:adjustRightInd w:val="0"/>
        <w:spacing w:after="0" w:line="240" w:lineRule="auto"/>
        <w:ind w:left="1260" w:firstLine="720"/>
        <w:rPr>
          <w:ins w:id="528" w:author="Christy Caudill" w:date="2013-08-16T13:57:00Z"/>
          <w:rFonts w:ascii="Arial" w:hAnsi="Arial" w:cs="Arial"/>
          <w:color w:val="000000"/>
          <w:sz w:val="20"/>
          <w:szCs w:val="20"/>
          <w:highlight w:val="white"/>
        </w:rPr>
        <w:pPrChange w:id="529" w:author="Christy Caudill" w:date="2013-08-16T13:57:00Z">
          <w:pPr>
            <w:autoSpaceDE w:val="0"/>
            <w:autoSpaceDN w:val="0"/>
            <w:adjustRightInd w:val="0"/>
            <w:spacing w:after="0" w:line="240" w:lineRule="auto"/>
          </w:pPr>
        </w:pPrChange>
      </w:pPr>
      <w:ins w:id="530" w:author="Christy Caudill" w:date="2013-08-16T13:57:00Z">
        <w:r>
          <w:rPr>
            <w:rFonts w:ascii="Arial" w:hAnsi="Arial" w:cs="Arial"/>
            <w:color w:val="0000FF"/>
            <w:sz w:val="20"/>
            <w:szCs w:val="20"/>
            <w:highlight w:val="white"/>
          </w:rPr>
          <w:t>&lt;</w:t>
        </w:r>
        <w:r>
          <w:rPr>
            <w:rFonts w:ascii="Arial" w:hAnsi="Arial" w:cs="Arial"/>
            <w:color w:val="800000"/>
            <w:sz w:val="20"/>
            <w:szCs w:val="20"/>
            <w:highlight w:val="white"/>
          </w:rPr>
          <w:t>Service</w:t>
        </w:r>
        <w:r>
          <w:rPr>
            <w:rFonts w:ascii="Arial" w:hAnsi="Arial" w:cs="Arial"/>
            <w:color w:val="0000FF"/>
            <w:sz w:val="20"/>
            <w:szCs w:val="20"/>
            <w:highlight w:val="white"/>
          </w:rPr>
          <w:t>&gt;</w:t>
        </w:r>
      </w:ins>
    </w:p>
    <w:p w:rsidR="00A63549" w:rsidRDefault="00A63549">
      <w:pPr>
        <w:pStyle w:val="ListParagraph"/>
        <w:ind w:left="1980"/>
        <w:rPr>
          <w:ins w:id="531" w:author="Christy Caudill" w:date="2013-08-16T13:58:00Z"/>
          <w:rFonts w:ascii="Arial" w:hAnsi="Arial" w:cs="Arial"/>
          <w:color w:val="0000FF"/>
          <w:sz w:val="20"/>
          <w:szCs w:val="20"/>
        </w:rPr>
        <w:pPrChange w:id="532" w:author="Christy Caudill" w:date="2013-08-16T13:57:00Z">
          <w:pPr/>
        </w:pPrChange>
      </w:pPr>
      <w:ins w:id="533" w:author="Christy Caudill" w:date="2013-08-16T13:57:00Z">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&gt;&lt;![CDATA[</w:t>
        </w:r>
        <w:r>
          <w:rPr>
            <w:rFonts w:ascii="Arial" w:hAnsi="Arial" w:cs="Arial"/>
            <w:color w:val="000000"/>
            <w:sz w:val="20"/>
            <w:szCs w:val="20"/>
            <w:highlight w:val="white"/>
          </w:rPr>
          <w:t>OGC:WMS</w:t>
        </w:r>
        <w:r>
          <w:rPr>
            <w:rFonts w:ascii="Arial" w:hAnsi="Arial" w:cs="Arial"/>
            <w:color w:val="0000FF"/>
            <w:sz w:val="20"/>
            <w:szCs w:val="20"/>
            <w:highlight w:val="white"/>
          </w:rPr>
          <w:t>]]&gt;&lt;/</w:t>
        </w:r>
        <w:r>
          <w:rPr>
            <w:rFonts w:ascii="Arial" w:hAnsi="Arial" w:cs="Arial"/>
            <w:color w:val="800000"/>
            <w:sz w:val="20"/>
            <w:szCs w:val="20"/>
            <w:highlight w:val="white"/>
          </w:rPr>
          <w:t>Name</w:t>
        </w:r>
        <w:r>
          <w:rPr>
            <w:rFonts w:ascii="Arial" w:hAnsi="Arial" w:cs="Arial"/>
            <w:color w:val="0000FF"/>
            <w:sz w:val="20"/>
            <w:szCs w:val="20"/>
            <w:highlight w:val="white"/>
          </w:rPr>
          <w:t>&gt;</w:t>
        </w:r>
      </w:ins>
    </w:p>
    <w:p w:rsidR="00A63549" w:rsidRDefault="00A63549">
      <w:pPr>
        <w:pStyle w:val="ListParagraph"/>
        <w:ind w:left="1980"/>
        <w:rPr>
          <w:ins w:id="534" w:author="Christy Caudill" w:date="2013-08-16T13:58:00Z"/>
          <w:rFonts w:ascii="Arial" w:hAnsi="Arial" w:cs="Arial"/>
          <w:color w:val="0000FF"/>
          <w:sz w:val="20"/>
          <w:szCs w:val="20"/>
        </w:rPr>
        <w:pPrChange w:id="535" w:author="Christy Caudill" w:date="2013-08-16T13:57:00Z">
          <w:pPr/>
        </w:pPrChange>
      </w:pPr>
    </w:p>
    <w:p w:rsidR="00A63549" w:rsidRDefault="00A63549">
      <w:pPr>
        <w:pStyle w:val="ListParagraph"/>
        <w:numPr>
          <w:ilvl w:val="1"/>
          <w:numId w:val="68"/>
        </w:numPr>
        <w:rPr>
          <w:ins w:id="536" w:author="Christy Caudill" w:date="2013-08-16T14:00:00Z"/>
        </w:rPr>
        <w:pPrChange w:id="537" w:author="Christy Caudill" w:date="2013-08-16T14:02:00Z">
          <w:pPr/>
        </w:pPrChange>
      </w:pPr>
      <w:ins w:id="538" w:author="Christy Caudill" w:date="2013-08-16T13:59:00Z">
        <w:r>
          <w:t xml:space="preserve">Add MetadataURL element </w:t>
        </w:r>
      </w:ins>
      <w:ins w:id="539" w:author="Christy Caudill" w:date="2013-08-16T14:00:00Z">
        <w:r>
          <w:t>for each layer</w:t>
        </w:r>
      </w:ins>
      <w:ins w:id="540" w:author="Christy Caudill" w:date="2013-08-16T13:59:00Z">
        <w:r>
          <w:t>. This</w:t>
        </w:r>
      </w:ins>
      <w:ins w:id="541" w:author="Christy Caudill" w:date="2013-08-16T14:00:00Z">
        <w:r>
          <w:t xml:space="preserve"> will be entered below the BoundingBox element:</w:t>
        </w:r>
      </w:ins>
    </w:p>
    <w:p w:rsidR="00A63549" w:rsidRDefault="00A63549">
      <w:pPr>
        <w:autoSpaceDE w:val="0"/>
        <w:autoSpaceDN w:val="0"/>
        <w:adjustRightInd w:val="0"/>
        <w:spacing w:after="0" w:line="240" w:lineRule="auto"/>
        <w:ind w:left="360" w:firstLine="720"/>
        <w:rPr>
          <w:ins w:id="542" w:author="Christy Caudill" w:date="2013-08-16T14:01:00Z"/>
          <w:rFonts w:ascii="Arial" w:hAnsi="Arial" w:cs="Arial"/>
          <w:color w:val="000000"/>
          <w:sz w:val="20"/>
          <w:szCs w:val="20"/>
          <w:highlight w:val="white"/>
        </w:rPr>
        <w:pPrChange w:id="543" w:author="Christy Caudill" w:date="2013-08-16T14:01:00Z">
          <w:pPr>
            <w:autoSpaceDE w:val="0"/>
            <w:autoSpaceDN w:val="0"/>
            <w:adjustRightInd w:val="0"/>
            <w:spacing w:after="0" w:line="240" w:lineRule="auto"/>
          </w:pPr>
        </w:pPrChange>
      </w:pPr>
      <w:ins w:id="544" w:author="Christy Caudill" w:date="2013-08-16T14:01:00Z">
        <w:r>
          <w:rPr>
            <w:rFonts w:ascii="Arial" w:hAnsi="Arial" w:cs="Arial"/>
            <w:color w:val="0000FF"/>
            <w:sz w:val="20"/>
            <w:szCs w:val="20"/>
            <w:highlight w:val="white"/>
          </w:rPr>
          <w:t>&lt;</w:t>
        </w:r>
        <w:r>
          <w:rPr>
            <w:rFonts w:ascii="Arial" w:hAnsi="Arial" w:cs="Arial"/>
            <w:color w:val="800000"/>
            <w:sz w:val="20"/>
            <w:szCs w:val="20"/>
            <w:highlight w:val="white"/>
          </w:rPr>
          <w:t>LatLonBoundingBox</w:t>
        </w:r>
        <w:r>
          <w:rPr>
            <w:rFonts w:ascii="Arial" w:hAnsi="Arial" w:cs="Arial"/>
            <w:color w:val="FF0000"/>
            <w:sz w:val="20"/>
            <w:szCs w:val="20"/>
            <w:highlight w:val="white"/>
          </w:rPr>
          <w:t xml:space="preserve">  minx</w:t>
        </w:r>
        <w:r>
          <w:rPr>
            <w:rFonts w:ascii="Arial" w:hAnsi="Arial" w:cs="Arial"/>
            <w:color w:val="0000FF"/>
            <w:sz w:val="20"/>
            <w:szCs w:val="20"/>
            <w:highlight w:val="white"/>
          </w:rPr>
          <w:t>="</w:t>
        </w:r>
        <w:r>
          <w:rPr>
            <w:rFonts w:ascii="Arial" w:hAnsi="Arial" w:cs="Arial"/>
            <w:color w:val="000000"/>
            <w:sz w:val="20"/>
            <w:szCs w:val="20"/>
            <w:highlight w:val="white"/>
          </w:rPr>
          <w:t>-85</w:t>
        </w:r>
        <w:r>
          <w:rPr>
            <w:rFonts w:ascii="Arial" w:hAnsi="Arial" w:cs="Arial"/>
            <w:color w:val="0000FF"/>
            <w:sz w:val="20"/>
            <w:szCs w:val="20"/>
            <w:highlight w:val="white"/>
          </w:rPr>
          <w:t>"</w:t>
        </w:r>
        <w:r>
          <w:rPr>
            <w:rFonts w:ascii="Arial" w:hAnsi="Arial" w:cs="Arial"/>
            <w:color w:val="FF0000"/>
            <w:sz w:val="20"/>
            <w:szCs w:val="20"/>
            <w:highlight w:val="white"/>
          </w:rPr>
          <w:t xml:space="preserve"> miny</w:t>
        </w:r>
        <w:r>
          <w:rPr>
            <w:rFonts w:ascii="Arial" w:hAnsi="Arial" w:cs="Arial"/>
            <w:color w:val="0000FF"/>
            <w:sz w:val="20"/>
            <w:szCs w:val="20"/>
            <w:highlight w:val="white"/>
          </w:rPr>
          <w:t>="</w:t>
        </w:r>
        <w:r>
          <w:rPr>
            <w:rFonts w:ascii="Arial" w:hAnsi="Arial" w:cs="Arial"/>
            <w:color w:val="000000"/>
            <w:sz w:val="20"/>
            <w:szCs w:val="20"/>
            <w:highlight w:val="white"/>
          </w:rPr>
          <w:t>38</w:t>
        </w:r>
        <w:r>
          <w:rPr>
            <w:rFonts w:ascii="Arial" w:hAnsi="Arial" w:cs="Arial"/>
            <w:color w:val="0000FF"/>
            <w:sz w:val="20"/>
            <w:szCs w:val="20"/>
            <w:highlight w:val="white"/>
          </w:rPr>
          <w:t>"</w:t>
        </w:r>
        <w:r>
          <w:rPr>
            <w:rFonts w:ascii="Arial" w:hAnsi="Arial" w:cs="Arial"/>
            <w:color w:val="FF0000"/>
            <w:sz w:val="20"/>
            <w:szCs w:val="20"/>
            <w:highlight w:val="white"/>
          </w:rPr>
          <w:t xml:space="preserve"> maxx</w:t>
        </w:r>
        <w:r>
          <w:rPr>
            <w:rFonts w:ascii="Arial" w:hAnsi="Arial" w:cs="Arial"/>
            <w:color w:val="0000FF"/>
            <w:sz w:val="20"/>
            <w:szCs w:val="20"/>
            <w:highlight w:val="white"/>
          </w:rPr>
          <w:t>="</w:t>
        </w:r>
        <w:r>
          <w:rPr>
            <w:rFonts w:ascii="Arial" w:hAnsi="Arial" w:cs="Arial"/>
            <w:color w:val="000000"/>
            <w:sz w:val="20"/>
            <w:szCs w:val="20"/>
            <w:highlight w:val="white"/>
          </w:rPr>
          <w:t>-80.2</w:t>
        </w:r>
        <w:r>
          <w:rPr>
            <w:rFonts w:ascii="Arial" w:hAnsi="Arial" w:cs="Arial"/>
            <w:color w:val="0000FF"/>
            <w:sz w:val="20"/>
            <w:szCs w:val="20"/>
            <w:highlight w:val="white"/>
          </w:rPr>
          <w:t>"</w:t>
        </w:r>
        <w:r>
          <w:rPr>
            <w:rFonts w:ascii="Arial" w:hAnsi="Arial" w:cs="Arial"/>
            <w:color w:val="FF0000"/>
            <w:sz w:val="20"/>
            <w:szCs w:val="20"/>
            <w:highlight w:val="white"/>
          </w:rPr>
          <w:t xml:space="preserve"> maxy</w:t>
        </w:r>
        <w:r>
          <w:rPr>
            <w:rFonts w:ascii="Arial" w:hAnsi="Arial" w:cs="Arial"/>
            <w:color w:val="0000FF"/>
            <w:sz w:val="20"/>
            <w:szCs w:val="20"/>
            <w:highlight w:val="white"/>
          </w:rPr>
          <w:t>="</w:t>
        </w:r>
        <w:r>
          <w:rPr>
            <w:rFonts w:ascii="Arial" w:hAnsi="Arial" w:cs="Arial"/>
            <w:color w:val="000000"/>
            <w:sz w:val="20"/>
            <w:szCs w:val="20"/>
            <w:highlight w:val="white"/>
          </w:rPr>
          <w:t>42</w:t>
        </w:r>
        <w:r>
          <w:rPr>
            <w:rFonts w:ascii="Arial" w:hAnsi="Arial" w:cs="Arial"/>
            <w:color w:val="0000FF"/>
            <w:sz w:val="20"/>
            <w:szCs w:val="20"/>
            <w:highlight w:val="white"/>
          </w:rPr>
          <w:t>"/&gt;</w:t>
        </w:r>
      </w:ins>
    </w:p>
    <w:p w:rsidR="00A63549" w:rsidRDefault="00A63549" w:rsidP="00A63549">
      <w:pPr>
        <w:autoSpaceDE w:val="0"/>
        <w:autoSpaceDN w:val="0"/>
        <w:adjustRightInd w:val="0"/>
        <w:spacing w:after="0" w:line="240" w:lineRule="auto"/>
        <w:rPr>
          <w:ins w:id="545" w:author="Christy Caudill" w:date="2013-08-16T14:01:00Z"/>
          <w:rFonts w:ascii="Arial" w:hAnsi="Arial" w:cs="Arial"/>
          <w:color w:val="000000"/>
          <w:sz w:val="20"/>
          <w:szCs w:val="20"/>
          <w:highlight w:val="white"/>
        </w:rPr>
      </w:pPr>
      <w:ins w:id="546" w:author="Christy Caudill" w:date="2013-08-16T14:01: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BoundingBox</w:t>
        </w:r>
        <w:r>
          <w:rPr>
            <w:rFonts w:ascii="Arial" w:hAnsi="Arial" w:cs="Arial"/>
            <w:color w:val="FF0000"/>
            <w:sz w:val="20"/>
            <w:szCs w:val="20"/>
            <w:highlight w:val="white"/>
          </w:rPr>
          <w:t xml:space="preserve"> SRS</w:t>
        </w:r>
        <w:r>
          <w:rPr>
            <w:rFonts w:ascii="Arial" w:hAnsi="Arial" w:cs="Arial"/>
            <w:color w:val="0000FF"/>
            <w:sz w:val="20"/>
            <w:szCs w:val="20"/>
            <w:highlight w:val="white"/>
          </w:rPr>
          <w:t>="</w:t>
        </w:r>
        <w:r>
          <w:rPr>
            <w:rFonts w:ascii="Arial" w:hAnsi="Arial" w:cs="Arial"/>
            <w:color w:val="000000"/>
            <w:sz w:val="20"/>
            <w:szCs w:val="20"/>
            <w:highlight w:val="white"/>
          </w:rPr>
          <w:t>CRS:84</w:t>
        </w:r>
        <w:r>
          <w:rPr>
            <w:rFonts w:ascii="Arial" w:hAnsi="Arial" w:cs="Arial"/>
            <w:color w:val="0000FF"/>
            <w:sz w:val="20"/>
            <w:szCs w:val="20"/>
            <w:highlight w:val="white"/>
          </w:rPr>
          <w:t>"</w:t>
        </w:r>
        <w:r>
          <w:rPr>
            <w:rFonts w:ascii="Arial" w:hAnsi="Arial" w:cs="Arial"/>
            <w:color w:val="FF0000"/>
            <w:sz w:val="20"/>
            <w:szCs w:val="20"/>
            <w:highlight w:val="white"/>
          </w:rPr>
          <w:t xml:space="preserve"> minx</w:t>
        </w:r>
        <w:r>
          <w:rPr>
            <w:rFonts w:ascii="Arial" w:hAnsi="Arial" w:cs="Arial"/>
            <w:color w:val="0000FF"/>
            <w:sz w:val="20"/>
            <w:szCs w:val="20"/>
            <w:highlight w:val="white"/>
          </w:rPr>
          <w:t>="</w:t>
        </w:r>
        <w:r>
          <w:rPr>
            <w:rFonts w:ascii="Arial" w:hAnsi="Arial" w:cs="Arial"/>
            <w:color w:val="000000"/>
            <w:sz w:val="20"/>
            <w:szCs w:val="20"/>
            <w:highlight w:val="white"/>
          </w:rPr>
          <w:t>-85</w:t>
        </w:r>
        <w:r>
          <w:rPr>
            <w:rFonts w:ascii="Arial" w:hAnsi="Arial" w:cs="Arial"/>
            <w:color w:val="0000FF"/>
            <w:sz w:val="20"/>
            <w:szCs w:val="20"/>
            <w:highlight w:val="white"/>
          </w:rPr>
          <w:t>"</w:t>
        </w:r>
        <w:r>
          <w:rPr>
            <w:rFonts w:ascii="Arial" w:hAnsi="Arial" w:cs="Arial"/>
            <w:color w:val="FF0000"/>
            <w:sz w:val="20"/>
            <w:szCs w:val="20"/>
            <w:highlight w:val="white"/>
          </w:rPr>
          <w:t xml:space="preserve"> miny</w:t>
        </w:r>
        <w:r>
          <w:rPr>
            <w:rFonts w:ascii="Arial" w:hAnsi="Arial" w:cs="Arial"/>
            <w:color w:val="0000FF"/>
            <w:sz w:val="20"/>
            <w:szCs w:val="20"/>
            <w:highlight w:val="white"/>
          </w:rPr>
          <w:t>="</w:t>
        </w:r>
        <w:r>
          <w:rPr>
            <w:rFonts w:ascii="Arial" w:hAnsi="Arial" w:cs="Arial"/>
            <w:color w:val="000000"/>
            <w:sz w:val="20"/>
            <w:szCs w:val="20"/>
            <w:highlight w:val="white"/>
          </w:rPr>
          <w:t>38</w:t>
        </w:r>
        <w:r>
          <w:rPr>
            <w:rFonts w:ascii="Arial" w:hAnsi="Arial" w:cs="Arial"/>
            <w:color w:val="0000FF"/>
            <w:sz w:val="20"/>
            <w:szCs w:val="20"/>
            <w:highlight w:val="white"/>
          </w:rPr>
          <w:t>"</w:t>
        </w:r>
        <w:r>
          <w:rPr>
            <w:rFonts w:ascii="Arial" w:hAnsi="Arial" w:cs="Arial"/>
            <w:color w:val="FF0000"/>
            <w:sz w:val="20"/>
            <w:szCs w:val="20"/>
            <w:highlight w:val="white"/>
          </w:rPr>
          <w:t xml:space="preserve"> maxx</w:t>
        </w:r>
        <w:r>
          <w:rPr>
            <w:rFonts w:ascii="Arial" w:hAnsi="Arial" w:cs="Arial"/>
            <w:color w:val="0000FF"/>
            <w:sz w:val="20"/>
            <w:szCs w:val="20"/>
            <w:highlight w:val="white"/>
          </w:rPr>
          <w:t>="</w:t>
        </w:r>
        <w:r>
          <w:rPr>
            <w:rFonts w:ascii="Arial" w:hAnsi="Arial" w:cs="Arial"/>
            <w:color w:val="000000"/>
            <w:sz w:val="20"/>
            <w:szCs w:val="20"/>
            <w:highlight w:val="white"/>
          </w:rPr>
          <w:t>-80.2</w:t>
        </w:r>
        <w:r>
          <w:rPr>
            <w:rFonts w:ascii="Arial" w:hAnsi="Arial" w:cs="Arial"/>
            <w:color w:val="0000FF"/>
            <w:sz w:val="20"/>
            <w:szCs w:val="20"/>
            <w:highlight w:val="white"/>
          </w:rPr>
          <w:t>"</w:t>
        </w:r>
        <w:r>
          <w:rPr>
            <w:rFonts w:ascii="Arial" w:hAnsi="Arial" w:cs="Arial"/>
            <w:color w:val="FF0000"/>
            <w:sz w:val="20"/>
            <w:szCs w:val="20"/>
            <w:highlight w:val="white"/>
          </w:rPr>
          <w:t xml:space="preserve"> maxy</w:t>
        </w:r>
        <w:r>
          <w:rPr>
            <w:rFonts w:ascii="Arial" w:hAnsi="Arial" w:cs="Arial"/>
            <w:color w:val="0000FF"/>
            <w:sz w:val="20"/>
            <w:szCs w:val="20"/>
            <w:highlight w:val="white"/>
          </w:rPr>
          <w:t>="</w:t>
        </w:r>
        <w:r>
          <w:rPr>
            <w:rFonts w:ascii="Arial" w:hAnsi="Arial" w:cs="Arial"/>
            <w:color w:val="000000"/>
            <w:sz w:val="20"/>
            <w:szCs w:val="20"/>
            <w:highlight w:val="white"/>
          </w:rPr>
          <w:t>42</w:t>
        </w:r>
        <w:r>
          <w:rPr>
            <w:rFonts w:ascii="Arial" w:hAnsi="Arial" w:cs="Arial"/>
            <w:color w:val="0000FF"/>
            <w:sz w:val="20"/>
            <w:szCs w:val="20"/>
            <w:highlight w:val="white"/>
          </w:rPr>
          <w:t>"/&gt;</w:t>
        </w:r>
      </w:ins>
    </w:p>
    <w:p w:rsidR="00A63549" w:rsidRDefault="00A63549" w:rsidP="00A63549">
      <w:pPr>
        <w:autoSpaceDE w:val="0"/>
        <w:autoSpaceDN w:val="0"/>
        <w:adjustRightInd w:val="0"/>
        <w:spacing w:after="0" w:line="240" w:lineRule="auto"/>
        <w:rPr>
          <w:ins w:id="547" w:author="Christy Caudill" w:date="2013-08-16T14:01:00Z"/>
          <w:rFonts w:ascii="Arial" w:hAnsi="Arial" w:cs="Arial"/>
          <w:color w:val="000000"/>
          <w:sz w:val="20"/>
          <w:szCs w:val="20"/>
          <w:highlight w:val="white"/>
        </w:rPr>
      </w:pPr>
      <w:ins w:id="548" w:author="Christy Caudill" w:date="2013-08-16T14:01: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BoundingBox</w:t>
        </w:r>
        <w:r>
          <w:rPr>
            <w:rFonts w:ascii="Arial" w:hAnsi="Arial" w:cs="Arial"/>
            <w:color w:val="FF0000"/>
            <w:sz w:val="20"/>
            <w:szCs w:val="20"/>
            <w:highlight w:val="white"/>
          </w:rPr>
          <w:t xml:space="preserve"> SRS</w:t>
        </w:r>
        <w:r>
          <w:rPr>
            <w:rFonts w:ascii="Arial" w:hAnsi="Arial" w:cs="Arial"/>
            <w:color w:val="0000FF"/>
            <w:sz w:val="20"/>
            <w:szCs w:val="20"/>
            <w:highlight w:val="white"/>
          </w:rPr>
          <w:t>="</w:t>
        </w:r>
        <w:r>
          <w:rPr>
            <w:rFonts w:ascii="Arial" w:hAnsi="Arial" w:cs="Arial"/>
            <w:color w:val="000000"/>
            <w:sz w:val="20"/>
            <w:szCs w:val="20"/>
            <w:highlight w:val="white"/>
          </w:rPr>
          <w:t>EPSG:4326</w:t>
        </w:r>
        <w:r>
          <w:rPr>
            <w:rFonts w:ascii="Arial" w:hAnsi="Arial" w:cs="Arial"/>
            <w:color w:val="0000FF"/>
            <w:sz w:val="20"/>
            <w:szCs w:val="20"/>
            <w:highlight w:val="white"/>
          </w:rPr>
          <w:t>"</w:t>
        </w:r>
        <w:r>
          <w:rPr>
            <w:rFonts w:ascii="Arial" w:hAnsi="Arial" w:cs="Arial"/>
            <w:color w:val="FF0000"/>
            <w:sz w:val="20"/>
            <w:szCs w:val="20"/>
            <w:highlight w:val="white"/>
          </w:rPr>
          <w:t xml:space="preserve"> minx</w:t>
        </w:r>
        <w:r>
          <w:rPr>
            <w:rFonts w:ascii="Arial" w:hAnsi="Arial" w:cs="Arial"/>
            <w:color w:val="0000FF"/>
            <w:sz w:val="20"/>
            <w:szCs w:val="20"/>
            <w:highlight w:val="white"/>
          </w:rPr>
          <w:t>="</w:t>
        </w:r>
        <w:r>
          <w:rPr>
            <w:rFonts w:ascii="Arial" w:hAnsi="Arial" w:cs="Arial"/>
            <w:color w:val="000000"/>
            <w:sz w:val="20"/>
            <w:szCs w:val="20"/>
            <w:highlight w:val="white"/>
          </w:rPr>
          <w:t>-85</w:t>
        </w:r>
        <w:r>
          <w:rPr>
            <w:rFonts w:ascii="Arial" w:hAnsi="Arial" w:cs="Arial"/>
            <w:color w:val="0000FF"/>
            <w:sz w:val="20"/>
            <w:szCs w:val="20"/>
            <w:highlight w:val="white"/>
          </w:rPr>
          <w:t>"</w:t>
        </w:r>
        <w:r>
          <w:rPr>
            <w:rFonts w:ascii="Arial" w:hAnsi="Arial" w:cs="Arial"/>
            <w:color w:val="FF0000"/>
            <w:sz w:val="20"/>
            <w:szCs w:val="20"/>
            <w:highlight w:val="white"/>
          </w:rPr>
          <w:t xml:space="preserve"> miny</w:t>
        </w:r>
        <w:r>
          <w:rPr>
            <w:rFonts w:ascii="Arial" w:hAnsi="Arial" w:cs="Arial"/>
            <w:color w:val="0000FF"/>
            <w:sz w:val="20"/>
            <w:szCs w:val="20"/>
            <w:highlight w:val="white"/>
          </w:rPr>
          <w:t>="</w:t>
        </w:r>
        <w:r>
          <w:rPr>
            <w:rFonts w:ascii="Arial" w:hAnsi="Arial" w:cs="Arial"/>
            <w:color w:val="000000"/>
            <w:sz w:val="20"/>
            <w:szCs w:val="20"/>
            <w:highlight w:val="white"/>
          </w:rPr>
          <w:t>38</w:t>
        </w:r>
        <w:r>
          <w:rPr>
            <w:rFonts w:ascii="Arial" w:hAnsi="Arial" w:cs="Arial"/>
            <w:color w:val="0000FF"/>
            <w:sz w:val="20"/>
            <w:szCs w:val="20"/>
            <w:highlight w:val="white"/>
          </w:rPr>
          <w:t>"</w:t>
        </w:r>
        <w:r>
          <w:rPr>
            <w:rFonts w:ascii="Arial" w:hAnsi="Arial" w:cs="Arial"/>
            <w:color w:val="FF0000"/>
            <w:sz w:val="20"/>
            <w:szCs w:val="20"/>
            <w:highlight w:val="white"/>
          </w:rPr>
          <w:t xml:space="preserve"> maxx</w:t>
        </w:r>
        <w:r>
          <w:rPr>
            <w:rFonts w:ascii="Arial" w:hAnsi="Arial" w:cs="Arial"/>
            <w:color w:val="0000FF"/>
            <w:sz w:val="20"/>
            <w:szCs w:val="20"/>
            <w:highlight w:val="white"/>
          </w:rPr>
          <w:t>="</w:t>
        </w:r>
        <w:r>
          <w:rPr>
            <w:rFonts w:ascii="Arial" w:hAnsi="Arial" w:cs="Arial"/>
            <w:color w:val="000000"/>
            <w:sz w:val="20"/>
            <w:szCs w:val="20"/>
            <w:highlight w:val="white"/>
          </w:rPr>
          <w:t>-80.2</w:t>
        </w:r>
        <w:r>
          <w:rPr>
            <w:rFonts w:ascii="Arial" w:hAnsi="Arial" w:cs="Arial"/>
            <w:color w:val="0000FF"/>
            <w:sz w:val="20"/>
            <w:szCs w:val="20"/>
            <w:highlight w:val="white"/>
          </w:rPr>
          <w:t>"</w:t>
        </w:r>
        <w:r>
          <w:rPr>
            <w:rFonts w:ascii="Arial" w:hAnsi="Arial" w:cs="Arial"/>
            <w:color w:val="FF0000"/>
            <w:sz w:val="20"/>
            <w:szCs w:val="20"/>
            <w:highlight w:val="white"/>
          </w:rPr>
          <w:t xml:space="preserve"> maxy</w:t>
        </w:r>
        <w:r>
          <w:rPr>
            <w:rFonts w:ascii="Arial" w:hAnsi="Arial" w:cs="Arial"/>
            <w:color w:val="0000FF"/>
            <w:sz w:val="20"/>
            <w:szCs w:val="20"/>
            <w:highlight w:val="white"/>
          </w:rPr>
          <w:t>="</w:t>
        </w:r>
        <w:r>
          <w:rPr>
            <w:rFonts w:ascii="Arial" w:hAnsi="Arial" w:cs="Arial"/>
            <w:color w:val="000000"/>
            <w:sz w:val="20"/>
            <w:szCs w:val="20"/>
            <w:highlight w:val="white"/>
          </w:rPr>
          <w:t>42</w:t>
        </w:r>
        <w:r>
          <w:rPr>
            <w:rFonts w:ascii="Arial" w:hAnsi="Arial" w:cs="Arial"/>
            <w:color w:val="0000FF"/>
            <w:sz w:val="20"/>
            <w:szCs w:val="20"/>
            <w:highlight w:val="white"/>
          </w:rPr>
          <w:t>"/&gt;</w:t>
        </w:r>
      </w:ins>
    </w:p>
    <w:p w:rsidR="00A63549" w:rsidRDefault="00A63549">
      <w:pPr>
        <w:autoSpaceDE w:val="0"/>
        <w:autoSpaceDN w:val="0"/>
        <w:adjustRightInd w:val="0"/>
        <w:spacing w:after="0" w:line="240" w:lineRule="auto"/>
        <w:ind w:left="360" w:firstLine="720"/>
        <w:rPr>
          <w:ins w:id="549" w:author="Christy Caudill" w:date="2013-08-16T14:01:00Z"/>
          <w:rFonts w:ascii="Arial" w:hAnsi="Arial" w:cs="Arial"/>
          <w:color w:val="000000"/>
          <w:sz w:val="20"/>
          <w:szCs w:val="20"/>
          <w:highlight w:val="white"/>
        </w:rPr>
        <w:pPrChange w:id="550" w:author="Christy Caudill" w:date="2013-08-16T14:01:00Z">
          <w:pPr>
            <w:autoSpaceDE w:val="0"/>
            <w:autoSpaceDN w:val="0"/>
            <w:adjustRightInd w:val="0"/>
            <w:spacing w:after="0" w:line="240" w:lineRule="auto"/>
          </w:pPr>
        </w:pPrChange>
      </w:pPr>
      <w:ins w:id="551" w:author="Christy Caudill" w:date="2013-08-16T14:01:00Z">
        <w:r>
          <w:rPr>
            <w:rFonts w:ascii="Arial" w:hAnsi="Arial" w:cs="Arial"/>
            <w:color w:val="0000FF"/>
            <w:sz w:val="20"/>
            <w:szCs w:val="20"/>
            <w:highlight w:val="white"/>
          </w:rPr>
          <w:t>&lt;</w:t>
        </w:r>
        <w:r>
          <w:rPr>
            <w:rFonts w:ascii="Arial" w:hAnsi="Arial" w:cs="Arial"/>
            <w:color w:val="800000"/>
            <w:sz w:val="20"/>
            <w:szCs w:val="20"/>
            <w:highlight w:val="white"/>
          </w:rPr>
          <w:t>MetadataURL</w:t>
        </w:r>
        <w:r>
          <w:rPr>
            <w:rFonts w:ascii="Arial" w:hAnsi="Arial" w:cs="Arial"/>
            <w:color w:val="FF0000"/>
            <w:sz w:val="20"/>
            <w:szCs w:val="20"/>
            <w:highlight w:val="white"/>
          </w:rPr>
          <w:t xml:space="preserve"> type</w:t>
        </w:r>
        <w:r>
          <w:rPr>
            <w:rFonts w:ascii="Arial" w:hAnsi="Arial" w:cs="Arial"/>
            <w:color w:val="0000FF"/>
            <w:sz w:val="20"/>
            <w:szCs w:val="20"/>
            <w:highlight w:val="white"/>
          </w:rPr>
          <w:t>="</w:t>
        </w:r>
        <w:r>
          <w:rPr>
            <w:rFonts w:ascii="Arial" w:hAnsi="Arial" w:cs="Arial"/>
            <w:color w:val="000000"/>
            <w:sz w:val="20"/>
            <w:szCs w:val="20"/>
            <w:highlight w:val="white"/>
          </w:rPr>
          <w:t>TC211</w:t>
        </w:r>
        <w:r>
          <w:rPr>
            <w:rFonts w:ascii="Arial" w:hAnsi="Arial" w:cs="Arial"/>
            <w:color w:val="0000FF"/>
            <w:sz w:val="20"/>
            <w:szCs w:val="20"/>
            <w:highlight w:val="white"/>
          </w:rPr>
          <w:t>"&gt;</w:t>
        </w:r>
      </w:ins>
    </w:p>
    <w:p w:rsidR="00A63549" w:rsidRDefault="00CB1ACD" w:rsidP="00A63549">
      <w:pPr>
        <w:autoSpaceDE w:val="0"/>
        <w:autoSpaceDN w:val="0"/>
        <w:adjustRightInd w:val="0"/>
        <w:spacing w:after="0" w:line="240" w:lineRule="auto"/>
        <w:rPr>
          <w:ins w:id="552" w:author="Christy Caudill" w:date="2013-08-16T14:01:00Z"/>
          <w:rFonts w:ascii="Arial" w:hAnsi="Arial" w:cs="Arial"/>
          <w:color w:val="000000"/>
          <w:sz w:val="20"/>
          <w:szCs w:val="20"/>
          <w:highlight w:val="white"/>
        </w:rPr>
      </w:pPr>
      <w:ins w:id="553" w:author="Christy Caudill" w:date="2013-08-16T14:01:00Z">
        <w:r>
          <w:rPr>
            <w:rFonts w:ascii="Arial" w:hAnsi="Arial" w:cs="Arial"/>
            <w:color w:val="000000"/>
            <w:sz w:val="20"/>
            <w:szCs w:val="20"/>
            <w:highlight w:val="white"/>
          </w:rPr>
          <w:tab/>
        </w:r>
        <w:r>
          <w:rPr>
            <w:rFonts w:ascii="Arial" w:hAnsi="Arial" w:cs="Arial"/>
            <w:color w:val="000000"/>
            <w:sz w:val="20"/>
            <w:szCs w:val="20"/>
            <w:highlight w:val="white"/>
          </w:rPr>
          <w:tab/>
        </w:r>
        <w:r w:rsidR="00A63549">
          <w:rPr>
            <w:rFonts w:ascii="Arial" w:hAnsi="Arial" w:cs="Arial"/>
            <w:color w:val="0000FF"/>
            <w:sz w:val="20"/>
            <w:szCs w:val="20"/>
            <w:highlight w:val="white"/>
          </w:rPr>
          <w:t>&lt;</w:t>
        </w:r>
        <w:r w:rsidR="00A63549">
          <w:rPr>
            <w:rFonts w:ascii="Arial" w:hAnsi="Arial" w:cs="Arial"/>
            <w:color w:val="800000"/>
            <w:sz w:val="20"/>
            <w:szCs w:val="20"/>
            <w:highlight w:val="white"/>
          </w:rPr>
          <w:t>Format</w:t>
        </w:r>
        <w:r w:rsidR="00A63549">
          <w:rPr>
            <w:rFonts w:ascii="Arial" w:hAnsi="Arial" w:cs="Arial"/>
            <w:color w:val="0000FF"/>
            <w:sz w:val="20"/>
            <w:szCs w:val="20"/>
            <w:highlight w:val="white"/>
          </w:rPr>
          <w:t>&gt;</w:t>
        </w:r>
        <w:r w:rsidR="00A63549">
          <w:rPr>
            <w:rFonts w:ascii="Arial" w:hAnsi="Arial" w:cs="Arial"/>
            <w:color w:val="000000"/>
            <w:sz w:val="20"/>
            <w:szCs w:val="20"/>
            <w:highlight w:val="white"/>
          </w:rPr>
          <w:t>text/xml</w:t>
        </w:r>
        <w:r w:rsidR="00A63549">
          <w:rPr>
            <w:rFonts w:ascii="Arial" w:hAnsi="Arial" w:cs="Arial"/>
            <w:color w:val="0000FF"/>
            <w:sz w:val="20"/>
            <w:szCs w:val="20"/>
            <w:highlight w:val="white"/>
          </w:rPr>
          <w:t>&lt;/</w:t>
        </w:r>
        <w:r w:rsidR="00A63549">
          <w:rPr>
            <w:rFonts w:ascii="Arial" w:hAnsi="Arial" w:cs="Arial"/>
            <w:color w:val="800000"/>
            <w:sz w:val="20"/>
            <w:szCs w:val="20"/>
            <w:highlight w:val="white"/>
          </w:rPr>
          <w:t>Format</w:t>
        </w:r>
        <w:r w:rsidR="00A63549">
          <w:rPr>
            <w:rFonts w:ascii="Arial" w:hAnsi="Arial" w:cs="Arial"/>
            <w:color w:val="0000FF"/>
            <w:sz w:val="20"/>
            <w:szCs w:val="20"/>
            <w:highlight w:val="white"/>
          </w:rPr>
          <w:t>&gt;</w:t>
        </w:r>
      </w:ins>
    </w:p>
    <w:p w:rsidR="00CB1ACD" w:rsidRDefault="00CB1ACD">
      <w:pPr>
        <w:autoSpaceDE w:val="0"/>
        <w:autoSpaceDN w:val="0"/>
        <w:adjustRightInd w:val="0"/>
        <w:spacing w:after="0" w:line="240" w:lineRule="auto"/>
        <w:ind w:left="720"/>
        <w:rPr>
          <w:ins w:id="554" w:author="Christy Caudill" w:date="2013-08-16T14:02:00Z"/>
          <w:rFonts w:ascii="Arial" w:hAnsi="Arial" w:cs="Arial"/>
          <w:color w:val="FF0000"/>
          <w:sz w:val="20"/>
          <w:szCs w:val="20"/>
          <w:highlight w:val="white"/>
        </w:rPr>
        <w:pPrChange w:id="555" w:author="Christy Caudill" w:date="2013-08-16T14:02:00Z">
          <w:pPr/>
        </w:pPrChange>
      </w:pPr>
      <w:ins w:id="556" w:author="Christy Caudill" w:date="2013-08-16T14:01:00Z">
        <w:r>
          <w:rPr>
            <w:rFonts w:ascii="Arial" w:hAnsi="Arial" w:cs="Arial"/>
            <w:color w:val="000000"/>
            <w:sz w:val="20"/>
            <w:szCs w:val="20"/>
            <w:highlight w:val="white"/>
          </w:rPr>
          <w:tab/>
        </w:r>
        <w:r w:rsidR="00A63549">
          <w:rPr>
            <w:rFonts w:ascii="Arial" w:hAnsi="Arial" w:cs="Arial"/>
            <w:color w:val="0000FF"/>
            <w:sz w:val="20"/>
            <w:szCs w:val="20"/>
            <w:highlight w:val="white"/>
          </w:rPr>
          <w:t>&lt;</w:t>
        </w:r>
        <w:r w:rsidR="00A63549">
          <w:rPr>
            <w:rFonts w:ascii="Arial" w:hAnsi="Arial" w:cs="Arial"/>
            <w:color w:val="800000"/>
            <w:sz w:val="20"/>
            <w:szCs w:val="20"/>
            <w:highlight w:val="white"/>
          </w:rPr>
          <w:t>OnlineResource</w:t>
        </w:r>
        <w:r w:rsidR="00A63549">
          <w:rPr>
            <w:rFonts w:ascii="Arial" w:hAnsi="Arial" w:cs="Arial"/>
            <w:color w:val="FF0000"/>
            <w:sz w:val="20"/>
            <w:szCs w:val="20"/>
            <w:highlight w:val="white"/>
          </w:rPr>
          <w:t xml:space="preserve"> xmlns:xlink</w:t>
        </w:r>
        <w:r w:rsidR="00A63549">
          <w:rPr>
            <w:rFonts w:ascii="Arial" w:hAnsi="Arial" w:cs="Arial"/>
            <w:color w:val="0000FF"/>
            <w:sz w:val="20"/>
            <w:szCs w:val="20"/>
            <w:highlight w:val="white"/>
          </w:rPr>
          <w:t>="</w:t>
        </w:r>
        <w:r w:rsidR="00A63549">
          <w:rPr>
            <w:rFonts w:ascii="Arial" w:hAnsi="Arial" w:cs="Arial"/>
            <w:color w:val="000000"/>
            <w:sz w:val="20"/>
            <w:szCs w:val="20"/>
            <w:highlight w:val="white"/>
          </w:rPr>
          <w:t>http://www.w3.org/1999/xlink</w:t>
        </w:r>
        <w:r w:rsidR="00A63549">
          <w:rPr>
            <w:rFonts w:ascii="Arial" w:hAnsi="Arial" w:cs="Arial"/>
            <w:color w:val="0000FF"/>
            <w:sz w:val="20"/>
            <w:szCs w:val="20"/>
            <w:highlight w:val="white"/>
          </w:rPr>
          <w:t>"</w:t>
        </w:r>
        <w:r w:rsidR="00A63549">
          <w:rPr>
            <w:rFonts w:ascii="Arial" w:hAnsi="Arial" w:cs="Arial"/>
            <w:color w:val="FF0000"/>
            <w:sz w:val="20"/>
            <w:szCs w:val="20"/>
            <w:highlight w:val="white"/>
          </w:rPr>
          <w:t xml:space="preserve"> xlink:type</w:t>
        </w:r>
        <w:r w:rsidR="00A63549">
          <w:rPr>
            <w:rFonts w:ascii="Arial" w:hAnsi="Arial" w:cs="Arial"/>
            <w:color w:val="0000FF"/>
            <w:sz w:val="20"/>
            <w:szCs w:val="20"/>
            <w:highlight w:val="white"/>
          </w:rPr>
          <w:t>="</w:t>
        </w:r>
        <w:r w:rsidR="00A63549">
          <w:rPr>
            <w:rFonts w:ascii="Arial" w:hAnsi="Arial" w:cs="Arial"/>
            <w:color w:val="000000"/>
            <w:sz w:val="20"/>
            <w:szCs w:val="20"/>
            <w:highlight w:val="white"/>
          </w:rPr>
          <w:t>simple</w:t>
        </w:r>
        <w:r w:rsidR="00A63549">
          <w:rPr>
            <w:rFonts w:ascii="Arial" w:hAnsi="Arial" w:cs="Arial"/>
            <w:color w:val="0000FF"/>
            <w:sz w:val="20"/>
            <w:szCs w:val="20"/>
            <w:highlight w:val="white"/>
          </w:rPr>
          <w:t>"</w:t>
        </w:r>
        <w:r w:rsidR="00A63549">
          <w:rPr>
            <w:rFonts w:ascii="Arial" w:hAnsi="Arial" w:cs="Arial"/>
            <w:color w:val="FF0000"/>
            <w:sz w:val="20"/>
            <w:szCs w:val="20"/>
            <w:highlight w:val="white"/>
          </w:rPr>
          <w:t xml:space="preserve"> </w:t>
        </w:r>
      </w:ins>
    </w:p>
    <w:p w:rsidR="00CB1ACD" w:rsidRDefault="00A63549">
      <w:pPr>
        <w:autoSpaceDE w:val="0"/>
        <w:autoSpaceDN w:val="0"/>
        <w:adjustRightInd w:val="0"/>
        <w:spacing w:after="0" w:line="240" w:lineRule="auto"/>
        <w:ind w:left="1440"/>
        <w:rPr>
          <w:ins w:id="557" w:author="Christy Caudill" w:date="2013-08-16T14:02:00Z"/>
          <w:rFonts w:ascii="Arial" w:hAnsi="Arial" w:cs="Arial"/>
          <w:color w:val="0000FF"/>
          <w:sz w:val="20"/>
          <w:szCs w:val="20"/>
          <w:highlight w:val="white"/>
        </w:rPr>
        <w:pPrChange w:id="558" w:author="Christy Caudill" w:date="2013-08-16T14:02:00Z">
          <w:pPr/>
        </w:pPrChange>
      </w:pPr>
      <w:ins w:id="559" w:author="Christy Caudill" w:date="2013-08-16T14:01:00Z">
        <w:r>
          <w:rPr>
            <w:rFonts w:ascii="Arial" w:hAnsi="Arial" w:cs="Arial"/>
            <w:color w:val="FF0000"/>
            <w:sz w:val="20"/>
            <w:szCs w:val="20"/>
            <w:highlight w:val="white"/>
          </w:rPr>
          <w:t>xlink:href</w:t>
        </w:r>
        <w:r>
          <w:rPr>
            <w:rFonts w:ascii="Arial" w:hAnsi="Arial" w:cs="Arial"/>
            <w:color w:val="0000FF"/>
            <w:sz w:val="20"/>
            <w:szCs w:val="20"/>
            <w:highlight w:val="white"/>
          </w:rPr>
          <w:t>="</w:t>
        </w:r>
        <w:r>
          <w:rPr>
            <w:rFonts w:ascii="Arial" w:hAnsi="Arial" w:cs="Arial"/>
            <w:color w:val="000000"/>
            <w:sz w:val="20"/>
            <w:szCs w:val="20"/>
            <w:highlight w:val="white"/>
          </w:rPr>
          <w:t>http://repository.stategeothermaldata.org/repository/resource/66bb6bbde013946035700d274f0e4f40/</w:t>
        </w:r>
        <w:r>
          <w:rPr>
            <w:rFonts w:ascii="Arial" w:hAnsi="Arial" w:cs="Arial"/>
            <w:color w:val="0000FF"/>
            <w:sz w:val="20"/>
            <w:szCs w:val="20"/>
            <w:highlight w:val="white"/>
          </w:rPr>
          <w:t>"</w:t>
        </w:r>
        <w:r>
          <w:rPr>
            <w:rFonts w:ascii="Arial" w:hAnsi="Arial" w:cs="Arial"/>
            <w:color w:val="FF0000"/>
            <w:sz w:val="20"/>
            <w:szCs w:val="20"/>
            <w:highlight w:val="white"/>
          </w:rPr>
          <w:t xml:space="preserve"> </w:t>
        </w:r>
        <w:r>
          <w:rPr>
            <w:rFonts w:ascii="Arial" w:hAnsi="Arial" w:cs="Arial"/>
            <w:color w:val="0000FF"/>
            <w:sz w:val="20"/>
            <w:szCs w:val="20"/>
            <w:highlight w:val="white"/>
          </w:rPr>
          <w:t>/&gt;</w:t>
        </w:r>
      </w:ins>
    </w:p>
    <w:p w:rsidR="00C54E7D" w:rsidDel="00C54E7D" w:rsidRDefault="00C54E7D">
      <w:pPr>
        <w:autoSpaceDE w:val="0"/>
        <w:autoSpaceDN w:val="0"/>
        <w:adjustRightInd w:val="0"/>
        <w:spacing w:after="0" w:line="240" w:lineRule="auto"/>
        <w:ind w:left="360" w:firstLine="720"/>
        <w:rPr>
          <w:del w:id="560" w:author="Christy Caudill" w:date="2013-08-16T14:03:00Z"/>
          <w:rFonts w:ascii="Arial" w:hAnsi="Arial" w:cs="Arial"/>
          <w:sz w:val="20"/>
          <w:szCs w:val="20"/>
        </w:rPr>
        <w:pPrChange w:id="561" w:author="Christy Caudill" w:date="2013-08-16T14:08:00Z">
          <w:pPr/>
        </w:pPrChange>
      </w:pPr>
      <w:ins w:id="562" w:author="Christy Caudill" w:date="2013-08-16T14:04:00Z">
        <w:r w:rsidRPr="00C54E7D">
          <w:rPr>
            <w:rFonts w:ascii="Arial" w:hAnsi="Arial" w:cs="Arial"/>
            <w:sz w:val="20"/>
            <w:szCs w:val="20"/>
            <w:rPrChange w:id="563" w:author="Christy Caudill" w:date="2013-08-16T14:05:00Z">
              <w:rPr/>
            </w:rPrChange>
          </w:rPr>
          <w:t>&lt;/MetadataURL&gt;</w:t>
        </w:r>
      </w:ins>
      <w:ins w:id="564" w:author="Christy Caudill" w:date="2013-08-16T14:05:00Z">
        <w:r>
          <w:rPr>
            <w:rFonts w:ascii="Arial" w:hAnsi="Arial" w:cs="Arial"/>
            <w:sz w:val="20"/>
            <w:szCs w:val="20"/>
          </w:rPr>
          <w:t xml:space="preserve">  </w:t>
        </w:r>
      </w:ins>
    </w:p>
    <w:p w:rsidR="00C54E7D" w:rsidRDefault="00C54E7D">
      <w:pPr>
        <w:autoSpaceDE w:val="0"/>
        <w:autoSpaceDN w:val="0"/>
        <w:adjustRightInd w:val="0"/>
        <w:spacing w:after="0" w:line="240" w:lineRule="auto"/>
        <w:ind w:left="360" w:firstLine="720"/>
        <w:rPr>
          <w:ins w:id="565" w:author="Christy Caudill" w:date="2013-08-16T14:08:00Z"/>
          <w:rFonts w:ascii="Arial" w:hAnsi="Arial" w:cs="Arial"/>
          <w:sz w:val="20"/>
          <w:szCs w:val="20"/>
        </w:rPr>
        <w:pPrChange w:id="566" w:author="Christy Caudill" w:date="2013-08-16T14:08:00Z">
          <w:pPr/>
        </w:pPrChange>
      </w:pPr>
    </w:p>
    <w:p w:rsidR="00C54E7D" w:rsidRPr="00285927" w:rsidRDefault="00285927">
      <w:pPr>
        <w:pStyle w:val="ListParagraph"/>
        <w:numPr>
          <w:ilvl w:val="0"/>
          <w:numId w:val="68"/>
        </w:numPr>
        <w:autoSpaceDE w:val="0"/>
        <w:autoSpaceDN w:val="0"/>
        <w:adjustRightInd w:val="0"/>
        <w:spacing w:after="0" w:line="240" w:lineRule="auto"/>
        <w:rPr>
          <w:ins w:id="567" w:author="Christy Caudill" w:date="2013-08-16T14:14:00Z"/>
          <w:rFonts w:ascii="Arial" w:hAnsi="Arial" w:cs="Arial"/>
          <w:sz w:val="20"/>
          <w:szCs w:val="20"/>
          <w:rPrChange w:id="568" w:author="Christy Caudill" w:date="2013-08-16T14:14:00Z">
            <w:rPr>
              <w:ins w:id="569" w:author="Christy Caudill" w:date="2013-08-16T14:14:00Z"/>
            </w:rPr>
          </w:rPrChange>
        </w:rPr>
        <w:pPrChange w:id="570" w:author="Christy Caudill" w:date="2013-08-16T14:14:00Z">
          <w:pPr/>
        </w:pPrChange>
      </w:pPr>
      <w:ins w:id="571" w:author="Christy Caudill" w:date="2013-08-16T14:13:00Z">
        <w:r>
          <w:t>Deploy</w:t>
        </w:r>
      </w:ins>
      <w:ins w:id="572" w:author="Christy Caudill" w:date="2013-08-16T14:14:00Z">
        <w:r>
          <w:t xml:space="preserve"> your WFS service, entering in all metadata enabled by the interface.</w:t>
        </w:r>
      </w:ins>
    </w:p>
    <w:p w:rsidR="00285927" w:rsidRPr="00285927" w:rsidRDefault="00285927">
      <w:pPr>
        <w:pStyle w:val="ListParagraph"/>
        <w:numPr>
          <w:ilvl w:val="0"/>
          <w:numId w:val="68"/>
        </w:numPr>
        <w:autoSpaceDE w:val="0"/>
        <w:autoSpaceDN w:val="0"/>
        <w:adjustRightInd w:val="0"/>
        <w:spacing w:after="0" w:line="240" w:lineRule="auto"/>
        <w:rPr>
          <w:ins w:id="573" w:author="Christy Caudill" w:date="2013-08-16T14:14:00Z"/>
          <w:rFonts w:ascii="Arial" w:hAnsi="Arial" w:cs="Arial"/>
          <w:sz w:val="20"/>
          <w:szCs w:val="20"/>
          <w:rPrChange w:id="574" w:author="Christy Caudill" w:date="2013-08-16T14:15:00Z">
            <w:rPr>
              <w:ins w:id="575" w:author="Christy Caudill" w:date="2013-08-16T14:14:00Z"/>
            </w:rPr>
          </w:rPrChange>
        </w:rPr>
        <w:pPrChange w:id="576" w:author="Christy Caudill" w:date="2013-08-16T14:14:00Z">
          <w:pPr/>
        </w:pPrChange>
      </w:pPr>
      <w:ins w:id="577" w:author="Christy Caudill" w:date="2013-08-16T14:14:00Z">
        <w:r>
          <w:t>Open the Capabilities documents in an XML editing application.</w:t>
        </w:r>
      </w:ins>
    </w:p>
    <w:p w:rsidR="00285927" w:rsidRDefault="00285927" w:rsidP="00285927">
      <w:pPr>
        <w:pStyle w:val="ListParagraph"/>
        <w:numPr>
          <w:ilvl w:val="0"/>
          <w:numId w:val="68"/>
        </w:numPr>
        <w:rPr>
          <w:ins w:id="578" w:author="Christy Caudill" w:date="2013-08-16T14:26:00Z"/>
        </w:rPr>
      </w:pPr>
      <w:ins w:id="579" w:author="Christy Caudill" w:date="2013-08-16T14:15:00Z">
        <w:r>
          <w:t>For WFS, the GetCapabilities100.xml will be renamed onegeologyW</w:t>
        </w:r>
      </w:ins>
      <w:ins w:id="580" w:author="Christy Caudill" w:date="2013-08-16T14:17:00Z">
        <w:r>
          <w:t>F</w:t>
        </w:r>
      </w:ins>
      <w:ins w:id="581" w:author="Christy Caudill" w:date="2013-08-16T14:15:00Z">
        <w:r>
          <w:t>S-1</w:t>
        </w:r>
      </w:ins>
      <w:ins w:id="582" w:author="Christy Caudill" w:date="2013-08-16T14:18:00Z">
        <w:r>
          <w:t>0</w:t>
        </w:r>
      </w:ins>
      <w:ins w:id="583" w:author="Christy Caudill" w:date="2013-08-16T14:17:00Z">
        <w:r>
          <w:t>0</w:t>
        </w:r>
      </w:ins>
      <w:ins w:id="584" w:author="Christy Caudill" w:date="2013-08-16T14:15:00Z">
        <w:r>
          <w:t>.xml; the GetCapabilities110.xml will be renamed onegeologyW</w:t>
        </w:r>
      </w:ins>
      <w:ins w:id="585" w:author="Christy Caudill" w:date="2013-08-16T14:17:00Z">
        <w:r>
          <w:t>F</w:t>
        </w:r>
      </w:ins>
      <w:ins w:id="586" w:author="Christy Caudill" w:date="2013-08-16T14:15:00Z">
        <w:r>
          <w:t>S-1</w:t>
        </w:r>
      </w:ins>
      <w:ins w:id="587" w:author="Christy Caudill" w:date="2013-08-16T14:18:00Z">
        <w:r>
          <w:t>1</w:t>
        </w:r>
      </w:ins>
      <w:ins w:id="588" w:author="Christy Caudill" w:date="2013-08-16T14:15:00Z">
        <w:r>
          <w:t>0.xml. Edit both files to include additionally required metadata</w:t>
        </w:r>
      </w:ins>
      <w:ins w:id="589" w:author="Christy Caudill" w:date="2013-08-16T14:18:00Z">
        <w:r>
          <w:t xml:space="preserve"> as specified above</w:t>
        </w:r>
      </w:ins>
      <w:ins w:id="590" w:author="Christy Caudill" w:date="2013-08-16T14:19:00Z">
        <w:r>
          <w:t xml:space="preserve"> for the WMS, with the exceptions of the </w:t>
        </w:r>
      </w:ins>
      <w:ins w:id="591" w:author="Christy Caudill" w:date="2013-08-16T14:24:00Z">
        <w:r w:rsidR="00516659">
          <w:t xml:space="preserve">prefix and namespace binding, </w:t>
        </w:r>
      </w:ins>
      <w:ins w:id="592" w:author="Christy Caudill" w:date="2013-08-16T14:19:00Z">
        <w:r>
          <w:t>Service Name, Featur</w:t>
        </w:r>
        <w:r w:rsidR="00516659">
          <w:t>e</w:t>
        </w:r>
        <w:r>
          <w:t>Type Name, and Abstract.</w:t>
        </w:r>
      </w:ins>
    </w:p>
    <w:p w:rsidR="0089092D" w:rsidRDefault="0089092D">
      <w:pPr>
        <w:pStyle w:val="ListParagraph"/>
        <w:numPr>
          <w:ilvl w:val="1"/>
          <w:numId w:val="68"/>
        </w:numPr>
        <w:rPr>
          <w:ins w:id="593" w:author="Christy Caudill" w:date="2013-08-16T14:27:00Z"/>
        </w:rPr>
        <w:pPrChange w:id="594" w:author="Christy Caudill" w:date="2013-08-16T14:26:00Z">
          <w:pPr>
            <w:pStyle w:val="ListParagraph"/>
            <w:numPr>
              <w:numId w:val="68"/>
            </w:numPr>
            <w:ind w:hanging="360"/>
          </w:pPr>
        </w:pPrChange>
      </w:pPr>
      <w:ins w:id="595" w:author="Christy Caudill" w:date="2013-08-16T14:27:00Z">
        <w:r>
          <w:t>Th</w:t>
        </w:r>
        <w:r w:rsidR="00741AF1">
          <w:t>e GeoSciML-Portrayal</w:t>
        </w:r>
      </w:ins>
      <w:ins w:id="596" w:author="Christy Caudill" w:date="2013-08-16T14:54:00Z">
        <w:r w:rsidR="00741AF1">
          <w:t xml:space="preserve"> </w:t>
        </w:r>
      </w:ins>
      <w:ins w:id="597" w:author="Christy Caudill" w:date="2013-08-16T14:27:00Z">
        <w:r>
          <w:t xml:space="preserve">namespace must occur as the schemaLocation and </w:t>
        </w:r>
      </w:ins>
      <w:ins w:id="598" w:author="Christy Caudill" w:date="2013-08-16T14:54:00Z">
        <w:r w:rsidR="00741AF1">
          <w:t>the prefix must be</w:t>
        </w:r>
      </w:ins>
      <w:ins w:id="599" w:author="Christy Caudill" w:date="2013-08-16T14:27:00Z">
        <w:r>
          <w:t xml:space="preserve"> bound</w:t>
        </w:r>
      </w:ins>
      <w:ins w:id="600" w:author="Christy Caudill" w:date="2013-08-16T14:54:00Z">
        <w:r w:rsidR="00741AF1">
          <w:t xml:space="preserve"> </w:t>
        </w:r>
      </w:ins>
      <w:ins w:id="601" w:author="Christy Caudill" w:date="2013-08-16T14:55:00Z">
        <w:r w:rsidR="00741AF1">
          <w:t>t</w:t>
        </w:r>
      </w:ins>
      <w:ins w:id="602" w:author="Christy Caudill" w:date="2013-08-16T14:54:00Z">
        <w:r w:rsidR="00741AF1">
          <w:t xml:space="preserve">o that </w:t>
        </w:r>
      </w:ins>
      <w:ins w:id="603" w:author="Christy Caudill" w:date="2013-08-16T14:55:00Z">
        <w:r w:rsidR="00741AF1">
          <w:t>namespace</w:t>
        </w:r>
      </w:ins>
      <w:ins w:id="604" w:author="Christy Caudill" w:date="2013-08-16T14:27:00Z">
        <w:r>
          <w:t xml:space="preserve"> in the first text grouping of the document:</w:t>
        </w:r>
      </w:ins>
    </w:p>
    <w:p w:rsidR="0089092D" w:rsidRDefault="0089092D">
      <w:pPr>
        <w:pStyle w:val="ListParagraph"/>
        <w:ind w:left="1440"/>
        <w:rPr>
          <w:ins w:id="605" w:author="Christy Caudill" w:date="2013-08-16T14:27:00Z"/>
        </w:rPr>
        <w:pPrChange w:id="606" w:author="Christy Caudill" w:date="2013-08-16T14:27:00Z">
          <w:pPr>
            <w:pStyle w:val="ListParagraph"/>
            <w:numPr>
              <w:numId w:val="68"/>
            </w:numPr>
            <w:ind w:hanging="360"/>
          </w:pPr>
        </w:pPrChange>
      </w:pPr>
    </w:p>
    <w:p w:rsidR="0089092D" w:rsidRDefault="0089092D">
      <w:pPr>
        <w:pStyle w:val="ListParagraph"/>
        <w:ind w:left="1440"/>
        <w:rPr>
          <w:ins w:id="607" w:author="Christy Caudill" w:date="2013-08-16T14:27:00Z"/>
        </w:rPr>
        <w:pPrChange w:id="608" w:author="Christy Caudill" w:date="2013-08-16T14:27:00Z">
          <w:pPr>
            <w:pStyle w:val="ListParagraph"/>
            <w:numPr>
              <w:numId w:val="68"/>
            </w:numPr>
            <w:ind w:hanging="360"/>
          </w:pPr>
        </w:pPrChange>
      </w:pPr>
      <w:ins w:id="609" w:author="Christy Caudill" w:date="2013-08-16T14:28:00Z">
        <w:r>
          <w:rPr>
            <w:rFonts w:ascii="Arial" w:hAnsi="Arial" w:cs="Arial"/>
            <w:color w:val="0000FF"/>
            <w:sz w:val="20"/>
            <w:szCs w:val="20"/>
            <w:highlight w:val="white"/>
          </w:rPr>
          <w:t>&lt;</w:t>
        </w:r>
        <w:r>
          <w:rPr>
            <w:rFonts w:ascii="Arial" w:hAnsi="Arial" w:cs="Arial"/>
            <w:color w:val="800000"/>
            <w:sz w:val="20"/>
            <w:szCs w:val="20"/>
            <w:highlight w:val="white"/>
          </w:rPr>
          <w:t>wfs:WFS_Capabilities</w:t>
        </w:r>
        <w:r>
          <w:rPr>
            <w:rFonts w:ascii="Arial" w:hAnsi="Arial" w:cs="Arial"/>
            <w:color w:val="FF0000"/>
            <w:sz w:val="20"/>
            <w:szCs w:val="20"/>
            <w:highlight w:val="white"/>
          </w:rPr>
          <w:t xml:space="preserve"> version</w:t>
        </w:r>
        <w:r>
          <w:rPr>
            <w:rFonts w:ascii="Arial" w:hAnsi="Arial" w:cs="Arial"/>
            <w:color w:val="0000FF"/>
            <w:sz w:val="20"/>
            <w:szCs w:val="20"/>
            <w:highlight w:val="white"/>
          </w:rPr>
          <w:t>='</w:t>
        </w:r>
        <w:r>
          <w:rPr>
            <w:rFonts w:ascii="Arial" w:hAnsi="Arial" w:cs="Arial"/>
            <w:color w:val="000000"/>
            <w:sz w:val="20"/>
            <w:szCs w:val="20"/>
            <w:highlight w:val="white"/>
          </w:rPr>
          <w:t>1.1.0</w:t>
        </w:r>
        <w:r>
          <w:rPr>
            <w:rFonts w:ascii="Arial" w:hAnsi="Arial" w:cs="Arial"/>
            <w:color w:val="0000FF"/>
            <w:sz w:val="20"/>
            <w:szCs w:val="20"/>
            <w:highlight w:val="white"/>
          </w:rPr>
          <w:t>'</w:t>
        </w:r>
        <w:r>
          <w:rPr>
            <w:rFonts w:ascii="Arial" w:hAnsi="Arial" w:cs="Arial"/>
            <w:color w:val="FF0000"/>
            <w:sz w:val="20"/>
            <w:szCs w:val="20"/>
            <w:highlight w:val="white"/>
          </w:rPr>
          <w:t xml:space="preserve"> xsi:schemaLocation</w:t>
        </w:r>
        <w:r>
          <w:rPr>
            <w:rFonts w:ascii="Arial" w:hAnsi="Arial" w:cs="Arial"/>
            <w:color w:val="0000FF"/>
            <w:sz w:val="20"/>
            <w:szCs w:val="20"/>
            <w:highlight w:val="white"/>
          </w:rPr>
          <w:t>='</w:t>
        </w:r>
        <w:r w:rsidRPr="0089092D">
          <w:rPr>
            <w:rFonts w:ascii="Arial" w:hAnsi="Arial" w:cs="Arial"/>
            <w:color w:val="000000"/>
            <w:sz w:val="20"/>
            <w:szCs w:val="20"/>
            <w:highlight w:val="yellow"/>
            <w:rPrChange w:id="610" w:author="Christy Caudill" w:date="2013-08-16T14:29:00Z">
              <w:rPr>
                <w:rFonts w:ascii="Arial" w:hAnsi="Arial" w:cs="Arial"/>
                <w:color w:val="000000"/>
                <w:sz w:val="20"/>
                <w:szCs w:val="20"/>
                <w:highlight w:val="white"/>
              </w:rPr>
            </w:rPrChange>
          </w:rPr>
          <w:t xml:space="preserve">http://xmlns.geosciml.org/geosciml-portrayal/2.0 </w:t>
        </w:r>
        <w:r>
          <w:rPr>
            <w:rFonts w:ascii="Arial" w:hAnsi="Arial" w:cs="Arial"/>
            <w:color w:val="000000"/>
            <w:sz w:val="20"/>
            <w:szCs w:val="20"/>
            <w:highlight w:val="white"/>
          </w:rPr>
          <w:t>http://www.opengis.net/gml http://schemas.opengis.net/gml/3.1.1/base/gml.xsd http://www.opengis.net/ogc http://schemas.opengis.net/filter/1.1.0/filter.xsd http://www.opengis.net/ows http://schemas.opengis.net/ows/1.0.0/owsAll.xsd http://www.opengis.net/wfs http://schemas.opengis.net/wfs/1.1.0/wfs.xsd</w:t>
        </w:r>
        <w:r>
          <w:rPr>
            <w:rFonts w:ascii="Arial" w:hAnsi="Arial" w:cs="Arial"/>
            <w:color w:val="0000FF"/>
            <w:sz w:val="20"/>
            <w:szCs w:val="20"/>
            <w:highlight w:val="white"/>
          </w:rPr>
          <w:t>'</w:t>
        </w:r>
        <w:r>
          <w:rPr>
            <w:rFonts w:ascii="Arial" w:hAnsi="Arial" w:cs="Arial"/>
            <w:color w:val="FF0000"/>
            <w:sz w:val="20"/>
            <w:szCs w:val="20"/>
            <w:highlight w:val="white"/>
          </w:rPr>
          <w:t xml:space="preserve"> xmlns:wfs</w:t>
        </w:r>
        <w:r>
          <w:rPr>
            <w:rFonts w:ascii="Arial" w:hAnsi="Arial" w:cs="Arial"/>
            <w:color w:val="0000FF"/>
            <w:sz w:val="20"/>
            <w:szCs w:val="20"/>
            <w:highlight w:val="white"/>
          </w:rPr>
          <w:t>='</w:t>
        </w:r>
        <w:r>
          <w:rPr>
            <w:rFonts w:ascii="Arial" w:hAnsi="Arial" w:cs="Arial"/>
            <w:color w:val="000000"/>
            <w:sz w:val="20"/>
            <w:szCs w:val="20"/>
            <w:highlight w:val="white"/>
          </w:rPr>
          <w:t>http://www.opengis.net/wfs</w:t>
        </w:r>
        <w:r>
          <w:rPr>
            <w:rFonts w:ascii="Arial" w:hAnsi="Arial" w:cs="Arial"/>
            <w:color w:val="0000FF"/>
            <w:sz w:val="20"/>
            <w:szCs w:val="20"/>
            <w:highlight w:val="white"/>
          </w:rPr>
          <w:t>'</w:t>
        </w:r>
        <w:r>
          <w:rPr>
            <w:rFonts w:ascii="Arial" w:hAnsi="Arial" w:cs="Arial"/>
            <w:color w:val="FF0000"/>
            <w:sz w:val="20"/>
            <w:szCs w:val="20"/>
            <w:highlight w:val="white"/>
          </w:rPr>
          <w:t xml:space="preserve"> xmlns:ogc</w:t>
        </w:r>
        <w:r>
          <w:rPr>
            <w:rFonts w:ascii="Arial" w:hAnsi="Arial" w:cs="Arial"/>
            <w:color w:val="0000FF"/>
            <w:sz w:val="20"/>
            <w:szCs w:val="20"/>
            <w:highlight w:val="white"/>
          </w:rPr>
          <w:t>='</w:t>
        </w:r>
        <w:r>
          <w:rPr>
            <w:rFonts w:ascii="Arial" w:hAnsi="Arial" w:cs="Arial"/>
            <w:color w:val="000000"/>
            <w:sz w:val="20"/>
            <w:szCs w:val="20"/>
            <w:highlight w:val="white"/>
          </w:rPr>
          <w:t>http://www.opengis.net/ogc</w:t>
        </w:r>
        <w:r>
          <w:rPr>
            <w:rFonts w:ascii="Arial" w:hAnsi="Arial" w:cs="Arial"/>
            <w:color w:val="0000FF"/>
            <w:sz w:val="20"/>
            <w:szCs w:val="20"/>
            <w:highlight w:val="white"/>
          </w:rPr>
          <w:t>'</w:t>
        </w:r>
        <w:r>
          <w:rPr>
            <w:rFonts w:ascii="Arial" w:hAnsi="Arial" w:cs="Arial"/>
            <w:color w:val="FF0000"/>
            <w:sz w:val="20"/>
            <w:szCs w:val="20"/>
            <w:highlight w:val="white"/>
          </w:rPr>
          <w:t xml:space="preserve"> xmlns:gml</w:t>
        </w:r>
        <w:r>
          <w:rPr>
            <w:rFonts w:ascii="Arial" w:hAnsi="Arial" w:cs="Arial"/>
            <w:color w:val="0000FF"/>
            <w:sz w:val="20"/>
            <w:szCs w:val="20"/>
            <w:highlight w:val="white"/>
          </w:rPr>
          <w:t>='</w:t>
        </w:r>
        <w:r>
          <w:rPr>
            <w:rFonts w:ascii="Arial" w:hAnsi="Arial" w:cs="Arial"/>
            <w:color w:val="000000"/>
            <w:sz w:val="20"/>
            <w:szCs w:val="20"/>
            <w:highlight w:val="white"/>
          </w:rPr>
          <w:t>http://www.opengis.net/gml</w:t>
        </w:r>
        <w:r>
          <w:rPr>
            <w:rFonts w:ascii="Arial" w:hAnsi="Arial" w:cs="Arial"/>
            <w:color w:val="0000FF"/>
            <w:sz w:val="20"/>
            <w:szCs w:val="20"/>
            <w:highlight w:val="white"/>
          </w:rPr>
          <w:t>'</w:t>
        </w:r>
        <w:r>
          <w:rPr>
            <w:rFonts w:ascii="Arial" w:hAnsi="Arial" w:cs="Arial"/>
            <w:color w:val="FF0000"/>
            <w:sz w:val="20"/>
            <w:szCs w:val="20"/>
            <w:highlight w:val="white"/>
          </w:rPr>
          <w:t xml:space="preserve"> xmlns:ows</w:t>
        </w:r>
        <w:r>
          <w:rPr>
            <w:rFonts w:ascii="Arial" w:hAnsi="Arial" w:cs="Arial"/>
            <w:color w:val="0000FF"/>
            <w:sz w:val="20"/>
            <w:szCs w:val="20"/>
            <w:highlight w:val="white"/>
          </w:rPr>
          <w:t>='</w:t>
        </w:r>
        <w:r>
          <w:rPr>
            <w:rFonts w:ascii="Arial" w:hAnsi="Arial" w:cs="Arial"/>
            <w:color w:val="000000"/>
            <w:sz w:val="20"/>
            <w:szCs w:val="20"/>
            <w:highlight w:val="white"/>
          </w:rPr>
          <w:t>http://www.opengis.net/ows</w:t>
        </w:r>
        <w:r>
          <w:rPr>
            <w:rFonts w:ascii="Arial" w:hAnsi="Arial" w:cs="Arial"/>
            <w:color w:val="0000FF"/>
            <w:sz w:val="20"/>
            <w:szCs w:val="20"/>
            <w:highlight w:val="white"/>
          </w:rPr>
          <w:t>'</w:t>
        </w:r>
        <w:r>
          <w:rPr>
            <w:rFonts w:ascii="Arial" w:hAnsi="Arial" w:cs="Arial"/>
            <w:color w:val="FF0000"/>
            <w:sz w:val="20"/>
            <w:szCs w:val="20"/>
            <w:highlight w:val="white"/>
          </w:rPr>
          <w:t xml:space="preserve"> xmlns:xsi</w:t>
        </w:r>
        <w:r>
          <w:rPr>
            <w:rFonts w:ascii="Arial" w:hAnsi="Arial" w:cs="Arial"/>
            <w:color w:val="0000FF"/>
            <w:sz w:val="20"/>
            <w:szCs w:val="20"/>
            <w:highlight w:val="white"/>
          </w:rPr>
          <w:t>='</w:t>
        </w:r>
        <w:r>
          <w:rPr>
            <w:rFonts w:ascii="Arial" w:hAnsi="Arial" w:cs="Arial"/>
            <w:color w:val="000000"/>
            <w:sz w:val="20"/>
            <w:szCs w:val="20"/>
            <w:highlight w:val="white"/>
          </w:rPr>
          <w:t>http://www.w3.org/2001/XMLSchema-instance</w:t>
        </w:r>
        <w:r>
          <w:rPr>
            <w:rFonts w:ascii="Arial" w:hAnsi="Arial" w:cs="Arial"/>
            <w:color w:val="0000FF"/>
            <w:sz w:val="20"/>
            <w:szCs w:val="20"/>
            <w:highlight w:val="white"/>
          </w:rPr>
          <w:t>'</w:t>
        </w:r>
        <w:r>
          <w:rPr>
            <w:rFonts w:ascii="Arial" w:hAnsi="Arial" w:cs="Arial"/>
            <w:color w:val="FF0000"/>
            <w:sz w:val="20"/>
            <w:szCs w:val="20"/>
            <w:highlight w:val="white"/>
          </w:rPr>
          <w:t xml:space="preserve"> xmlns:xlink</w:t>
        </w:r>
        <w:r>
          <w:rPr>
            <w:rFonts w:ascii="Arial" w:hAnsi="Arial" w:cs="Arial"/>
            <w:color w:val="0000FF"/>
            <w:sz w:val="20"/>
            <w:szCs w:val="20"/>
            <w:highlight w:val="white"/>
          </w:rPr>
          <w:t>='</w:t>
        </w:r>
        <w:r>
          <w:rPr>
            <w:rFonts w:ascii="Arial" w:hAnsi="Arial" w:cs="Arial"/>
            <w:color w:val="000000"/>
            <w:sz w:val="20"/>
            <w:szCs w:val="20"/>
            <w:highlight w:val="white"/>
          </w:rPr>
          <w:t>http://www.w3.org/1999/xlink</w:t>
        </w:r>
        <w:r>
          <w:rPr>
            <w:rFonts w:ascii="Arial" w:hAnsi="Arial" w:cs="Arial"/>
            <w:color w:val="0000FF"/>
            <w:sz w:val="20"/>
            <w:szCs w:val="20"/>
            <w:highlight w:val="white"/>
          </w:rPr>
          <w:t>'</w:t>
        </w:r>
        <w:r>
          <w:rPr>
            <w:rFonts w:ascii="Arial" w:hAnsi="Arial" w:cs="Arial"/>
            <w:color w:val="FF0000"/>
            <w:sz w:val="20"/>
            <w:szCs w:val="20"/>
            <w:highlight w:val="white"/>
          </w:rPr>
          <w:t xml:space="preserve"> </w:t>
        </w:r>
        <w:r w:rsidRPr="0089092D">
          <w:rPr>
            <w:rFonts w:ascii="Arial" w:hAnsi="Arial" w:cs="Arial"/>
            <w:color w:val="FF0000"/>
            <w:sz w:val="20"/>
            <w:szCs w:val="20"/>
            <w:highlight w:val="yellow"/>
            <w:rPrChange w:id="611" w:author="Christy Caudill" w:date="2013-08-16T14:29:00Z">
              <w:rPr>
                <w:rFonts w:ascii="Arial" w:hAnsi="Arial" w:cs="Arial"/>
                <w:color w:val="FF0000"/>
                <w:sz w:val="20"/>
                <w:szCs w:val="20"/>
                <w:highlight w:val="white"/>
              </w:rPr>
            </w:rPrChange>
          </w:rPr>
          <w:t>xmlns:gsmlp</w:t>
        </w:r>
        <w:r w:rsidRPr="0089092D">
          <w:rPr>
            <w:rFonts w:ascii="Arial" w:hAnsi="Arial" w:cs="Arial"/>
            <w:color w:val="0000FF"/>
            <w:sz w:val="20"/>
            <w:szCs w:val="20"/>
            <w:highlight w:val="yellow"/>
            <w:rPrChange w:id="612" w:author="Christy Caudill" w:date="2013-08-16T14:29:00Z">
              <w:rPr>
                <w:rFonts w:ascii="Arial" w:hAnsi="Arial" w:cs="Arial"/>
                <w:color w:val="0000FF"/>
                <w:sz w:val="20"/>
                <w:szCs w:val="20"/>
                <w:highlight w:val="white"/>
              </w:rPr>
            </w:rPrChange>
          </w:rPr>
          <w:t>='</w:t>
        </w:r>
        <w:r w:rsidRPr="0089092D">
          <w:rPr>
            <w:rFonts w:ascii="Arial" w:hAnsi="Arial" w:cs="Arial"/>
            <w:color w:val="000000"/>
            <w:sz w:val="20"/>
            <w:szCs w:val="20"/>
            <w:highlight w:val="yellow"/>
            <w:rPrChange w:id="613" w:author="Christy Caudill" w:date="2013-08-16T14:29:00Z">
              <w:rPr>
                <w:rFonts w:ascii="Arial" w:hAnsi="Arial" w:cs="Arial"/>
                <w:color w:val="000000"/>
                <w:sz w:val="20"/>
                <w:szCs w:val="20"/>
                <w:highlight w:val="white"/>
              </w:rPr>
            </w:rPrChange>
          </w:rPr>
          <w:t>http://xmlns.geosciml.org/geosciml-portrayal/2.0</w:t>
        </w:r>
        <w:r w:rsidRPr="0089092D">
          <w:rPr>
            <w:rFonts w:ascii="Arial" w:hAnsi="Arial" w:cs="Arial"/>
            <w:color w:val="0000FF"/>
            <w:sz w:val="20"/>
            <w:szCs w:val="20"/>
            <w:highlight w:val="yellow"/>
            <w:rPrChange w:id="614" w:author="Christy Caudill" w:date="2013-08-16T14:29:00Z">
              <w:rPr>
                <w:rFonts w:ascii="Arial" w:hAnsi="Arial" w:cs="Arial"/>
                <w:color w:val="0000FF"/>
                <w:sz w:val="20"/>
                <w:szCs w:val="20"/>
                <w:highlight w:val="white"/>
              </w:rPr>
            </w:rPrChange>
          </w:rPr>
          <w:t>'</w:t>
        </w:r>
        <w:r>
          <w:rPr>
            <w:rFonts w:ascii="Arial" w:hAnsi="Arial" w:cs="Arial"/>
            <w:color w:val="0000FF"/>
            <w:sz w:val="20"/>
            <w:szCs w:val="20"/>
            <w:highlight w:val="white"/>
          </w:rPr>
          <w:t>&gt;</w:t>
        </w:r>
      </w:ins>
    </w:p>
    <w:p w:rsidR="0089092D" w:rsidRDefault="0089092D">
      <w:pPr>
        <w:pStyle w:val="ListParagraph"/>
        <w:ind w:left="1440"/>
        <w:rPr>
          <w:ins w:id="615" w:author="Christy Caudill" w:date="2013-08-16T14:19:00Z"/>
        </w:rPr>
        <w:pPrChange w:id="616" w:author="Christy Caudill" w:date="2013-08-16T14:27:00Z">
          <w:pPr>
            <w:pStyle w:val="ListParagraph"/>
            <w:numPr>
              <w:numId w:val="68"/>
            </w:numPr>
            <w:ind w:hanging="360"/>
          </w:pPr>
        </w:pPrChange>
      </w:pPr>
    </w:p>
    <w:p w:rsidR="00285927" w:rsidRDefault="00285927">
      <w:pPr>
        <w:pStyle w:val="ListParagraph"/>
        <w:numPr>
          <w:ilvl w:val="1"/>
          <w:numId w:val="68"/>
        </w:numPr>
        <w:rPr>
          <w:ins w:id="617" w:author="Christy Caudill" w:date="2013-08-16T14:21:00Z"/>
        </w:rPr>
        <w:pPrChange w:id="618" w:author="Christy Caudill" w:date="2013-08-16T14:20:00Z">
          <w:pPr>
            <w:pStyle w:val="ListParagraph"/>
            <w:numPr>
              <w:numId w:val="68"/>
            </w:numPr>
            <w:ind w:hanging="360"/>
          </w:pPr>
        </w:pPrChange>
      </w:pPr>
      <w:ins w:id="619" w:author="Christy Caudill" w:date="2013-08-16T14:20:00Z">
        <w:r>
          <w:t>Title element will indicate serivce name:</w:t>
        </w:r>
      </w:ins>
    </w:p>
    <w:p w:rsidR="00516659" w:rsidRDefault="00285927">
      <w:pPr>
        <w:ind w:firstLine="720"/>
        <w:rPr>
          <w:ins w:id="620" w:author="Christy Caudill" w:date="2013-08-16T14:22:00Z"/>
          <w:rFonts w:ascii="Arial" w:hAnsi="Arial" w:cs="Arial"/>
          <w:color w:val="0000FF"/>
          <w:sz w:val="20"/>
          <w:szCs w:val="20"/>
        </w:rPr>
        <w:pPrChange w:id="621" w:author="Christy Caudill" w:date="2013-08-16T14:22:00Z">
          <w:pPr>
            <w:pStyle w:val="ListParagraph"/>
            <w:numPr>
              <w:numId w:val="68"/>
            </w:numPr>
            <w:ind w:hanging="360"/>
          </w:pPr>
        </w:pPrChange>
      </w:pPr>
      <w:ins w:id="622" w:author="Christy Caudill" w:date="2013-08-16T14:21:00Z">
        <w:r>
          <w:rPr>
            <w:rFonts w:ascii="Arial" w:hAnsi="Arial" w:cs="Arial"/>
            <w:color w:val="0000FF"/>
            <w:sz w:val="20"/>
            <w:szCs w:val="20"/>
            <w:highlight w:val="white"/>
          </w:rPr>
          <w:t>&lt;</w:t>
        </w:r>
        <w:r>
          <w:rPr>
            <w:rFonts w:ascii="Arial" w:hAnsi="Arial" w:cs="Arial"/>
            <w:color w:val="800000"/>
            <w:sz w:val="20"/>
            <w:szCs w:val="20"/>
            <w:highlight w:val="white"/>
          </w:rPr>
          <w:t>ows:Title</w:t>
        </w:r>
        <w:r>
          <w:rPr>
            <w:rFonts w:ascii="Arial" w:hAnsi="Arial" w:cs="Arial"/>
            <w:color w:val="0000FF"/>
            <w:sz w:val="20"/>
            <w:szCs w:val="20"/>
            <w:highlight w:val="white"/>
          </w:rPr>
          <w:t>&gt;</w:t>
        </w:r>
        <w:r>
          <w:rPr>
            <w:rFonts w:ascii="Arial" w:hAnsi="Arial" w:cs="Arial"/>
            <w:color w:val="000000"/>
            <w:sz w:val="20"/>
            <w:szCs w:val="20"/>
            <w:highlight w:val="white"/>
          </w:rPr>
          <w:t>AZGS_Arizona_Geology_WFS</w:t>
        </w:r>
        <w:r>
          <w:rPr>
            <w:rFonts w:ascii="Arial" w:hAnsi="Arial" w:cs="Arial"/>
            <w:color w:val="0000FF"/>
            <w:sz w:val="20"/>
            <w:szCs w:val="20"/>
            <w:highlight w:val="white"/>
          </w:rPr>
          <w:t>&lt;/</w:t>
        </w:r>
        <w:r>
          <w:rPr>
            <w:rFonts w:ascii="Arial" w:hAnsi="Arial" w:cs="Arial"/>
            <w:color w:val="800000"/>
            <w:sz w:val="20"/>
            <w:szCs w:val="20"/>
            <w:highlight w:val="white"/>
          </w:rPr>
          <w:t>ows:Title</w:t>
        </w:r>
        <w:r>
          <w:rPr>
            <w:rFonts w:ascii="Arial" w:hAnsi="Arial" w:cs="Arial"/>
            <w:color w:val="0000FF"/>
            <w:sz w:val="20"/>
            <w:szCs w:val="20"/>
            <w:highlight w:val="white"/>
          </w:rPr>
          <w:t>&gt;</w:t>
        </w:r>
      </w:ins>
    </w:p>
    <w:p w:rsidR="00516659" w:rsidRPr="00516659" w:rsidRDefault="00516659">
      <w:pPr>
        <w:pStyle w:val="ListParagraph"/>
        <w:numPr>
          <w:ilvl w:val="1"/>
          <w:numId w:val="68"/>
        </w:numPr>
        <w:rPr>
          <w:ins w:id="623" w:author="Christy Caudill" w:date="2013-08-16T14:25:00Z"/>
          <w:rFonts w:ascii="Arial" w:hAnsi="Arial" w:cs="Arial"/>
          <w:color w:val="0000FF"/>
          <w:sz w:val="20"/>
          <w:szCs w:val="20"/>
          <w:rPrChange w:id="624" w:author="Christy Caudill" w:date="2013-08-16T14:25:00Z">
            <w:rPr>
              <w:ins w:id="625" w:author="Christy Caudill" w:date="2013-08-16T14:25:00Z"/>
              <w:rFonts w:cs="Arial"/>
              <w:color w:val="0000FF"/>
              <w:szCs w:val="22"/>
            </w:rPr>
          </w:rPrChange>
        </w:rPr>
        <w:pPrChange w:id="626" w:author="Christy Caudill" w:date="2013-08-16T14:22:00Z">
          <w:pPr>
            <w:pStyle w:val="ListParagraph"/>
            <w:numPr>
              <w:numId w:val="68"/>
            </w:numPr>
            <w:ind w:hanging="360"/>
          </w:pPr>
        </w:pPrChange>
      </w:pPr>
      <w:ins w:id="627" w:author="Christy Caudill" w:date="2013-08-16T14:23:00Z">
        <w:r>
          <w:rPr>
            <w:rFonts w:cs="Arial"/>
            <w:color w:val="0000FF"/>
            <w:szCs w:val="22"/>
          </w:rPr>
          <w:lastRenderedPageBreak/>
          <w:t>FeatureType Name indicates the layer names</w:t>
        </w:r>
      </w:ins>
      <w:ins w:id="628" w:author="Christy Caudill" w:date="2013-08-16T14:24:00Z">
        <w:r>
          <w:rPr>
            <w:rFonts w:cs="Arial"/>
            <w:color w:val="0000FF"/>
            <w:szCs w:val="22"/>
          </w:rPr>
          <w:t>, matching those</w:t>
        </w:r>
      </w:ins>
      <w:ins w:id="629" w:author="Christy Caudill" w:date="2013-08-16T14:23:00Z">
        <w:r>
          <w:rPr>
            <w:rFonts w:cs="Arial"/>
            <w:color w:val="0000FF"/>
            <w:szCs w:val="22"/>
          </w:rPr>
          <w:t xml:space="preserve"> in the service</w:t>
        </w:r>
      </w:ins>
      <w:ins w:id="630" w:author="Christy Caudill" w:date="2013-08-16T14:24:00Z">
        <w:r>
          <w:rPr>
            <w:rFonts w:cs="Arial"/>
            <w:color w:val="0000FF"/>
            <w:szCs w:val="22"/>
          </w:rPr>
          <w:t xml:space="preserve"> exactly</w:t>
        </w:r>
      </w:ins>
      <w:ins w:id="631" w:author="Christy Caudill" w:date="2013-08-16T14:23:00Z">
        <w:r>
          <w:rPr>
            <w:rFonts w:cs="Arial"/>
            <w:color w:val="0000FF"/>
            <w:szCs w:val="22"/>
          </w:rPr>
          <w:t>.</w:t>
        </w:r>
      </w:ins>
      <w:ins w:id="632" w:author="Christy Caudill" w:date="2013-08-16T14:24:00Z">
        <w:r>
          <w:rPr>
            <w:rFonts w:cs="Arial"/>
            <w:color w:val="0000FF"/>
            <w:szCs w:val="22"/>
          </w:rPr>
          <w:t xml:space="preserve"> The prefix is indicated</w:t>
        </w:r>
      </w:ins>
      <w:ins w:id="633" w:author="Christy Caudill" w:date="2013-08-16T14:25:00Z">
        <w:r>
          <w:rPr>
            <w:rFonts w:cs="Arial"/>
            <w:color w:val="0000FF"/>
            <w:szCs w:val="22"/>
          </w:rPr>
          <w:t xml:space="preserve"> before each Name:</w:t>
        </w:r>
      </w:ins>
    </w:p>
    <w:p w:rsidR="00516659" w:rsidRPr="00516659" w:rsidRDefault="00516659">
      <w:pPr>
        <w:spacing w:after="0"/>
        <w:ind w:left="1080"/>
        <w:rPr>
          <w:ins w:id="634" w:author="Christy Caudill" w:date="2013-08-16T14:26:00Z"/>
          <w:rFonts w:cs="Arial"/>
          <w:color w:val="0000FF"/>
          <w:szCs w:val="22"/>
        </w:rPr>
        <w:pPrChange w:id="635" w:author="Christy Caudill" w:date="2013-08-16T14:26:00Z">
          <w:pPr>
            <w:ind w:left="1080"/>
          </w:pPr>
        </w:pPrChange>
      </w:pPr>
      <w:ins w:id="636" w:author="Christy Caudill" w:date="2013-08-16T14:24:00Z">
        <w:r w:rsidRPr="00516659">
          <w:rPr>
            <w:rFonts w:cs="Arial"/>
            <w:color w:val="0000FF"/>
            <w:szCs w:val="22"/>
            <w:rPrChange w:id="637" w:author="Christy Caudill" w:date="2013-08-16T14:25:00Z">
              <w:rPr/>
            </w:rPrChange>
          </w:rPr>
          <w:t xml:space="preserve"> </w:t>
        </w:r>
      </w:ins>
      <w:ins w:id="638" w:author="Christy Caudill" w:date="2013-08-16T14:23:00Z">
        <w:r w:rsidRPr="00516659">
          <w:rPr>
            <w:rFonts w:cs="Arial"/>
            <w:color w:val="0000FF"/>
            <w:szCs w:val="22"/>
            <w:rPrChange w:id="639" w:author="Christy Caudill" w:date="2013-08-16T14:25:00Z">
              <w:rPr/>
            </w:rPrChange>
          </w:rPr>
          <w:t xml:space="preserve"> </w:t>
        </w:r>
      </w:ins>
      <w:ins w:id="640" w:author="Christy Caudill" w:date="2013-08-16T14:26:00Z">
        <w:r>
          <w:rPr>
            <w:rFonts w:cs="Arial"/>
            <w:color w:val="0000FF"/>
            <w:szCs w:val="22"/>
          </w:rPr>
          <w:tab/>
        </w:r>
        <w:r w:rsidRPr="00516659">
          <w:rPr>
            <w:rFonts w:cs="Arial"/>
            <w:color w:val="0000FF"/>
            <w:szCs w:val="22"/>
          </w:rPr>
          <w:t>&lt;wfs:FeatureType&gt;</w:t>
        </w:r>
      </w:ins>
    </w:p>
    <w:p w:rsidR="00516659" w:rsidRPr="00516659" w:rsidRDefault="00516659">
      <w:pPr>
        <w:spacing w:after="0"/>
        <w:ind w:left="1080"/>
        <w:rPr>
          <w:ins w:id="641" w:author="Christy Caudill" w:date="2013-08-16T14:26:00Z"/>
          <w:rFonts w:cs="Arial"/>
          <w:color w:val="0000FF"/>
          <w:szCs w:val="22"/>
        </w:rPr>
        <w:pPrChange w:id="642" w:author="Christy Caudill" w:date="2013-08-16T14:26:00Z">
          <w:pPr>
            <w:ind w:left="1080"/>
          </w:pPr>
        </w:pPrChange>
      </w:pPr>
      <w:ins w:id="643" w:author="Christy Caudill" w:date="2013-08-16T14:26:00Z">
        <w:r>
          <w:rPr>
            <w:rFonts w:cs="Arial"/>
            <w:color w:val="0000FF"/>
            <w:szCs w:val="22"/>
          </w:rPr>
          <w:tab/>
        </w:r>
        <w:r>
          <w:rPr>
            <w:rFonts w:cs="Arial"/>
            <w:color w:val="0000FF"/>
            <w:szCs w:val="22"/>
          </w:rPr>
          <w:tab/>
        </w:r>
        <w:r w:rsidRPr="00516659">
          <w:rPr>
            <w:rFonts w:cs="Arial"/>
            <w:color w:val="0000FF"/>
            <w:szCs w:val="22"/>
          </w:rPr>
          <w:t>&lt;wfs:Name&gt;gsmlp:GeologicUnitView&lt;/wfs:Name&gt;</w:t>
        </w:r>
      </w:ins>
    </w:p>
    <w:p w:rsidR="00516659" w:rsidRPr="00516659" w:rsidRDefault="00516659">
      <w:pPr>
        <w:spacing w:after="0"/>
        <w:ind w:left="1080"/>
        <w:rPr>
          <w:ins w:id="644" w:author="Christy Caudill" w:date="2013-08-16T14:26:00Z"/>
          <w:rFonts w:cs="Arial"/>
          <w:color w:val="0000FF"/>
          <w:szCs w:val="22"/>
        </w:rPr>
        <w:pPrChange w:id="645" w:author="Christy Caudill" w:date="2013-08-16T14:26:00Z">
          <w:pPr>
            <w:ind w:left="1080"/>
          </w:pPr>
        </w:pPrChange>
      </w:pPr>
      <w:ins w:id="646" w:author="Christy Caudill" w:date="2013-08-16T14:26:00Z">
        <w:r w:rsidRPr="00516659">
          <w:rPr>
            <w:rFonts w:cs="Arial"/>
            <w:color w:val="0000FF"/>
            <w:szCs w:val="22"/>
          </w:rPr>
          <w:tab/>
        </w:r>
        <w:r w:rsidRPr="00516659">
          <w:rPr>
            <w:rFonts w:cs="Arial"/>
            <w:color w:val="0000FF"/>
            <w:szCs w:val="22"/>
          </w:rPr>
          <w:tab/>
        </w:r>
        <w:r w:rsidRPr="00516659">
          <w:rPr>
            <w:rFonts w:cs="Arial"/>
            <w:color w:val="0000FF"/>
            <w:szCs w:val="22"/>
          </w:rPr>
          <w:tab/>
          <w:t>&lt;wfs:Title&gt;GeologicUnitView&lt;/wfs:Title&gt;</w:t>
        </w:r>
      </w:ins>
    </w:p>
    <w:p w:rsidR="00516659" w:rsidRPr="00516659" w:rsidRDefault="00516659">
      <w:pPr>
        <w:spacing w:after="0"/>
        <w:ind w:left="1080"/>
        <w:rPr>
          <w:ins w:id="647" w:author="Christy Caudill" w:date="2013-08-16T14:15:00Z"/>
          <w:rFonts w:ascii="Arial" w:hAnsi="Arial" w:cs="Arial"/>
          <w:color w:val="0000FF"/>
          <w:sz w:val="20"/>
          <w:szCs w:val="20"/>
          <w:rPrChange w:id="648" w:author="Christy Caudill" w:date="2013-08-16T14:25:00Z">
            <w:rPr>
              <w:ins w:id="649" w:author="Christy Caudill" w:date="2013-08-16T14:15:00Z"/>
            </w:rPr>
          </w:rPrChange>
        </w:rPr>
        <w:pPrChange w:id="650" w:author="Christy Caudill" w:date="2013-08-16T14:26:00Z">
          <w:pPr>
            <w:pStyle w:val="ListParagraph"/>
            <w:numPr>
              <w:numId w:val="68"/>
            </w:numPr>
            <w:ind w:hanging="360"/>
          </w:pPr>
        </w:pPrChange>
      </w:pPr>
      <w:ins w:id="651" w:author="Christy Caudill" w:date="2013-08-16T14:26:00Z">
        <w:r w:rsidRPr="00516659">
          <w:rPr>
            <w:rFonts w:cs="Arial"/>
            <w:color w:val="0000FF"/>
            <w:szCs w:val="22"/>
          </w:rPr>
          <w:tab/>
        </w:r>
        <w:r w:rsidRPr="00516659">
          <w:rPr>
            <w:rFonts w:cs="Arial"/>
            <w:color w:val="0000FF"/>
            <w:szCs w:val="22"/>
          </w:rPr>
          <w:tab/>
        </w:r>
        <w:r w:rsidRPr="00516659">
          <w:rPr>
            <w:rFonts w:cs="Arial"/>
            <w:color w:val="0000FF"/>
            <w:szCs w:val="22"/>
          </w:rPr>
          <w:tab/>
          <w:t>&lt;wfs:Abstract&gt;Units are categorized according</w:t>
        </w:r>
        <w:r>
          <w:rPr>
            <w:rFonts w:cs="Arial"/>
            <w:color w:val="0000FF"/>
            <w:szCs w:val="22"/>
          </w:rPr>
          <w:t>…</w:t>
        </w:r>
      </w:ins>
    </w:p>
    <w:p w:rsidR="00285927" w:rsidRDefault="00285927">
      <w:pPr>
        <w:pStyle w:val="ListParagraph"/>
        <w:autoSpaceDE w:val="0"/>
        <w:autoSpaceDN w:val="0"/>
        <w:adjustRightInd w:val="0"/>
        <w:spacing w:after="0" w:line="240" w:lineRule="auto"/>
        <w:rPr>
          <w:ins w:id="652" w:author="Christy Caudill" w:date="2013-08-16T14:30:00Z"/>
          <w:rFonts w:ascii="Arial" w:hAnsi="Arial" w:cs="Arial"/>
          <w:sz w:val="20"/>
          <w:szCs w:val="20"/>
        </w:rPr>
        <w:pPrChange w:id="653" w:author="Christy Caudill" w:date="2013-08-16T14:20:00Z">
          <w:pPr/>
        </w:pPrChange>
      </w:pPr>
    </w:p>
    <w:p w:rsidR="00285927" w:rsidRPr="00DC2F50" w:rsidRDefault="00DC2F50">
      <w:pPr>
        <w:pStyle w:val="ListParagraph"/>
        <w:numPr>
          <w:ilvl w:val="1"/>
          <w:numId w:val="68"/>
        </w:numPr>
        <w:rPr>
          <w:ins w:id="654" w:author="Christy Caudill" w:date="2013-08-16T14:11:00Z"/>
        </w:rPr>
        <w:pPrChange w:id="655" w:author="Christy Caudill" w:date="2013-08-16T14:31:00Z">
          <w:pPr/>
        </w:pPrChange>
      </w:pPr>
      <w:ins w:id="656" w:author="Christy Caudill" w:date="2013-08-16T14:30:00Z">
        <w:r>
          <w:t>Add abstract for each layer in the service. This Abstract element will be entered below the Title element:</w:t>
        </w:r>
      </w:ins>
    </w:p>
    <w:p w:rsidR="00FF12A1" w:rsidRDefault="00FF12A1">
      <w:pPr>
        <w:pStyle w:val="ListParagraph"/>
        <w:autoSpaceDE w:val="0"/>
        <w:autoSpaceDN w:val="0"/>
        <w:adjustRightInd w:val="0"/>
        <w:spacing w:after="0" w:line="240" w:lineRule="auto"/>
        <w:ind w:left="1440"/>
        <w:rPr>
          <w:ins w:id="657" w:author="Christy Caudill" w:date="2013-08-16T14:11:00Z"/>
        </w:rPr>
        <w:pPrChange w:id="658" w:author="Christy Caudill" w:date="2013-08-16T14:11:00Z">
          <w:pPr/>
        </w:pPrChange>
      </w:pPr>
    </w:p>
    <w:p w:rsidR="00285927" w:rsidRDefault="00285927" w:rsidP="00285927">
      <w:pPr>
        <w:pStyle w:val="ListParagraph"/>
        <w:ind w:left="1440"/>
        <w:rPr>
          <w:ins w:id="659" w:author="Christy Caudill" w:date="2013-08-16T14:11:00Z"/>
        </w:rPr>
      </w:pPr>
      <w:ins w:id="660" w:author="Christy Caudill" w:date="2013-08-16T14:11:00Z">
        <w:r>
          <w:t>&lt;wfs:Name&gt;gsmlp:GeologicUnitView&lt;/wfs:Name&gt;</w:t>
        </w:r>
      </w:ins>
    </w:p>
    <w:p w:rsidR="00285927" w:rsidRDefault="00285927" w:rsidP="00285927">
      <w:pPr>
        <w:pStyle w:val="ListParagraph"/>
        <w:ind w:left="1440" w:firstLine="720"/>
        <w:rPr>
          <w:ins w:id="661" w:author="Christy Caudill" w:date="2013-08-16T14:11:00Z"/>
        </w:rPr>
      </w:pPr>
      <w:ins w:id="662" w:author="Christy Caudill" w:date="2013-08-16T14:11:00Z">
        <w:r>
          <w:t>&lt;wfs:Title&gt;GeologicUnitView&lt;/wfs:Title&gt;</w:t>
        </w:r>
      </w:ins>
    </w:p>
    <w:p w:rsidR="00912951" w:rsidRDefault="00285927">
      <w:pPr>
        <w:pStyle w:val="ListParagraph"/>
        <w:ind w:left="1440"/>
        <w:rPr>
          <w:ins w:id="663" w:author="Christy Caudill" w:date="2013-08-16T14:32:00Z"/>
        </w:rPr>
        <w:pPrChange w:id="664" w:author="Christy Caudill" w:date="2013-08-16T14:44:00Z">
          <w:pPr/>
        </w:pPrChange>
      </w:pPr>
      <w:ins w:id="665" w:author="Christy Caudill" w:date="2013-08-16T14:11:00Z">
        <w:r>
          <w:tab/>
        </w:r>
        <w:r>
          <w:tab/>
          <w:t>&lt;wfs:Abstract&gt;Units are categorized according to the representative lithology from the CGI SimpleLithology vocabulary as specified by the representativeLithology_URI property in the underlying dataset.  Lithologies were mapped into the CGI Simple Lithology vocabulary (see https://www.seegrid.csiro.au/wiki/CGIModel/ConceptDefinitionsTG) for OneGeology data integration by C. Caudill. Lithology for polygons is based on generalization of map units from Arizona Geological Survey Map M-35 and assignment of those units to lithology categories in the CGI simple Lithology vocabulary  (see https://www.seegrid.csiro.au/wiki/CGIModel/ConceptDefinitionsTG) for OneGeology data integration by SM Richard.&lt;/wfs:Abstract&gt;</w:t>
        </w:r>
      </w:ins>
    </w:p>
    <w:p w:rsidR="00912951" w:rsidRDefault="00912951" w:rsidP="00912951">
      <w:pPr>
        <w:rPr>
          <w:ins w:id="666" w:author="Christy Caudill" w:date="2013-08-16T14:33:00Z"/>
        </w:rPr>
      </w:pPr>
      <w:ins w:id="667" w:author="Christy Caudill" w:date="2013-08-16T14:32:00Z">
        <w:r>
          <w:t>Both WFS and WMS custom capabilities must be saved in a local file location that is web accessible, for example:</w:t>
        </w:r>
      </w:ins>
    </w:p>
    <w:p w:rsidR="00912951" w:rsidRDefault="00912951" w:rsidP="00912951">
      <w:pPr>
        <w:rPr>
          <w:ins w:id="668" w:author="Christy Caudill" w:date="2013-08-16T14:33:00Z"/>
        </w:rPr>
      </w:pPr>
      <w:ins w:id="669" w:author="Christy Caudill" w:date="2013-08-16T14:33:00Z">
        <w:r w:rsidRPr="00912951">
          <w:t>C://…(dir)…/inetpub/wwwroot/[ServiceTitle]</w:t>
        </w:r>
      </w:ins>
    </w:p>
    <w:p w:rsidR="00295BD1" w:rsidRDefault="00912951">
      <w:pPr>
        <w:spacing w:after="0"/>
        <w:rPr>
          <w:ins w:id="670" w:author="Christy Caudill" w:date="2013-08-16T14:36:00Z"/>
        </w:rPr>
        <w:pPrChange w:id="671" w:author="Christy Caudill" w:date="2013-08-16T14:44:00Z">
          <w:pPr/>
        </w:pPrChange>
      </w:pPr>
      <w:ins w:id="672" w:author="Christy Caudill" w:date="2013-08-16T14:33:00Z">
        <w:r>
          <w:t>To</w:t>
        </w:r>
        <w:r w:rsidR="00295BD1">
          <w:t xml:space="preserve"> enable the custom capabilities</w:t>
        </w:r>
      </w:ins>
      <w:ins w:id="673" w:author="Christy Caudill" w:date="2013-08-16T14:36:00Z">
        <w:r w:rsidR="00295BD1">
          <w:t>:</w:t>
        </w:r>
      </w:ins>
      <w:ins w:id="674" w:author="Christy Caudill" w:date="2013-08-16T14:34:00Z">
        <w:r w:rsidR="00295BD1">
          <w:t xml:space="preserve"> </w:t>
        </w:r>
      </w:ins>
    </w:p>
    <w:p w:rsidR="00295BD1" w:rsidRDefault="00295BD1">
      <w:pPr>
        <w:pStyle w:val="ListParagraph"/>
        <w:numPr>
          <w:ilvl w:val="0"/>
          <w:numId w:val="73"/>
        </w:numPr>
        <w:spacing w:after="0"/>
        <w:rPr>
          <w:ins w:id="675" w:author="Christy Caudill" w:date="2013-08-16T14:36:00Z"/>
        </w:rPr>
        <w:pPrChange w:id="676" w:author="Christy Caudill" w:date="2013-08-16T14:44:00Z">
          <w:pPr/>
        </w:pPrChange>
      </w:pPr>
      <w:ins w:id="677" w:author="Christy Caudill" w:date="2013-08-16T14:36:00Z">
        <w:r>
          <w:t>S</w:t>
        </w:r>
      </w:ins>
      <w:ins w:id="678" w:author="Christy Caudill" w:date="2013-08-16T14:34:00Z">
        <w:r>
          <w:t xml:space="preserve">top the service in ArcServer or ArcServer Manager. </w:t>
        </w:r>
      </w:ins>
    </w:p>
    <w:p w:rsidR="00295BD1" w:rsidRDefault="00295BD1">
      <w:pPr>
        <w:pStyle w:val="ListParagraph"/>
        <w:numPr>
          <w:ilvl w:val="0"/>
          <w:numId w:val="73"/>
        </w:numPr>
        <w:rPr>
          <w:ins w:id="679" w:author="Christy Caudill" w:date="2013-08-16T14:36:00Z"/>
        </w:rPr>
        <w:pPrChange w:id="680" w:author="Christy Caudill" w:date="2013-08-16T14:36:00Z">
          <w:pPr/>
        </w:pPrChange>
      </w:pPr>
      <w:ins w:id="681" w:author="Christy Caudill" w:date="2013-08-16T14:34:00Z">
        <w:r>
          <w:t>Right click on the service and select Service Properties.</w:t>
        </w:r>
      </w:ins>
      <w:ins w:id="682" w:author="Christy Caudill" w:date="2013-08-16T14:35:00Z">
        <w:r w:rsidRPr="00295BD1">
          <w:t xml:space="preserve"> </w:t>
        </w:r>
      </w:ins>
    </w:p>
    <w:p w:rsidR="00295BD1" w:rsidRDefault="00295BD1">
      <w:pPr>
        <w:pStyle w:val="ListParagraph"/>
        <w:numPr>
          <w:ilvl w:val="0"/>
          <w:numId w:val="73"/>
        </w:numPr>
        <w:rPr>
          <w:ins w:id="683" w:author="Christy Caudill" w:date="2013-08-16T14:35:00Z"/>
        </w:rPr>
        <w:pPrChange w:id="684" w:author="Christy Caudill" w:date="2013-08-16T14:36:00Z">
          <w:pPr/>
        </w:pPrChange>
      </w:pPr>
      <w:ins w:id="685" w:author="Christy Caudill" w:date="2013-08-16T14:35:00Z">
        <w:r w:rsidRPr="00295BD1">
          <w:t>Navigate to the Ca</w:t>
        </w:r>
        <w:r>
          <w:t xml:space="preserve">pabilities tab and select WMS. </w:t>
        </w:r>
      </w:ins>
    </w:p>
    <w:p w:rsidR="00295BD1" w:rsidRDefault="00295BD1">
      <w:pPr>
        <w:pStyle w:val="ListParagraph"/>
        <w:numPr>
          <w:ilvl w:val="0"/>
          <w:numId w:val="73"/>
        </w:numPr>
        <w:rPr>
          <w:ins w:id="686" w:author="Christy Caudill" w:date="2013-08-16T15:06:00Z"/>
        </w:rPr>
        <w:pPrChange w:id="687" w:author="Christy Caudill" w:date="2013-08-16T14:36:00Z">
          <w:pPr/>
        </w:pPrChange>
      </w:pPr>
      <w:ins w:id="688" w:author="Christy Caudill" w:date="2013-08-16T14:35:00Z">
        <w:r w:rsidRPr="00295BD1">
          <w:t>Select Use External Capabilities files.</w:t>
        </w:r>
      </w:ins>
      <w:ins w:id="689" w:author="Christy Caudill" w:date="2013-08-16T15:06:00Z">
        <w:r w:rsidR="0002724B">
          <w:t xml:space="preserve"> Specify the location and prefix, for example:</w:t>
        </w:r>
      </w:ins>
    </w:p>
    <w:p w:rsidR="0002724B" w:rsidRDefault="0002724B" w:rsidP="0002724B">
      <w:pPr>
        <w:rPr>
          <w:ins w:id="690" w:author="Christy Caudill" w:date="2013-08-16T14:36:00Z"/>
        </w:rPr>
      </w:pPr>
      <w:ins w:id="691" w:author="Christy Caudill" w:date="2013-08-16T15:07:00Z">
        <w:r w:rsidRPr="0002724B">
          <w:t>http://localhost/ONEGEOLOGY_WMS/AZGS_USGIN_Geology/onegeologyWMS-</w:t>
        </w:r>
      </w:ins>
    </w:p>
    <w:p w:rsidR="00912951" w:rsidRDefault="00295BD1">
      <w:pPr>
        <w:pStyle w:val="ListParagraph"/>
        <w:numPr>
          <w:ilvl w:val="0"/>
          <w:numId w:val="73"/>
        </w:numPr>
        <w:rPr>
          <w:ins w:id="692" w:author="Christy Caudill" w:date="2013-08-16T14:32:00Z"/>
        </w:rPr>
        <w:pPrChange w:id="693" w:author="Christy Caudill" w:date="2013-08-16T14:36:00Z">
          <w:pPr/>
        </w:pPrChange>
      </w:pPr>
      <w:ins w:id="694" w:author="Christy Caudill" w:date="2013-08-16T14:36:00Z">
        <w:r>
          <w:t>Restart the service.</w:t>
        </w:r>
      </w:ins>
      <w:ins w:id="695" w:author="Christy Caudill" w:date="2013-08-16T14:35:00Z">
        <w:r w:rsidRPr="00295BD1">
          <w:t xml:space="preserve"> </w:t>
        </w:r>
      </w:ins>
      <w:ins w:id="696" w:author="Christy Caudill" w:date="2013-08-16T14:33:00Z">
        <w:r w:rsidR="00912951">
          <w:t xml:space="preserve"> </w:t>
        </w:r>
      </w:ins>
    </w:p>
    <w:p w:rsidR="00912951" w:rsidRPr="009E13DE" w:rsidRDefault="00912951" w:rsidP="00912951">
      <w:pPr>
        <w:rPr>
          <w:ins w:id="697" w:author="Christy Caudill" w:date="2013-08-16T14:08:00Z"/>
          <w:rPrChange w:id="698" w:author="Christy Caudill" w:date="2013-08-16T14:32:00Z">
            <w:rPr>
              <w:ins w:id="699" w:author="Christy Caudill" w:date="2013-08-16T14:08:00Z"/>
              <w:highlight w:val="white"/>
            </w:rPr>
          </w:rPrChange>
        </w:rPr>
      </w:pPr>
    </w:p>
    <w:p w:rsidR="00C60A0D" w:rsidRPr="00BF2625" w:rsidRDefault="00C60A0D">
      <w:pPr>
        <w:pStyle w:val="Heading1"/>
      </w:pPr>
      <w:bookmarkStart w:id="700" w:name="_Toc320714720"/>
      <w:bookmarkStart w:id="701" w:name="_Toc321148942"/>
      <w:bookmarkStart w:id="702" w:name="_Toc364676177"/>
      <w:bookmarkEnd w:id="700"/>
      <w:r w:rsidRPr="00BF2625">
        <w:lastRenderedPageBreak/>
        <w:t>Glossary</w:t>
      </w:r>
      <w:bookmarkEnd w:id="701"/>
      <w:bookmarkEnd w:id="702"/>
    </w:p>
    <w:p w:rsidR="00247E8A" w:rsidRPr="0087247F" w:rsidRDefault="00247E8A" w:rsidP="0087247F">
      <w:pPr>
        <w:pStyle w:val="term"/>
        <w:rPr>
          <w:rStyle w:val="Strong"/>
        </w:rPr>
      </w:pPr>
      <w:bookmarkStart w:id="703" w:name="Attribute"/>
      <w:r w:rsidRPr="0087247F">
        <w:rPr>
          <w:rStyle w:val="Strong"/>
          <w:b/>
        </w:rPr>
        <w:t>Attribute (GIS)</w:t>
      </w:r>
    </w:p>
    <w:bookmarkEnd w:id="703"/>
    <w:p w:rsidR="00247E8A" w:rsidRPr="00687E19" w:rsidRDefault="00247E8A">
      <w:r w:rsidRPr="00687E19">
        <w:t xml:space="preserve">Within the context of geographic information systems, an attribute describes a </w:t>
      </w:r>
      <w:hyperlink w:anchor="Feature" w:history="1">
        <w:r w:rsidRPr="00BF2625">
          <w:rPr>
            <w:rStyle w:val="Hyperlink"/>
          </w:rPr>
          <w:t>feature</w:t>
        </w:r>
      </w:hyperlink>
      <w:r w:rsidRPr="00687E19">
        <w:t>. For example: attributes of a fault feature might include the latitude and longitude coordinates for each fault, as well as the fault's age, dip, and slip.</w:t>
      </w:r>
    </w:p>
    <w:p w:rsidR="00B54D17" w:rsidRPr="002E44F4" w:rsidRDefault="00B54D17" w:rsidP="0087247F">
      <w:pPr>
        <w:pStyle w:val="term"/>
      </w:pPr>
      <w:bookmarkStart w:id="704" w:name="Database"/>
      <w:r w:rsidRPr="002E44F4">
        <w:t>Database</w:t>
      </w:r>
    </w:p>
    <w:bookmarkEnd w:id="704"/>
    <w:p w:rsidR="00F10471" w:rsidRPr="00687E19" w:rsidRDefault="00B54D17">
      <w:r w:rsidRPr="00687E19">
        <w:t xml:space="preserve">A method of storing data. In a database, data is divided up into </w:t>
      </w:r>
      <w:hyperlink w:anchor="Database_Record" w:history="1">
        <w:r w:rsidR="00F10471" w:rsidRPr="00687E19">
          <w:rPr>
            <w:rStyle w:val="Hyperlink"/>
          </w:rPr>
          <w:t>database records</w:t>
        </w:r>
      </w:hyperlink>
      <w:r w:rsidRPr="00687E19">
        <w:t xml:space="preserve">; in turn, database records are divided up into </w:t>
      </w:r>
      <w:hyperlink w:anchor="Database_Field" w:history="1">
        <w:r w:rsidRPr="00687E19">
          <w:rPr>
            <w:rStyle w:val="Hyperlink"/>
          </w:rPr>
          <w:t>database fields</w:t>
        </w:r>
      </w:hyperlink>
      <w:r w:rsidRPr="00687E19">
        <w:t xml:space="preserve">. The advantage of a database is that it can be sorted and searched by field contents. </w:t>
      </w:r>
    </w:p>
    <w:p w:rsidR="00B54D17" w:rsidRPr="00687E19" w:rsidRDefault="00B54D17">
      <w:r w:rsidRPr="00687E19">
        <w:t xml:space="preserve">Though modern databases are usually digital, a physical example of a database is a card catalog in a public library. In a card catalog, data is divided up into individual cards, which are directly </w:t>
      </w:r>
      <w:r w:rsidR="00F15440" w:rsidRPr="00687E19">
        <w:t>analogous</w:t>
      </w:r>
      <w:r w:rsidRPr="00687E19">
        <w:t xml:space="preserve"> to database records. Each card (record) in the catalog corresponds with an</w:t>
      </w:r>
      <w:r w:rsidR="00F15440" w:rsidRPr="00687E19">
        <w:t>d describes a book</w:t>
      </w:r>
      <w:r w:rsidRPr="00687E19">
        <w:t>. The information about each book is divi</w:t>
      </w:r>
      <w:r w:rsidR="00F15440" w:rsidRPr="00687E19">
        <w:t>ded up into fields: title; autho</w:t>
      </w:r>
      <w:r w:rsidRPr="00687E19">
        <w:t>r; subject; publication date; etc. Digital databases can be in tabular format (that is, a table) in which rows represent individual records and columns constitute fields; or they can be viewed record-by-record.</w:t>
      </w:r>
    </w:p>
    <w:p w:rsidR="00B54D17" w:rsidRPr="00687E19" w:rsidRDefault="00B54D17" w:rsidP="0087247F">
      <w:pPr>
        <w:pStyle w:val="term"/>
      </w:pPr>
      <w:bookmarkStart w:id="705" w:name="Database_Field"/>
      <w:r w:rsidRPr="00687E19">
        <w:t>Database Field</w:t>
      </w:r>
    </w:p>
    <w:bookmarkEnd w:id="705"/>
    <w:p w:rsidR="00B54D17" w:rsidRDefault="00B54D17">
      <w:r w:rsidRPr="00687E19">
        <w:t xml:space="preserve">A subdivision of a </w:t>
      </w:r>
      <w:hyperlink w:anchor="Database_Record" w:history="1">
        <w:r w:rsidRPr="00687E19">
          <w:rPr>
            <w:rStyle w:val="Hyperlink"/>
          </w:rPr>
          <w:t>database record</w:t>
        </w:r>
      </w:hyperlink>
      <w:r w:rsidRPr="00687E19">
        <w:t xml:space="preserve"> in which a specific type of data is entered. Using the analogy of a card catalog in a public library: if the card catalog is directly </w:t>
      </w:r>
      <w:r w:rsidR="00F15440" w:rsidRPr="00687E19">
        <w:t>analogous</w:t>
      </w:r>
      <w:r w:rsidRPr="00687E19">
        <w:t xml:space="preserve"> to a database, and if cards in the catalog are directly </w:t>
      </w:r>
      <w:r w:rsidR="00F15440" w:rsidRPr="00687E19">
        <w:t>analogous</w:t>
      </w:r>
      <w:r w:rsidRPr="00687E19">
        <w:t xml:space="preserve"> to database records, then the different subdivisions of information found in each card in the catalog (title, author, publishing date, etc.) are all database fields.</w:t>
      </w:r>
    </w:p>
    <w:p w:rsidR="00CF745F" w:rsidRPr="00687E19" w:rsidRDefault="00CF745F">
      <w:r>
        <w:t xml:space="preserve">Database fields are functionally similar to </w:t>
      </w:r>
      <w:hyperlink w:anchor="Markup_Language" w:history="1">
        <w:r w:rsidRPr="00CF745F">
          <w:rPr>
            <w:rStyle w:val="Hyperlink"/>
          </w:rPr>
          <w:t>markup language</w:t>
        </w:r>
      </w:hyperlink>
      <w:r>
        <w:t xml:space="preserve"> </w:t>
      </w:r>
      <w:hyperlink w:anchor="Element" w:history="1">
        <w:r w:rsidRPr="00CF745F">
          <w:rPr>
            <w:rStyle w:val="Hyperlink"/>
          </w:rPr>
          <w:t>elements</w:t>
        </w:r>
      </w:hyperlink>
      <w:r>
        <w:t>.</w:t>
      </w:r>
      <w:r w:rsidR="00381288">
        <w:tab/>
      </w:r>
    </w:p>
    <w:p w:rsidR="00B54D17" w:rsidRPr="00687E19" w:rsidRDefault="00B54D17" w:rsidP="0087247F">
      <w:pPr>
        <w:pStyle w:val="term"/>
      </w:pPr>
      <w:bookmarkStart w:id="706" w:name="Database_Record"/>
      <w:r w:rsidRPr="00687E19">
        <w:t>Database Record</w:t>
      </w:r>
    </w:p>
    <w:bookmarkEnd w:id="706"/>
    <w:p w:rsidR="00B54D17" w:rsidRPr="00687E19" w:rsidRDefault="00B54D17">
      <w:r w:rsidRPr="00687E19">
        <w:t xml:space="preserve">A subdivision of a database. Using the analogy of a card catalog in a public library, each record in a database is analogous to an index card in the card catalog; each card (record) corresponds with and describes an individual book. Database records are further subdivided into </w:t>
      </w:r>
      <w:hyperlink w:anchor="Database_Field" w:history="1">
        <w:r w:rsidRPr="00687E19">
          <w:rPr>
            <w:rStyle w:val="Hyperlink"/>
          </w:rPr>
          <w:t>fields</w:t>
        </w:r>
      </w:hyperlink>
      <w:r w:rsidRPr="00687E19">
        <w:t>, which contain specific kinds of data</w:t>
      </w:r>
      <w:r w:rsidR="00F15440" w:rsidRPr="00687E19">
        <w:t xml:space="preserve"> (title, author, etc)</w:t>
      </w:r>
      <w:r w:rsidRPr="00687E19">
        <w:t>.</w:t>
      </w:r>
    </w:p>
    <w:p w:rsidR="00A27852" w:rsidRPr="00687E19" w:rsidRDefault="00A27852" w:rsidP="0087247F">
      <w:pPr>
        <w:pStyle w:val="term"/>
        <w:rPr>
          <w:sz w:val="26"/>
          <w:szCs w:val="26"/>
        </w:rPr>
      </w:pPr>
      <w:bookmarkStart w:id="707" w:name="Element"/>
      <w:r w:rsidRPr="00687E19">
        <w:t>Element</w:t>
      </w:r>
    </w:p>
    <w:bookmarkEnd w:id="707"/>
    <w:p w:rsidR="00A27852" w:rsidRPr="00687E19" w:rsidRDefault="00A27852">
      <w:r w:rsidRPr="00687E19">
        <w:t xml:space="preserve">Elements are logical document components found in </w:t>
      </w:r>
      <w:hyperlink w:anchor="Markup_Language" w:history="1">
        <w:r w:rsidRPr="00BF2625">
          <w:rPr>
            <w:rStyle w:val="Hyperlink"/>
          </w:rPr>
          <w:t>markup languages</w:t>
        </w:r>
      </w:hyperlink>
      <w:r w:rsidRPr="00687E19">
        <w:t xml:space="preserve"> such as </w:t>
      </w:r>
      <w:hyperlink w:anchor="XML" w:history="1">
        <w:r w:rsidRPr="00BF2625">
          <w:rPr>
            <w:rStyle w:val="Hyperlink"/>
          </w:rPr>
          <w:t>XML</w:t>
        </w:r>
      </w:hyperlink>
      <w:r w:rsidRPr="00687E19">
        <w:t xml:space="preserve"> and HTML. Elements simultaneously define the structure and content of a document; they are constituted by two markup language tags and the content between the two. For example:</w:t>
      </w:r>
      <w:r w:rsidRPr="00687E19">
        <w:cr/>
      </w:r>
      <w:r w:rsidR="003640C1">
        <w:t xml:space="preserve"> </w:t>
      </w:r>
      <w:r w:rsidRPr="00687E19">
        <w:t>&lt;tag&gt;content&lt;/tag&gt;</w:t>
      </w:r>
    </w:p>
    <w:p w:rsidR="00A27852" w:rsidRPr="00687E19" w:rsidRDefault="00A27852">
      <w:r w:rsidRPr="00687E19">
        <w:t>The two tags and their content form an element. In a more concrete example, HTML uses the &lt;i&gt; tag to demarcate text that should be Italicized. So, an Italicized element of an HTML document would appear as follows:</w:t>
      </w:r>
    </w:p>
    <w:p w:rsidR="00A27852" w:rsidRPr="00687E19" w:rsidRDefault="003640C1">
      <w:r>
        <w:t xml:space="preserve"> </w:t>
      </w:r>
      <w:r w:rsidR="00A27852" w:rsidRPr="00687E19">
        <w:t>&lt;i&gt;Italicized content&lt;/i&gt;</w:t>
      </w:r>
    </w:p>
    <w:p w:rsidR="00A27852" w:rsidRPr="00687E19" w:rsidRDefault="00A27852">
      <w:r w:rsidRPr="00687E19">
        <w:lastRenderedPageBreak/>
        <w:t>In a web browser, this element would produce the following result:</w:t>
      </w:r>
    </w:p>
    <w:p w:rsidR="00A27852" w:rsidRPr="0087247F" w:rsidRDefault="003640C1">
      <w:pPr>
        <w:rPr>
          <w:i/>
        </w:rPr>
      </w:pPr>
      <w:r w:rsidRPr="0087247F">
        <w:rPr>
          <w:i/>
        </w:rPr>
        <w:t xml:space="preserve"> </w:t>
      </w:r>
      <w:r w:rsidR="00A27852" w:rsidRPr="0087247F">
        <w:rPr>
          <w:i/>
        </w:rPr>
        <w:t>Italicized content</w:t>
      </w:r>
    </w:p>
    <w:p w:rsidR="00C60A0D" w:rsidRDefault="00A27852">
      <w:r w:rsidRPr="00687E19">
        <w:t xml:space="preserve">For a more detailed overview of elements, see the </w:t>
      </w:r>
      <w:hyperlink r:id="rId96" w:history="1">
        <w:r w:rsidRPr="00BF2625">
          <w:rPr>
            <w:rStyle w:val="Hyperlink"/>
          </w:rPr>
          <w:t>USGIN XML Tutorial</w:t>
        </w:r>
      </w:hyperlink>
      <w:r w:rsidRPr="00687E19">
        <w:t>.</w:t>
      </w:r>
    </w:p>
    <w:p w:rsidR="00CF745F" w:rsidRPr="00687E19" w:rsidRDefault="00CF745F">
      <w:r>
        <w:t xml:space="preserve">Markup language elements are functionally similar to </w:t>
      </w:r>
      <w:hyperlink w:anchor="Database_Field" w:history="1">
        <w:r w:rsidRPr="00CF745F">
          <w:rPr>
            <w:rStyle w:val="Hyperlink"/>
          </w:rPr>
          <w:t>database fields</w:t>
        </w:r>
      </w:hyperlink>
      <w:r>
        <w:t xml:space="preserve">. </w:t>
      </w:r>
    </w:p>
    <w:p w:rsidR="00A27852" w:rsidRPr="00687E19" w:rsidRDefault="00A27852" w:rsidP="0087247F">
      <w:pPr>
        <w:pStyle w:val="term"/>
      </w:pPr>
      <w:bookmarkStart w:id="708" w:name="Feature"/>
      <w:r w:rsidRPr="00687E19">
        <w:t>Feature</w:t>
      </w:r>
    </w:p>
    <w:bookmarkEnd w:id="708"/>
    <w:p w:rsidR="00A27852" w:rsidRPr="00687E19" w:rsidRDefault="00A27852">
      <w:r w:rsidRPr="00687E19">
        <w:t xml:space="preserve">The word </w:t>
      </w:r>
      <w:r w:rsidRPr="00687E19">
        <w:rPr>
          <w:i/>
        </w:rPr>
        <w:t>feature</w:t>
      </w:r>
      <w:r w:rsidRPr="00687E19">
        <w:t xml:space="preserve"> may indicate a </w:t>
      </w:r>
      <w:r w:rsidRPr="00687E19">
        <w:rPr>
          <w:i/>
        </w:rPr>
        <w:t>geologic</w:t>
      </w:r>
      <w:r w:rsidRPr="00687E19">
        <w:t xml:space="preserve"> feature, such as a fault, formation, or dike. Alternatively, a feature can be a GIS representation of a real-world </w:t>
      </w:r>
      <w:r w:rsidR="007E0655">
        <w:t>resource</w:t>
      </w:r>
      <w:r w:rsidRPr="00687E19">
        <w:t>. GIS features do not always correspond with geologic features because GIS software can be used to represent anthropogenic objects such as buildings, roads, or canals. The definition of the term feature therefore depends on its context: it can be used to mean either a geologic feature or a GIS feature.</w:t>
      </w:r>
    </w:p>
    <w:p w:rsidR="008A2D25" w:rsidRDefault="00A27852">
      <w:r w:rsidRPr="00687E19">
        <w:t xml:space="preserve">GIS features are often described by </w:t>
      </w:r>
      <w:hyperlink w:anchor="Attribute" w:history="1">
        <w:r w:rsidRPr="00BF2625">
          <w:rPr>
            <w:rStyle w:val="Hyperlink"/>
          </w:rPr>
          <w:t>attributes</w:t>
        </w:r>
      </w:hyperlink>
      <w:r w:rsidR="00A51E9D">
        <w:t>.</w:t>
      </w:r>
    </w:p>
    <w:p w:rsidR="008A2D25" w:rsidRPr="00BF2625" w:rsidRDefault="008A2D25" w:rsidP="0087247F">
      <w:pPr>
        <w:pStyle w:val="term"/>
      </w:pPr>
      <w:bookmarkStart w:id="709" w:name="Interchange_Format"/>
      <w:r w:rsidRPr="00BF2625">
        <w:t>Interchange Format</w:t>
      </w:r>
    </w:p>
    <w:bookmarkEnd w:id="709"/>
    <w:p w:rsidR="00254D48" w:rsidRDefault="008A2D25">
      <w:r>
        <w:t xml:space="preserve">An interchange format is </w:t>
      </w:r>
      <w:r w:rsidR="000503C8">
        <w:t xml:space="preserve">an application-neutral format used to exchange data between systems. For example, if one needed to transfer data between an Oracle database and an Access database, an interchange format could be used to transfer this </w:t>
      </w:r>
      <w:r w:rsidR="00C51B47">
        <w:t>data from one database to the other.</w:t>
      </w:r>
    </w:p>
    <w:p w:rsidR="00A27852" w:rsidRPr="00687E19" w:rsidRDefault="00A27852" w:rsidP="0087247F">
      <w:pPr>
        <w:pStyle w:val="term"/>
      </w:pPr>
      <w:bookmarkStart w:id="710" w:name="Interoperability"/>
      <w:r w:rsidRPr="00687E19">
        <w:t>Interoperability</w:t>
      </w:r>
    </w:p>
    <w:bookmarkEnd w:id="710"/>
    <w:p w:rsidR="00A27852" w:rsidRPr="00687E19" w:rsidRDefault="00A27852">
      <w:r w:rsidRPr="00687E19">
        <w:t>The capability to communicate, execute programs, or transfer data in a manner that requires the user to have littl</w:t>
      </w:r>
      <w:r w:rsidR="00247E8A" w:rsidRPr="00687E19">
        <w:t>e or no specialized knowledge.</w:t>
      </w:r>
      <w:r w:rsidR="003631A6" w:rsidRPr="00687E19">
        <w:t xml:space="preserve"> Interoperability is based on a shared data </w:t>
      </w:r>
      <w:hyperlink w:anchor="Schema" w:history="1">
        <w:r w:rsidR="003631A6" w:rsidRPr="00687E19">
          <w:rPr>
            <w:rStyle w:val="Hyperlink"/>
          </w:rPr>
          <w:t>schema</w:t>
        </w:r>
      </w:hyperlink>
      <w:r w:rsidR="003631A6" w:rsidRPr="00687E19">
        <w:t xml:space="preserve"> and the use of standard vocabulary terms.</w:t>
      </w:r>
    </w:p>
    <w:p w:rsidR="00A27852" w:rsidRPr="00687E19" w:rsidRDefault="00A27852" w:rsidP="0087247F">
      <w:pPr>
        <w:pStyle w:val="term"/>
      </w:pPr>
      <w:bookmarkStart w:id="711" w:name="Markup_Language"/>
      <w:r w:rsidRPr="00687E19">
        <w:t>Markup Language</w:t>
      </w:r>
    </w:p>
    <w:bookmarkEnd w:id="711"/>
    <w:p w:rsidR="00C60A0D" w:rsidRPr="00687E19" w:rsidRDefault="00C60A0D">
      <w:r w:rsidRPr="00687E19">
        <w:t xml:space="preserve">Markup languages, such as HTML and </w:t>
      </w:r>
      <w:hyperlink w:anchor="XML" w:history="1">
        <w:r w:rsidRPr="00BF2625">
          <w:rPr>
            <w:rStyle w:val="Hyperlink"/>
          </w:rPr>
          <w:t>XML</w:t>
        </w:r>
      </w:hyperlink>
      <w:r w:rsidR="00247E8A" w:rsidRPr="00687E19">
        <w:t>,</w:t>
      </w:r>
      <w:r w:rsidRPr="00687E19">
        <w:t xml:space="preserve"> use </w:t>
      </w:r>
      <w:hyperlink w:anchor="Element" w:history="1">
        <w:r w:rsidRPr="00BF2625">
          <w:rPr>
            <w:rStyle w:val="Hyperlink"/>
          </w:rPr>
          <w:t>elements</w:t>
        </w:r>
      </w:hyperlink>
      <w:r w:rsidRPr="00687E19">
        <w:t xml:space="preserve"> to annotate text in such a way that the structure of the document is distinguishable from the contents of the document. Consequently, markup language documents are very good for storing data, since the distinction between structure and content is transparent and immediately </w:t>
      </w:r>
      <w:r w:rsidR="001C5C20" w:rsidRPr="00687E19">
        <w:t>discernible</w:t>
      </w:r>
      <w:r w:rsidRPr="00687E19">
        <w:t>.</w:t>
      </w:r>
    </w:p>
    <w:p w:rsidR="003753A8" w:rsidRPr="00BF2625" w:rsidRDefault="003753A8" w:rsidP="0087247F">
      <w:pPr>
        <w:pStyle w:val="term"/>
      </w:pPr>
      <w:bookmarkStart w:id="712" w:name="Metadata"/>
      <w:r w:rsidRPr="00BF2625">
        <w:t>Metadata</w:t>
      </w:r>
    </w:p>
    <w:bookmarkEnd w:id="712"/>
    <w:p w:rsidR="003753A8" w:rsidRPr="00687E19" w:rsidRDefault="003753A8">
      <w:r w:rsidRPr="00687E19">
        <w:t xml:space="preserve">Literally, data about data. Metadata is used to organize, categorize, browse, and discover data resources. For more information, see the </w:t>
      </w:r>
      <w:hyperlink r:id="rId97" w:history="1">
        <w:r w:rsidRPr="00687E19">
          <w:rPr>
            <w:rStyle w:val="Hyperlink"/>
          </w:rPr>
          <w:t>USGIN Metadata Tutorial</w:t>
        </w:r>
      </w:hyperlink>
      <w:r w:rsidRPr="00687E19">
        <w:t>.</w:t>
      </w:r>
    </w:p>
    <w:p w:rsidR="00A27852" w:rsidRPr="00687E19" w:rsidRDefault="00A27852" w:rsidP="0087247F">
      <w:pPr>
        <w:pStyle w:val="term"/>
      </w:pPr>
      <w:bookmarkStart w:id="713" w:name="Schema"/>
      <w:r w:rsidRPr="00687E19">
        <w:t>Schema</w:t>
      </w:r>
    </w:p>
    <w:bookmarkEnd w:id="713"/>
    <w:p w:rsidR="00A27852" w:rsidRPr="00687E19" w:rsidRDefault="00A27852">
      <w:r w:rsidRPr="00687E19">
        <w:t xml:space="preserve">A schema is the </w:t>
      </w:r>
      <w:r w:rsidR="009828D8" w:rsidRPr="00687E19">
        <w:t xml:space="preserve">structural </w:t>
      </w:r>
      <w:r w:rsidRPr="00687E19">
        <w:t xml:space="preserve">framework for a data model or collection of </w:t>
      </w:r>
      <w:hyperlink w:anchor="Attribute" w:history="1">
        <w:r w:rsidRPr="00BF2625">
          <w:rPr>
            <w:rStyle w:val="Hyperlink"/>
          </w:rPr>
          <w:t>attributes</w:t>
        </w:r>
      </w:hyperlink>
      <w:r w:rsidRPr="00687E19">
        <w:t xml:space="preserve"> that describe something. For practical purposes, schemas</w:t>
      </w:r>
      <w:r w:rsidR="00311263" w:rsidRPr="00687E19">
        <w:t xml:space="preserve"> </w:t>
      </w:r>
      <w:r w:rsidR="00311263" w:rsidRPr="00687E19">
        <w:rPr>
          <w:i/>
        </w:rPr>
        <w:t>structure</w:t>
      </w:r>
      <w:r w:rsidR="00311263" w:rsidRPr="00687E19">
        <w:t xml:space="preserve"> documents by dictating</w:t>
      </w:r>
      <w:r w:rsidRPr="00687E19">
        <w:t xml:space="preserve"> where and how data </w:t>
      </w:r>
      <w:r w:rsidR="00311263" w:rsidRPr="00687E19">
        <w:t>from a dataset should be entered</w:t>
      </w:r>
      <w:r w:rsidR="00381288">
        <w:t xml:space="preserve"> into a document</w:t>
      </w:r>
      <w:r w:rsidRPr="00687E19">
        <w:t>.</w:t>
      </w:r>
    </w:p>
    <w:p w:rsidR="00D17CD3" w:rsidRPr="00687E19" w:rsidRDefault="00D17CD3" w:rsidP="0087247F">
      <w:pPr>
        <w:pStyle w:val="term"/>
      </w:pPr>
      <w:bookmarkStart w:id="714" w:name="URI"/>
      <w:r w:rsidRPr="00687E19">
        <w:t>Uniform Resource Identifier (URI)</w:t>
      </w:r>
    </w:p>
    <w:bookmarkEnd w:id="714"/>
    <w:p w:rsidR="00D17CD3" w:rsidRPr="00687E19" w:rsidRDefault="00D17CD3">
      <w:r w:rsidRPr="00687E19">
        <w:t xml:space="preserve">Uniquely identifies a resource. See the </w:t>
      </w:r>
      <w:hyperlink r:id="rId98" w:history="1">
        <w:r w:rsidRPr="00687E19">
          <w:rPr>
            <w:rStyle w:val="Hyperlink"/>
          </w:rPr>
          <w:t>USGIN URI Tutorial</w:t>
        </w:r>
      </w:hyperlink>
      <w:r w:rsidRPr="00687E19">
        <w:t xml:space="preserve"> for more information about URIs.</w:t>
      </w:r>
    </w:p>
    <w:p w:rsidR="00A27852" w:rsidRPr="00687E19" w:rsidRDefault="00A27852" w:rsidP="0087247F">
      <w:pPr>
        <w:pStyle w:val="term"/>
      </w:pPr>
      <w:bookmarkStart w:id="715" w:name="Web_Service"/>
      <w:r w:rsidRPr="00687E19">
        <w:lastRenderedPageBreak/>
        <w:t>Web Service</w:t>
      </w:r>
    </w:p>
    <w:bookmarkEnd w:id="715"/>
    <w:p w:rsidR="00A27852" w:rsidRPr="00687E19" w:rsidRDefault="00A27852">
      <w:r w:rsidRPr="00687E19">
        <w:t>Under the client-server relationship, a web service is a protocol for requesting data from a server; data requests and responses made in accordance with this protocol are standardized. In other words: by using standardized data requests and responses, client software can make requests for data regardless of server configuration.</w:t>
      </w:r>
    </w:p>
    <w:p w:rsidR="00A27852" w:rsidRPr="00687E19" w:rsidRDefault="00A27852">
      <w:r w:rsidRPr="00687E19">
        <w:t>Matters are complicated slightly by the fact that “hosting data as a service” is considered synonymous with “hosting data in accordance with a web service protocol.” Likewise, data hosted in accordance with a web service protocol is often referred to as a web service.</w:t>
      </w:r>
    </w:p>
    <w:p w:rsidR="00A27852" w:rsidRPr="00687E19" w:rsidRDefault="00A27852">
      <w:r w:rsidRPr="00687E19">
        <w:t>The Open Geospatial Consortium has produced several different flavors of web service that are relevant to geographic information systems, including:</w:t>
      </w:r>
    </w:p>
    <w:p w:rsidR="00A27852" w:rsidRPr="00687E19" w:rsidRDefault="00A27852" w:rsidP="0087247F">
      <w:pPr>
        <w:pStyle w:val="term"/>
      </w:pPr>
      <w:bookmarkStart w:id="716" w:name="WFS"/>
      <w:r w:rsidRPr="00687E19">
        <w:t>Web Feature Services (WFS)</w:t>
      </w:r>
    </w:p>
    <w:bookmarkEnd w:id="716"/>
    <w:p w:rsidR="00A27852" w:rsidRPr="00687E19" w:rsidRDefault="00A27852">
      <w:r w:rsidRPr="00687E19">
        <w:rPr>
          <w:b/>
        </w:rPr>
        <w:t>Web feature services</w:t>
      </w:r>
      <w:r w:rsidRPr="00687E19">
        <w:t xml:space="preserve"> provide information as collections of features, each having</w:t>
      </w:r>
      <w:r w:rsidR="00C73FF1">
        <w:t xml:space="preserve"> </w:t>
      </w:r>
      <w:r w:rsidRPr="00687E19">
        <w:t>associated georeferenced geometry and attributes. These can be thought of as a collection of database records, each of which has a geometry field that locates the described feature, and a collection of properties (the columns in the table) that describe the entity of interest at that location. For example a feature service for rivers might provide features that have linear geometry representing river segments, and properties like average flow rate, width, and depth for the segment. Feature services are most useful for client applications that need to process information about individual geographically located entities using properties of the entities.</w:t>
      </w:r>
      <w:r w:rsidR="00C73FF1">
        <w:t xml:space="preserve"> </w:t>
      </w:r>
      <w:r w:rsidRPr="00687E19">
        <w:t>A client application that assists a user to navigate by showing them a road map would use a map service, but a client application that calculated the most efficient route between points in a city utilizing real-time traffic information would require a representation of the streets as features.</w:t>
      </w:r>
    </w:p>
    <w:p w:rsidR="00A27852" w:rsidRPr="00687E19" w:rsidRDefault="00A27852" w:rsidP="0087247F">
      <w:pPr>
        <w:pStyle w:val="term"/>
      </w:pPr>
      <w:bookmarkStart w:id="717" w:name="WMS"/>
      <w:r w:rsidRPr="00687E19">
        <w:t>Web Map Services (WMS)</w:t>
      </w:r>
    </w:p>
    <w:bookmarkEnd w:id="717"/>
    <w:p w:rsidR="00A27852" w:rsidRPr="0087247F" w:rsidRDefault="00A27852">
      <w:pPr>
        <w:rPr>
          <w:rStyle w:val="definitionChar"/>
        </w:rPr>
      </w:pPr>
      <w:r w:rsidRPr="00687E19">
        <w:rPr>
          <w:b/>
        </w:rPr>
        <w:t>Web map se</w:t>
      </w:r>
      <w:r w:rsidRPr="0087247F">
        <w:rPr>
          <w:rStyle w:val="definitionChar"/>
        </w:rPr>
        <w:t xml:space="preserve">rvices </w:t>
      </w:r>
      <w:r w:rsidR="001C5C20" w:rsidRPr="0087247F">
        <w:rPr>
          <w:rStyle w:val="definitionChar"/>
        </w:rPr>
        <w:t>provide a method to acquire a georeferenced map image for some geographic bounding box. Clients send a ‘getMap’ request to a server specifying the geographic area of the bounding box, and the map that is desired, and the server responds by returning an image file (typical tif, jpg or png) for the requested area. Of course this assumes that the server actually offers that map for the requested bounding box extent. A variety of other parameters allow control over image size, map projection, and other details. The service may be based on a source shapefile or feature class, or a georeferenced raster image. The service offers another request to ‘getFeatureInfo’ at a point location, which returns information according to the service provider’s choices;the response is not standardized.</w:t>
      </w:r>
      <w:r w:rsidR="00C73FF1" w:rsidRPr="0087247F">
        <w:rPr>
          <w:rStyle w:val="definitionChar"/>
        </w:rPr>
        <w:t xml:space="preserve"> </w:t>
      </w:r>
      <w:r w:rsidR="001C5C20" w:rsidRPr="0087247F">
        <w:rPr>
          <w:rStyle w:val="definitionChar"/>
        </w:rPr>
        <w:t>Map services are most useful for client applications designed for browsing maps and visually exploring geographic relationships between information displayed in superimposed map layers.</w:t>
      </w:r>
    </w:p>
    <w:p w:rsidR="00C60A0D" w:rsidRPr="00687E19" w:rsidRDefault="00C60A0D" w:rsidP="0087247F">
      <w:pPr>
        <w:pStyle w:val="term"/>
      </w:pPr>
      <w:bookmarkStart w:id="718" w:name="XML"/>
      <w:r w:rsidRPr="00687E19">
        <w:t>XML</w:t>
      </w:r>
    </w:p>
    <w:bookmarkEnd w:id="718"/>
    <w:p w:rsidR="00C60A0D" w:rsidRPr="00687E19" w:rsidRDefault="00C60A0D">
      <w:r w:rsidRPr="00687E19">
        <w:t xml:space="preserve">XML stands for Extensible Markup Language. XML documents </w:t>
      </w:r>
      <w:r w:rsidR="001C5C20" w:rsidRPr="00687E19">
        <w:t xml:space="preserve">are often used </w:t>
      </w:r>
      <w:r w:rsidRPr="00687E19">
        <w:t>a</w:t>
      </w:r>
      <w:r w:rsidR="001C5C20" w:rsidRPr="00687E19">
        <w:t>s</w:t>
      </w:r>
      <w:r w:rsidRPr="00687E19">
        <w:t xml:space="preserve"> interchange format</w:t>
      </w:r>
      <w:r w:rsidR="001C5C20" w:rsidRPr="00687E19">
        <w:t>s</w:t>
      </w:r>
      <w:r w:rsidRPr="00687E19">
        <w:t xml:space="preserve"> for database records, owing to the ability for XML elements to emulate database fields. To use XML documents as an interchange format, USGIN defines XML schemas in which each XML </w:t>
      </w:r>
      <w:r w:rsidRPr="00687E19">
        <w:lastRenderedPageBreak/>
        <w:t>document corresponds with a specific database record and each element corresponds with data entered in a database field. In these documents, tags define the database fields.</w:t>
      </w:r>
    </w:p>
    <w:p w:rsidR="00C60A0D" w:rsidRPr="00687E19" w:rsidRDefault="00C60A0D">
      <w:r w:rsidRPr="00687E19">
        <w:t>For example: well_name is a field within the WellHeader content model. Any known oil and gas well names go in the well_name field. An XML schema for expressing database records within the WellHeader content model might appear as follows:</w:t>
      </w:r>
    </w:p>
    <w:p w:rsidR="00C60A0D" w:rsidRPr="00687E19" w:rsidRDefault="003640C1">
      <w:r>
        <w:t xml:space="preserve"> </w:t>
      </w:r>
      <w:r w:rsidR="00C60A0D" w:rsidRPr="00687E19">
        <w:t>&lt;content_model_name&gt;WellHeader&lt;/content_model_name&gt;</w:t>
      </w:r>
    </w:p>
    <w:p w:rsidR="00C60A0D" w:rsidRPr="00687E19" w:rsidRDefault="003640C1">
      <w:r>
        <w:t xml:space="preserve"> </w:t>
      </w:r>
      <w:r w:rsidR="00C60A0D" w:rsidRPr="00687E19">
        <w:t>&lt;database_record&gt;</w:t>
      </w:r>
    </w:p>
    <w:p w:rsidR="00C60A0D" w:rsidRPr="00687E19" w:rsidRDefault="003640C1">
      <w:r>
        <w:t xml:space="preserve">  </w:t>
      </w:r>
      <w:r w:rsidR="00C60A0D" w:rsidRPr="00687E19">
        <w:t>&lt;well_name&gt;Union Oil Company of California-South 7 Veysey&lt;/well_name&gt;</w:t>
      </w:r>
    </w:p>
    <w:p w:rsidR="00C60A0D" w:rsidRPr="00687E19" w:rsidRDefault="00C60A0D">
      <w:r w:rsidRPr="00687E19">
        <w:t>In this example, the Union Oil Company of California-South 7 Veysey well name constitutes the content delineated by the &lt;well_name&gt; tag.</w:t>
      </w:r>
    </w:p>
    <w:p w:rsidR="00C60A0D" w:rsidRPr="00687E19" w:rsidRDefault="00C60A0D">
      <w:r w:rsidRPr="00687E19">
        <w:t xml:space="preserve">For a more detailed overview of XML, see the </w:t>
      </w:r>
      <w:hyperlink r:id="rId99" w:history="1">
        <w:r w:rsidRPr="00BF2625">
          <w:rPr>
            <w:rStyle w:val="Hyperlink"/>
          </w:rPr>
          <w:t>USGIN XML Tutorial</w:t>
        </w:r>
      </w:hyperlink>
      <w:r w:rsidRPr="00687E19">
        <w:t>.</w:t>
      </w:r>
    </w:p>
    <w:sectPr w:rsidR="00C60A0D" w:rsidRPr="00687E19" w:rsidSect="0087247F">
      <w:footerReference w:type="default" r:id="rId100"/>
      <w:pgSz w:w="12240" w:h="15840"/>
      <w:pgMar w:top="1440" w:right="1080" w:bottom="1440" w:left="1080" w:header="720" w:footer="72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40" w:author="Stephen Richard" w:date="2013-08-16T12:58:00Z" w:initials="SMR">
    <w:p w:rsidR="00340195" w:rsidRDefault="00340195">
      <w:pPr>
        <w:pStyle w:val="CommentText"/>
      </w:pPr>
      <w:r>
        <w:rPr>
          <w:rStyle w:val="CommentReference"/>
        </w:rPr>
        <w:annotationRef/>
      </w:r>
      <w:r>
        <w:t>This is not consistent with OneGeology Rules. Needs fixing</w:t>
      </w:r>
    </w:p>
  </w:comment>
  <w:comment w:id="341" w:author="Christy Caudill" w:date="2013-08-16T12:58:00Z" w:initials="CMC">
    <w:p w:rsidR="00340195" w:rsidRDefault="00340195">
      <w:pPr>
        <w:pStyle w:val="CommentText"/>
      </w:pPr>
      <w:r>
        <w:rPr>
          <w:rStyle w:val="CommentReference"/>
        </w:rPr>
        <w:annotationRef/>
      </w:r>
      <w:hyperlink r:id="rId1" w:history="1">
        <w:r w:rsidRPr="00B222F0">
          <w:rPr>
            <w:rStyle w:val="Hyperlink"/>
          </w:rPr>
          <w:t>http://www.onegeology.org/wmscookbook/2_2.html</w:t>
        </w:r>
      </w:hyperlink>
      <w:r>
        <w:t xml:space="preserve"> is for the Service name, </w:t>
      </w:r>
      <w:hyperlink r:id="rId2" w:history="1">
        <w:r w:rsidRPr="00B222F0">
          <w:rPr>
            <w:rStyle w:val="Hyperlink"/>
          </w:rPr>
          <w:t>http://www.onegeology.org/wmscookbook/2_5.html</w:t>
        </w:r>
      </w:hyperlink>
      <w:r>
        <w:t xml:space="preserve"> is for the layer naming conventions.</w:t>
      </w:r>
    </w:p>
  </w:comment>
  <w:comment w:id="386" w:author="Christy Caudill" w:date="2013-08-16T12:58:00Z" w:initials="CMC">
    <w:p w:rsidR="00340195" w:rsidRDefault="00340195">
      <w:pPr>
        <w:pStyle w:val="CommentText"/>
      </w:pPr>
      <w:r>
        <w:rPr>
          <w:rStyle w:val="CommentReference"/>
        </w:rPr>
        <w:annotationRef/>
      </w:r>
      <w:r w:rsidRPr="00795689">
        <w:t>http://www.onegeology.org/technical_progress/accreditationForm.cfm</w:t>
      </w:r>
    </w:p>
  </w:comment>
  <w:comment w:id="419" w:author="Christy Caudill" w:date="2013-08-16T12:58:00Z" w:initials="CMC">
    <w:p w:rsidR="00340195" w:rsidRDefault="00340195">
      <w:pPr>
        <w:pStyle w:val="CommentText"/>
      </w:pPr>
      <w:r>
        <w:rPr>
          <w:rStyle w:val="CommentReference"/>
        </w:rPr>
        <w:annotationRef/>
      </w:r>
      <w:r>
        <w:t xml:space="preserve">Similar text at </w:t>
      </w:r>
      <w:hyperlink r:id="rId3" w:history="1">
        <w:r w:rsidRPr="00047A50">
          <w:rPr>
            <w:rStyle w:val="Hyperlink"/>
          </w:rPr>
          <w:t>http://www.onegeology.org/docs/technical/GeoSciML_WFS_Server_CookBook_V2_1.1.pdf</w:t>
        </w:r>
      </w:hyperlink>
      <w:r>
        <w:t xml:space="preserve">  Page 9</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C37E8" w:rsidRDefault="005C37E8" w:rsidP="002A5DE2">
      <w:r>
        <w:separator/>
      </w:r>
    </w:p>
  </w:endnote>
  <w:endnote w:type="continuationSeparator" w:id="0">
    <w:p w:rsidR="005C37E8" w:rsidRDefault="005C37E8" w:rsidP="002A5D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84712794"/>
      <w:docPartObj>
        <w:docPartGallery w:val="Page Numbers (Bottom of Page)"/>
        <w:docPartUnique/>
      </w:docPartObj>
    </w:sdtPr>
    <w:sdtEndPr>
      <w:rPr>
        <w:noProof/>
      </w:rPr>
    </w:sdtEndPr>
    <w:sdtContent>
      <w:p w:rsidR="00340195" w:rsidRDefault="00340195" w:rsidP="002A5DE2">
        <w:pPr>
          <w:pStyle w:val="Footer"/>
        </w:pPr>
        <w:r>
          <w:fldChar w:fldCharType="begin"/>
        </w:r>
        <w:r>
          <w:instrText xml:space="preserve"> PAGE    \* MERGEFORMAT </w:instrText>
        </w:r>
        <w:r>
          <w:fldChar w:fldCharType="separate"/>
        </w:r>
        <w:r w:rsidR="00A56098">
          <w:rPr>
            <w:noProof/>
          </w:rPr>
          <w:t>2</w:t>
        </w:r>
        <w:r>
          <w:fldChar w:fldCharType="end"/>
        </w:r>
      </w:p>
    </w:sdtContent>
  </w:sdt>
  <w:p w:rsidR="00340195" w:rsidRDefault="00340195" w:rsidP="002A5DE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C37E8" w:rsidRDefault="005C37E8" w:rsidP="002A5DE2">
      <w:r>
        <w:separator/>
      </w:r>
    </w:p>
  </w:footnote>
  <w:footnote w:type="continuationSeparator" w:id="0">
    <w:p w:rsidR="005C37E8" w:rsidRDefault="005C37E8" w:rsidP="002A5DE2">
      <w:r>
        <w:continuationSeparator/>
      </w:r>
    </w:p>
  </w:footnote>
  <w:footnote w:id="1">
    <w:p w:rsidR="00340195" w:rsidRPr="007569F0" w:rsidRDefault="00340195" w:rsidP="007569F0">
      <w:pPr>
        <w:pStyle w:val="FootnoteText"/>
        <w:rPr>
          <w:sz w:val="18"/>
          <w:szCs w:val="18"/>
        </w:rPr>
      </w:pPr>
      <w:r>
        <w:rPr>
          <w:rStyle w:val="FootnoteReference"/>
        </w:rPr>
        <w:footnoteRef/>
      </w:r>
      <w:r w:rsidRPr="0087247F">
        <w:rPr>
          <w:sz w:val="18"/>
          <w:szCs w:val="18"/>
        </w:rPr>
        <w:t xml:space="preserve"> </w:t>
      </w:r>
      <w:r w:rsidRPr="007569F0">
        <w:rPr>
          <w:sz w:val="18"/>
          <w:szCs w:val="18"/>
        </w:rPr>
        <w:t>Richard, S. M., and CGI Interoperability Working Group, 2007, GeoSciML – A GML Application for</w:t>
      </w:r>
    </w:p>
    <w:p w:rsidR="00340195" w:rsidRDefault="00340195" w:rsidP="007569F0">
      <w:pPr>
        <w:pStyle w:val="FootnoteText"/>
      </w:pPr>
      <w:r w:rsidRPr="007569F0">
        <w:rPr>
          <w:sz w:val="18"/>
          <w:szCs w:val="18"/>
        </w:rPr>
        <w:t>Geoscience Information Interchange, in Soller, D.R., ed., Digital   Mapping Techniques ‘07—Workshop Proceedings: U.S. Geological Survey Open-File Report 2007–1285, p. 47-59. Available at http://pubs.usgs.gov/of/2007/1285/pdf/Richard.pdf (accessed 4/10/2012).</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20270"/>
    <w:multiLevelType w:val="hybridMultilevel"/>
    <w:tmpl w:val="5C5EFA2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1F8400D"/>
    <w:multiLevelType w:val="hybridMultilevel"/>
    <w:tmpl w:val="0160FDCC"/>
    <w:lvl w:ilvl="0" w:tplc="0409000F">
      <w:start w:val="1"/>
      <w:numFmt w:val="decimal"/>
      <w:lvlText w:val="%1."/>
      <w:lvlJc w:val="left"/>
      <w:pPr>
        <w:ind w:left="766" w:hanging="360"/>
      </w:pPr>
    </w:lvl>
    <w:lvl w:ilvl="1" w:tplc="04090019" w:tentative="1">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2">
    <w:nsid w:val="03853540"/>
    <w:multiLevelType w:val="hybridMultilevel"/>
    <w:tmpl w:val="118A3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D54B90"/>
    <w:multiLevelType w:val="hybridMultilevel"/>
    <w:tmpl w:val="3FE6D6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DC5141"/>
    <w:multiLevelType w:val="hybridMultilevel"/>
    <w:tmpl w:val="F6944B26"/>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0E71235"/>
    <w:multiLevelType w:val="multilevel"/>
    <w:tmpl w:val="CC080C0A"/>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nsid w:val="11994743"/>
    <w:multiLevelType w:val="hybridMultilevel"/>
    <w:tmpl w:val="0F7EC5F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207551A"/>
    <w:multiLevelType w:val="hybridMultilevel"/>
    <w:tmpl w:val="386C17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22549E5"/>
    <w:multiLevelType w:val="hybridMultilevel"/>
    <w:tmpl w:val="24343A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9F01DD"/>
    <w:multiLevelType w:val="hybridMultilevel"/>
    <w:tmpl w:val="30C45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C66F00"/>
    <w:multiLevelType w:val="multilevel"/>
    <w:tmpl w:val="39029238"/>
    <w:lvl w:ilvl="0">
      <w:start w:val="1"/>
      <w:numFmt w:val="lowerLetter"/>
      <w:lvlText w:val="%1)"/>
      <w:lvlJc w:val="left"/>
      <w:pPr>
        <w:tabs>
          <w:tab w:val="num" w:pos="360"/>
        </w:tabs>
        <w:ind w:left="400" w:hanging="400"/>
      </w:pPr>
    </w:lvl>
    <w:lvl w:ilvl="1">
      <w:start w:val="1"/>
      <w:numFmt w:val="decimal"/>
      <w:lvlText w:val="%2)"/>
      <w:lvlJc w:val="left"/>
      <w:pPr>
        <w:tabs>
          <w:tab w:val="num" w:pos="1080"/>
        </w:tabs>
        <w:ind w:left="800" w:hanging="400"/>
      </w:pPr>
    </w:lvl>
    <w:lvl w:ilvl="2">
      <w:start w:val="1"/>
      <w:numFmt w:val="lowerRoman"/>
      <w:lvlText w:val="%3)"/>
      <w:lvlJc w:val="left"/>
      <w:pPr>
        <w:tabs>
          <w:tab w:val="num" w:pos="1800"/>
        </w:tabs>
        <w:ind w:left="1200" w:hanging="400"/>
      </w:pPr>
    </w:lvl>
    <w:lvl w:ilvl="3">
      <w:start w:val="1"/>
      <w:numFmt w:val="upperRoman"/>
      <w:lvlText w:val="%4)"/>
      <w:lvlJc w:val="left"/>
      <w:pPr>
        <w:tabs>
          <w:tab w:val="num" w:pos="2520"/>
        </w:tabs>
        <w:ind w:left="1600" w:hanging="400"/>
      </w:pPr>
    </w:lvl>
    <w:lvl w:ilvl="4">
      <w:start w:val="1"/>
      <w:numFmt w:val="none"/>
      <w:suff w:val="nothing"/>
      <w:lvlText w:val=" "/>
      <w:lvlJc w:val="left"/>
      <w:pPr>
        <w:tabs>
          <w:tab w:val="num" w:pos="3240"/>
        </w:tabs>
        <w:ind w:left="0" w:firstLine="0"/>
      </w:pPr>
    </w:lvl>
    <w:lvl w:ilvl="5">
      <w:start w:val="1"/>
      <w:numFmt w:val="none"/>
      <w:suff w:val="nothing"/>
      <w:lvlText w:val=" "/>
      <w:lvlJc w:val="left"/>
      <w:pPr>
        <w:tabs>
          <w:tab w:val="num" w:pos="3960"/>
        </w:tabs>
        <w:ind w:left="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11">
    <w:nsid w:val="1359662C"/>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12">
    <w:nsid w:val="17536D3D"/>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13">
    <w:nsid w:val="19BA379D"/>
    <w:multiLevelType w:val="multilevel"/>
    <w:tmpl w:val="8FF4F9A8"/>
    <w:lvl w:ilvl="0">
      <w:start w:val="1"/>
      <w:numFmt w:val="upperLetter"/>
      <w:pStyle w:val="ANNEXZ"/>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14">
    <w:nsid w:val="1A9219E2"/>
    <w:multiLevelType w:val="multilevel"/>
    <w:tmpl w:val="376CB59E"/>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1ACB242C"/>
    <w:multiLevelType w:val="multilevel"/>
    <w:tmpl w:val="A4AA7BA4"/>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16">
    <w:nsid w:val="1F5F3115"/>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17">
    <w:nsid w:val="20CC5774"/>
    <w:multiLevelType w:val="hybridMultilevel"/>
    <w:tmpl w:val="1B8A028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1766EE6"/>
    <w:multiLevelType w:val="hybridMultilevel"/>
    <w:tmpl w:val="15FA8D22"/>
    <w:lvl w:ilvl="0" w:tplc="0409000F">
      <w:start w:val="1"/>
      <w:numFmt w:val="decimal"/>
      <w:lvlText w:val="%1."/>
      <w:lvlJc w:val="left"/>
      <w:pPr>
        <w:ind w:left="720" w:hanging="360"/>
      </w:pPr>
    </w:lvl>
    <w:lvl w:ilvl="1" w:tplc="0409000F">
      <w:start w:val="1"/>
      <w:numFmt w:val="decimal"/>
      <w:lvlText w:val="%2."/>
      <w:lvlJc w:val="left"/>
      <w:pPr>
        <w:ind w:left="1440" w:hanging="360"/>
      </w:pPr>
      <w:rPr>
        <w:rFonts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18C3358"/>
    <w:multiLevelType w:val="hybridMultilevel"/>
    <w:tmpl w:val="CB9468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23B643F"/>
    <w:multiLevelType w:val="hybridMultilevel"/>
    <w:tmpl w:val="03704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4476B5A"/>
    <w:multiLevelType w:val="hybridMultilevel"/>
    <w:tmpl w:val="67F801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2646790F"/>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23">
    <w:nsid w:val="277271D8"/>
    <w:multiLevelType w:val="multilevel"/>
    <w:tmpl w:val="77C8D95E"/>
    <w:lvl w:ilvl="0">
      <w:start w:val="1"/>
      <w:numFmt w:val="upperLetter"/>
      <w:suff w:val="nothing"/>
      <w:lvlText w:val="Annex Z%1"/>
      <w:lvlJc w:val="left"/>
      <w:pPr>
        <w:ind w:left="0" w:firstLine="0"/>
      </w:pPr>
      <w:rPr>
        <w:b/>
        <w:i w:val="0"/>
      </w:rPr>
    </w:lvl>
    <w:lvl w:ilvl="1">
      <w:start w:val="1"/>
      <w:numFmt w:val="decimal"/>
      <w:lvlText w:val="B. %2"/>
      <w:lvlJc w:val="left"/>
      <w:pPr>
        <w:tabs>
          <w:tab w:val="num" w:pos="720"/>
        </w:tabs>
        <w:ind w:left="0" w:firstLine="0"/>
      </w:pPr>
      <w:rPr>
        <w:rFonts w:hint="default"/>
      </w:r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24">
    <w:nsid w:val="28795518"/>
    <w:multiLevelType w:val="hybridMultilevel"/>
    <w:tmpl w:val="6D84FB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93803D6"/>
    <w:multiLevelType w:val="hybridMultilevel"/>
    <w:tmpl w:val="BB3CA2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AFC4A65"/>
    <w:multiLevelType w:val="hybridMultilevel"/>
    <w:tmpl w:val="882A36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D6527A8"/>
    <w:multiLevelType w:val="hybridMultilevel"/>
    <w:tmpl w:val="1A78A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D8171AE"/>
    <w:multiLevelType w:val="hybridMultilevel"/>
    <w:tmpl w:val="FBC2F4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12D470A"/>
    <w:multiLevelType w:val="multilevel"/>
    <w:tmpl w:val="EB18B77A"/>
    <w:lvl w:ilvl="0">
      <w:start w:val="1"/>
      <w:numFmt w:val="decimal"/>
      <w:pStyle w:val="Heading1"/>
      <w:lvlText w:val="%1"/>
      <w:lvlJc w:val="left"/>
      <w:pPr>
        <w:tabs>
          <w:tab w:val="num" w:pos="432"/>
        </w:tabs>
        <w:ind w:left="432" w:hanging="432"/>
      </w:pPr>
      <w:rPr>
        <w:b/>
        <w:i w:val="0"/>
      </w:rPr>
    </w:lvl>
    <w:lvl w:ilvl="1">
      <w:start w:val="1"/>
      <w:numFmt w:val="decimal"/>
      <w:pStyle w:val="Heading2"/>
      <w:lvlText w:val="%1.%2"/>
      <w:lvlJc w:val="left"/>
      <w:pPr>
        <w:tabs>
          <w:tab w:val="num" w:pos="360"/>
        </w:tabs>
        <w:ind w:left="0" w:firstLine="0"/>
      </w:pPr>
      <w:rPr>
        <w:b/>
        <w:i w:val="0"/>
      </w:rPr>
    </w:lvl>
    <w:lvl w:ilvl="2">
      <w:start w:val="1"/>
      <w:numFmt w:val="decimal"/>
      <w:pStyle w:val="Heading3"/>
      <w:lvlText w:val="%1.%2.%3"/>
      <w:lvlJc w:val="left"/>
      <w:pPr>
        <w:tabs>
          <w:tab w:val="num" w:pos="720"/>
        </w:tabs>
        <w:ind w:left="0" w:firstLine="0"/>
      </w:pPr>
      <w:rPr>
        <w:b/>
        <w:i w:val="0"/>
      </w:rPr>
    </w:lvl>
    <w:lvl w:ilvl="3">
      <w:start w:val="1"/>
      <w:numFmt w:val="decimal"/>
      <w:pStyle w:val="Heading4"/>
      <w:lvlText w:val="%1.%2.%3.%4"/>
      <w:lvlJc w:val="left"/>
      <w:pPr>
        <w:tabs>
          <w:tab w:val="num" w:pos="1080"/>
        </w:tabs>
        <w:ind w:left="0" w:firstLine="0"/>
      </w:pPr>
      <w:rPr>
        <w:b/>
        <w:i w:val="0"/>
      </w:rPr>
    </w:lvl>
    <w:lvl w:ilvl="4">
      <w:start w:val="1"/>
      <w:numFmt w:val="decimal"/>
      <w:pStyle w:val="Heading5"/>
      <w:lvlText w:val="%1.%2.%3.%4.%5"/>
      <w:lvlJc w:val="left"/>
      <w:pPr>
        <w:tabs>
          <w:tab w:val="num" w:pos="1080"/>
        </w:tabs>
        <w:ind w:left="0" w:firstLine="0"/>
      </w:pPr>
      <w:rPr>
        <w:b/>
        <w:i w:val="0"/>
      </w:rPr>
    </w:lvl>
    <w:lvl w:ilvl="5">
      <w:start w:val="1"/>
      <w:numFmt w:val="decimal"/>
      <w:pStyle w:val="Heading6"/>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30">
    <w:nsid w:val="36940616"/>
    <w:multiLevelType w:val="hybridMultilevel"/>
    <w:tmpl w:val="41BC1F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6A762B7"/>
    <w:multiLevelType w:val="hybridMultilevel"/>
    <w:tmpl w:val="A400460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2">
    <w:nsid w:val="37B30CF1"/>
    <w:multiLevelType w:val="hybridMultilevel"/>
    <w:tmpl w:val="445E3A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90945DB"/>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34">
    <w:nsid w:val="390B0ECE"/>
    <w:multiLevelType w:val="multilevel"/>
    <w:tmpl w:val="BB5E8942"/>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35">
    <w:nsid w:val="3A6C0A41"/>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36">
    <w:nsid w:val="3C0D008B"/>
    <w:multiLevelType w:val="hybridMultilevel"/>
    <w:tmpl w:val="FDC4D8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F4A3B3C"/>
    <w:multiLevelType w:val="hybridMultilevel"/>
    <w:tmpl w:val="42005DE8"/>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38">
    <w:nsid w:val="43223606"/>
    <w:multiLevelType w:val="hybridMultilevel"/>
    <w:tmpl w:val="5A1C4EC6"/>
    <w:lvl w:ilvl="0" w:tplc="5E7AFD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453B1C09"/>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40">
    <w:nsid w:val="46DC2B09"/>
    <w:multiLevelType w:val="multilevel"/>
    <w:tmpl w:val="CC080C0A"/>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1">
    <w:nsid w:val="496F66C3"/>
    <w:multiLevelType w:val="multilevel"/>
    <w:tmpl w:val="46B035A6"/>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42">
    <w:nsid w:val="4BB113FE"/>
    <w:multiLevelType w:val="hybridMultilevel"/>
    <w:tmpl w:val="61B4B5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FBC183A"/>
    <w:multiLevelType w:val="multilevel"/>
    <w:tmpl w:val="B17C6A2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4">
    <w:nsid w:val="52567523"/>
    <w:multiLevelType w:val="multilevel"/>
    <w:tmpl w:val="AB8A579E"/>
    <w:lvl w:ilvl="0">
      <w:start w:val="1"/>
      <w:numFmt w:val="decimal"/>
      <w:lvlText w:val="%1"/>
      <w:lvlJc w:val="left"/>
      <w:pPr>
        <w:tabs>
          <w:tab w:val="num" w:pos="432"/>
        </w:tabs>
        <w:ind w:left="432" w:hanging="432"/>
      </w:pPr>
      <w:rPr>
        <w:rFonts w:hint="default"/>
        <w:b/>
        <w:i w:val="0"/>
      </w:rPr>
    </w:lvl>
    <w:lvl w:ilvl="1">
      <w:start w:val="5"/>
      <w:numFmt w:val="decimal"/>
      <w:lvlText w:val="C. %2"/>
      <w:lvlJc w:val="left"/>
      <w:pPr>
        <w:tabs>
          <w:tab w:val="num" w:pos="450"/>
        </w:tabs>
        <w:ind w:left="90" w:firstLine="0"/>
      </w:pPr>
      <w:rPr>
        <w:rFonts w:hint="default"/>
        <w:b/>
        <w:i w:val="0"/>
      </w:rPr>
    </w:lvl>
    <w:lvl w:ilvl="2">
      <w:start w:val="1"/>
      <w:numFmt w:val="decimal"/>
      <w:lvlText w:val="%1.%2.%3"/>
      <w:lvlJc w:val="left"/>
      <w:pPr>
        <w:tabs>
          <w:tab w:val="num" w:pos="720"/>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i w:val="0"/>
      </w:rPr>
    </w:lvl>
    <w:lvl w:ilvl="5">
      <w:start w:val="1"/>
      <w:numFmt w:val="decimal"/>
      <w:lvlText w:val="%1.%2.%3.%4.%5.%6"/>
      <w:lvlJc w:val="left"/>
      <w:pPr>
        <w:tabs>
          <w:tab w:val="num" w:pos="1440"/>
        </w:tabs>
        <w:ind w:left="0" w:firstLine="0"/>
      </w:pPr>
      <w:rPr>
        <w:rFonts w:hint="default"/>
        <w:b/>
        <w:i w:val="0"/>
      </w:rPr>
    </w:lvl>
    <w:lvl w:ilvl="6">
      <w:start w:val="1"/>
      <w:numFmt w:val="decimal"/>
      <w:lvlText w:val="%1.%2.%3.%4.%5.%6.%7"/>
      <w:lvlJc w:val="left"/>
      <w:pPr>
        <w:tabs>
          <w:tab w:val="num" w:pos="1440"/>
        </w:tabs>
        <w:ind w:left="0" w:firstLine="0"/>
      </w:pPr>
      <w:rPr>
        <w:rFonts w:hint="default"/>
      </w:rPr>
    </w:lvl>
    <w:lvl w:ilvl="7">
      <w:start w:val="1"/>
      <w:numFmt w:val="decimal"/>
      <w:lvlText w:val="%1.%2.%3.%4.%5.%6.%7.%8"/>
      <w:lvlJc w:val="left"/>
      <w:pPr>
        <w:tabs>
          <w:tab w:val="num" w:pos="1800"/>
        </w:tabs>
        <w:ind w:left="0" w:firstLine="0"/>
      </w:pPr>
      <w:rPr>
        <w:rFonts w:hint="default"/>
      </w:rPr>
    </w:lvl>
    <w:lvl w:ilvl="8">
      <w:start w:val="1"/>
      <w:numFmt w:val="decimal"/>
      <w:lvlText w:val="%1.%2.%3.%4.%5.%6.%7.%8.%9"/>
      <w:lvlJc w:val="left"/>
      <w:pPr>
        <w:tabs>
          <w:tab w:val="num" w:pos="1800"/>
        </w:tabs>
        <w:ind w:left="0" w:firstLine="0"/>
      </w:pPr>
      <w:rPr>
        <w:rFonts w:hint="default"/>
      </w:rPr>
    </w:lvl>
  </w:abstractNum>
  <w:abstractNum w:abstractNumId="45">
    <w:nsid w:val="562753D9"/>
    <w:multiLevelType w:val="hybridMultilevel"/>
    <w:tmpl w:val="00202F20"/>
    <w:lvl w:ilvl="0" w:tplc="0409000F">
      <w:start w:val="1"/>
      <w:numFmt w:val="decimal"/>
      <w:lvlText w:val="%1."/>
      <w:lvlJc w:val="left"/>
      <w:pPr>
        <w:ind w:left="766" w:hanging="360"/>
      </w:pPr>
    </w:lvl>
    <w:lvl w:ilvl="1" w:tplc="04090019">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46">
    <w:nsid w:val="5655368B"/>
    <w:multiLevelType w:val="multilevel"/>
    <w:tmpl w:val="7428BA64"/>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A. %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7">
    <w:nsid w:val="589D423E"/>
    <w:multiLevelType w:val="hybridMultilevel"/>
    <w:tmpl w:val="0742B8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8A320BB"/>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49">
    <w:nsid w:val="58FA3FD8"/>
    <w:multiLevelType w:val="hybridMultilevel"/>
    <w:tmpl w:val="8924B64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AE36D8C"/>
    <w:multiLevelType w:val="hybridMultilevel"/>
    <w:tmpl w:val="D6C61E92"/>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51">
    <w:nsid w:val="5BD071DB"/>
    <w:multiLevelType w:val="multilevel"/>
    <w:tmpl w:val="5E6A7F76"/>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52">
    <w:nsid w:val="5DD61B48"/>
    <w:multiLevelType w:val="hybridMultilevel"/>
    <w:tmpl w:val="AFDE5A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0FB3C67"/>
    <w:multiLevelType w:val="hybridMultilevel"/>
    <w:tmpl w:val="D90E979E"/>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54">
    <w:nsid w:val="62F4751A"/>
    <w:multiLevelType w:val="hybridMultilevel"/>
    <w:tmpl w:val="6D70F37C"/>
    <w:lvl w:ilvl="0" w:tplc="0409000F">
      <w:start w:val="1"/>
      <w:numFmt w:val="decimal"/>
      <w:lvlText w:val="%1."/>
      <w:lvlJc w:val="left"/>
      <w:pPr>
        <w:ind w:left="766" w:hanging="360"/>
      </w:pPr>
    </w:lvl>
    <w:lvl w:ilvl="1" w:tplc="04090001">
      <w:start w:val="1"/>
      <w:numFmt w:val="bullet"/>
      <w:lvlText w:val=""/>
      <w:lvlJc w:val="left"/>
      <w:pPr>
        <w:ind w:left="1486" w:hanging="360"/>
      </w:pPr>
      <w:rPr>
        <w:rFonts w:ascii="Symbol" w:hAnsi="Symbol" w:hint="default"/>
      </w:r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55">
    <w:nsid w:val="63533FC8"/>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450"/>
        </w:tabs>
        <w:ind w:left="9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56">
    <w:nsid w:val="64AE2B35"/>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57">
    <w:nsid w:val="65361E30"/>
    <w:multiLevelType w:val="hybridMultilevel"/>
    <w:tmpl w:val="984E53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7EE4FC4"/>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59">
    <w:nsid w:val="6CA94CAC"/>
    <w:multiLevelType w:val="hybridMultilevel"/>
    <w:tmpl w:val="379E1E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D120FB1"/>
    <w:multiLevelType w:val="hybridMultilevel"/>
    <w:tmpl w:val="333A9A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6E5C02B5"/>
    <w:multiLevelType w:val="hybridMultilevel"/>
    <w:tmpl w:val="17FA59E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nsid w:val="6E92366E"/>
    <w:multiLevelType w:val="hybridMultilevel"/>
    <w:tmpl w:val="3E8031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3">
    <w:nsid w:val="706F356D"/>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64">
    <w:nsid w:val="71285840"/>
    <w:multiLevelType w:val="multilevel"/>
    <w:tmpl w:val="CF0EE810"/>
    <w:lvl w:ilvl="0">
      <w:start w:val="1"/>
      <w:numFmt w:val="decimal"/>
      <w:lvlText w:val="%1"/>
      <w:lvlJc w:val="left"/>
      <w:pPr>
        <w:ind w:left="0" w:firstLine="0"/>
      </w:pPr>
      <w:rPr>
        <w:rFonts w:hint="default"/>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65">
    <w:nsid w:val="75175544"/>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66">
    <w:nsid w:val="75772871"/>
    <w:multiLevelType w:val="hybridMultilevel"/>
    <w:tmpl w:val="738AFB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9866815"/>
    <w:multiLevelType w:val="multilevel"/>
    <w:tmpl w:val="376CB59E"/>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8">
    <w:nsid w:val="7A293EC4"/>
    <w:multiLevelType w:val="multilevel"/>
    <w:tmpl w:val="77C8D95E"/>
    <w:lvl w:ilvl="0">
      <w:start w:val="1"/>
      <w:numFmt w:val="upperLetter"/>
      <w:suff w:val="nothing"/>
      <w:lvlText w:val="Annex Z%1"/>
      <w:lvlJc w:val="left"/>
      <w:pPr>
        <w:ind w:left="0" w:firstLine="0"/>
      </w:pPr>
      <w:rPr>
        <w:b/>
        <w:i w:val="0"/>
      </w:rPr>
    </w:lvl>
    <w:lvl w:ilvl="1">
      <w:start w:val="1"/>
      <w:numFmt w:val="decimal"/>
      <w:lvlText w:val="B. %2"/>
      <w:lvlJc w:val="left"/>
      <w:pPr>
        <w:tabs>
          <w:tab w:val="num" w:pos="720"/>
        </w:tabs>
        <w:ind w:left="0" w:firstLine="0"/>
      </w:pPr>
      <w:rPr>
        <w:rFonts w:hint="default"/>
      </w:r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69">
    <w:nsid w:val="7AA0194C"/>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70">
    <w:nsid w:val="7AD814DA"/>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71">
    <w:nsid w:val="7C713DD6"/>
    <w:multiLevelType w:val="hybridMultilevel"/>
    <w:tmpl w:val="F88E0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E107048"/>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73">
    <w:nsid w:val="7F1C3CA1"/>
    <w:multiLevelType w:val="multilevel"/>
    <w:tmpl w:val="7428BA64"/>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A. %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43"/>
  </w:num>
  <w:num w:numId="2">
    <w:abstractNumId w:val="36"/>
  </w:num>
  <w:num w:numId="3">
    <w:abstractNumId w:val="24"/>
  </w:num>
  <w:num w:numId="4">
    <w:abstractNumId w:val="54"/>
  </w:num>
  <w:num w:numId="5">
    <w:abstractNumId w:val="32"/>
  </w:num>
  <w:num w:numId="6">
    <w:abstractNumId w:val="71"/>
  </w:num>
  <w:num w:numId="7">
    <w:abstractNumId w:val="38"/>
  </w:num>
  <w:num w:numId="8">
    <w:abstractNumId w:val="2"/>
  </w:num>
  <w:num w:numId="9">
    <w:abstractNumId w:val="28"/>
  </w:num>
  <w:num w:numId="10">
    <w:abstractNumId w:val="37"/>
  </w:num>
  <w:num w:numId="11">
    <w:abstractNumId w:val="31"/>
  </w:num>
  <w:num w:numId="12">
    <w:abstractNumId w:val="53"/>
  </w:num>
  <w:num w:numId="13">
    <w:abstractNumId w:val="59"/>
  </w:num>
  <w:num w:numId="14">
    <w:abstractNumId w:val="7"/>
  </w:num>
  <w:num w:numId="15">
    <w:abstractNumId w:val="1"/>
  </w:num>
  <w:num w:numId="16">
    <w:abstractNumId w:val="25"/>
  </w:num>
  <w:num w:numId="17">
    <w:abstractNumId w:val="30"/>
  </w:num>
  <w:num w:numId="18">
    <w:abstractNumId w:val="19"/>
  </w:num>
  <w:num w:numId="19">
    <w:abstractNumId w:val="8"/>
  </w:num>
  <w:num w:numId="20">
    <w:abstractNumId w:val="61"/>
  </w:num>
  <w:num w:numId="21">
    <w:abstractNumId w:val="66"/>
  </w:num>
  <w:num w:numId="22">
    <w:abstractNumId w:val="20"/>
  </w:num>
  <w:num w:numId="23">
    <w:abstractNumId w:val="45"/>
  </w:num>
  <w:num w:numId="24">
    <w:abstractNumId w:val="50"/>
  </w:num>
  <w:num w:numId="25">
    <w:abstractNumId w:val="49"/>
  </w:num>
  <w:num w:numId="26">
    <w:abstractNumId w:val="18"/>
  </w:num>
  <w:num w:numId="27">
    <w:abstractNumId w:val="27"/>
  </w:num>
  <w:num w:numId="28">
    <w:abstractNumId w:val="17"/>
  </w:num>
  <w:num w:numId="29">
    <w:abstractNumId w:val="42"/>
  </w:num>
  <w:num w:numId="30">
    <w:abstractNumId w:val="3"/>
  </w:num>
  <w:num w:numId="31">
    <w:abstractNumId w:val="9"/>
  </w:num>
  <w:num w:numId="32">
    <w:abstractNumId w:val="60"/>
  </w:num>
  <w:num w:numId="33">
    <w:abstractNumId w:val="57"/>
  </w:num>
  <w:num w:numId="34">
    <w:abstractNumId w:val="40"/>
  </w:num>
  <w:num w:numId="35">
    <w:abstractNumId w:val="46"/>
  </w:num>
  <w:num w:numId="36">
    <w:abstractNumId w:val="73"/>
  </w:num>
  <w:num w:numId="37">
    <w:abstractNumId w:val="51"/>
  </w:num>
  <w:num w:numId="38">
    <w:abstractNumId w:val="29"/>
  </w:num>
  <w:num w:numId="39">
    <w:abstractNumId w:val="48"/>
  </w:num>
  <w:num w:numId="40">
    <w:abstractNumId w:val="35"/>
  </w:num>
  <w:num w:numId="41">
    <w:abstractNumId w:val="69"/>
  </w:num>
  <w:num w:numId="42">
    <w:abstractNumId w:val="5"/>
  </w:num>
  <w:num w:numId="43">
    <w:abstractNumId w:val="22"/>
  </w:num>
  <w:num w:numId="44">
    <w:abstractNumId w:val="33"/>
  </w:num>
  <w:num w:numId="45">
    <w:abstractNumId w:val="10"/>
  </w:num>
  <w:num w:numId="46">
    <w:abstractNumId w:val="34"/>
  </w:num>
  <w:num w:numId="47">
    <w:abstractNumId w:val="15"/>
  </w:num>
  <w:num w:numId="48">
    <w:abstractNumId w:val="13"/>
  </w:num>
  <w:num w:numId="49">
    <w:abstractNumId w:val="67"/>
  </w:num>
  <w:num w:numId="50">
    <w:abstractNumId w:val="14"/>
  </w:num>
  <w:num w:numId="51">
    <w:abstractNumId w:val="64"/>
  </w:num>
  <w:num w:numId="52">
    <w:abstractNumId w:val="16"/>
  </w:num>
  <w:num w:numId="53">
    <w:abstractNumId w:val="63"/>
  </w:num>
  <w:num w:numId="54">
    <w:abstractNumId w:val="68"/>
  </w:num>
  <w:num w:numId="55">
    <w:abstractNumId w:val="65"/>
  </w:num>
  <w:num w:numId="56">
    <w:abstractNumId w:val="23"/>
  </w:num>
  <w:num w:numId="57">
    <w:abstractNumId w:val="41"/>
  </w:num>
  <w:num w:numId="58">
    <w:abstractNumId w:val="58"/>
  </w:num>
  <w:num w:numId="59">
    <w:abstractNumId w:val="56"/>
  </w:num>
  <w:num w:numId="60">
    <w:abstractNumId w:val="55"/>
  </w:num>
  <w:num w:numId="61">
    <w:abstractNumId w:val="72"/>
  </w:num>
  <w:num w:numId="62">
    <w:abstractNumId w:val="11"/>
  </w:num>
  <w:num w:numId="63">
    <w:abstractNumId w:val="12"/>
  </w:num>
  <w:num w:numId="64">
    <w:abstractNumId w:val="70"/>
  </w:num>
  <w:num w:numId="65">
    <w:abstractNumId w:val="39"/>
  </w:num>
  <w:num w:numId="66">
    <w:abstractNumId w:val="47"/>
  </w:num>
  <w:num w:numId="67">
    <w:abstractNumId w:val="44"/>
  </w:num>
  <w:num w:numId="68">
    <w:abstractNumId w:val="26"/>
  </w:num>
  <w:num w:numId="69">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0"/>
  </w:num>
  <w:num w:numId="71">
    <w:abstractNumId w:val="6"/>
  </w:num>
  <w:num w:numId="72">
    <w:abstractNumId w:val="21"/>
  </w:num>
  <w:num w:numId="73">
    <w:abstractNumId w:val="52"/>
  </w:num>
  <w:num w:numId="74">
    <w:abstractNumId w:val="4"/>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265A"/>
    <w:rsid w:val="00005492"/>
    <w:rsid w:val="00024828"/>
    <w:rsid w:val="0002724B"/>
    <w:rsid w:val="00033AE1"/>
    <w:rsid w:val="00037ADB"/>
    <w:rsid w:val="00042789"/>
    <w:rsid w:val="00042B4D"/>
    <w:rsid w:val="000440B6"/>
    <w:rsid w:val="0004430C"/>
    <w:rsid w:val="000454C3"/>
    <w:rsid w:val="00046CBA"/>
    <w:rsid w:val="000503C8"/>
    <w:rsid w:val="00050FBA"/>
    <w:rsid w:val="0005138D"/>
    <w:rsid w:val="00054E7E"/>
    <w:rsid w:val="00055472"/>
    <w:rsid w:val="00057012"/>
    <w:rsid w:val="0006070C"/>
    <w:rsid w:val="00066310"/>
    <w:rsid w:val="000716E9"/>
    <w:rsid w:val="00077936"/>
    <w:rsid w:val="0008174F"/>
    <w:rsid w:val="0008293B"/>
    <w:rsid w:val="0009141F"/>
    <w:rsid w:val="00092A7B"/>
    <w:rsid w:val="0009795F"/>
    <w:rsid w:val="000A400E"/>
    <w:rsid w:val="000A4CDD"/>
    <w:rsid w:val="000B20ED"/>
    <w:rsid w:val="000B714E"/>
    <w:rsid w:val="000C33BA"/>
    <w:rsid w:val="000D0F47"/>
    <w:rsid w:val="000D1AC6"/>
    <w:rsid w:val="000D5FA3"/>
    <w:rsid w:val="000E3293"/>
    <w:rsid w:val="000E408A"/>
    <w:rsid w:val="000E6204"/>
    <w:rsid w:val="000F4696"/>
    <w:rsid w:val="00107D28"/>
    <w:rsid w:val="00111050"/>
    <w:rsid w:val="00113A50"/>
    <w:rsid w:val="00117E7C"/>
    <w:rsid w:val="00123879"/>
    <w:rsid w:val="00124685"/>
    <w:rsid w:val="00127F7F"/>
    <w:rsid w:val="00135A83"/>
    <w:rsid w:val="00137E6B"/>
    <w:rsid w:val="0015019C"/>
    <w:rsid w:val="00177471"/>
    <w:rsid w:val="001834E8"/>
    <w:rsid w:val="001840B9"/>
    <w:rsid w:val="00190C4C"/>
    <w:rsid w:val="001979D6"/>
    <w:rsid w:val="001A0EEC"/>
    <w:rsid w:val="001A2CDF"/>
    <w:rsid w:val="001A4E2B"/>
    <w:rsid w:val="001A744D"/>
    <w:rsid w:val="001B1057"/>
    <w:rsid w:val="001B5555"/>
    <w:rsid w:val="001B5659"/>
    <w:rsid w:val="001C1242"/>
    <w:rsid w:val="001C3494"/>
    <w:rsid w:val="001C5C20"/>
    <w:rsid w:val="001C79F6"/>
    <w:rsid w:val="001D144E"/>
    <w:rsid w:val="001E1B1E"/>
    <w:rsid w:val="00207E1E"/>
    <w:rsid w:val="0021099A"/>
    <w:rsid w:val="002130D1"/>
    <w:rsid w:val="002134FB"/>
    <w:rsid w:val="00220077"/>
    <w:rsid w:val="00220A66"/>
    <w:rsid w:val="00225000"/>
    <w:rsid w:val="0023094F"/>
    <w:rsid w:val="00231600"/>
    <w:rsid w:val="00233A36"/>
    <w:rsid w:val="002363FD"/>
    <w:rsid w:val="00240605"/>
    <w:rsid w:val="00242856"/>
    <w:rsid w:val="00243D6F"/>
    <w:rsid w:val="002453D0"/>
    <w:rsid w:val="00247E8A"/>
    <w:rsid w:val="00251F00"/>
    <w:rsid w:val="00254D48"/>
    <w:rsid w:val="0025586C"/>
    <w:rsid w:val="00256EB5"/>
    <w:rsid w:val="002676C0"/>
    <w:rsid w:val="00273913"/>
    <w:rsid w:val="00277466"/>
    <w:rsid w:val="00282350"/>
    <w:rsid w:val="00282410"/>
    <w:rsid w:val="00283E2D"/>
    <w:rsid w:val="00285927"/>
    <w:rsid w:val="00285E82"/>
    <w:rsid w:val="002947FD"/>
    <w:rsid w:val="00295BD1"/>
    <w:rsid w:val="002A1808"/>
    <w:rsid w:val="002A1B56"/>
    <w:rsid w:val="002A3D48"/>
    <w:rsid w:val="002A5DE2"/>
    <w:rsid w:val="002B0E0E"/>
    <w:rsid w:val="002B1219"/>
    <w:rsid w:val="002C298B"/>
    <w:rsid w:val="002C2D5A"/>
    <w:rsid w:val="002C5C92"/>
    <w:rsid w:val="002C5DFE"/>
    <w:rsid w:val="002D07BE"/>
    <w:rsid w:val="002D1F0D"/>
    <w:rsid w:val="002D2FDB"/>
    <w:rsid w:val="002D524F"/>
    <w:rsid w:val="002D6EA9"/>
    <w:rsid w:val="002E0A43"/>
    <w:rsid w:val="002E44F4"/>
    <w:rsid w:val="002E55C6"/>
    <w:rsid w:val="002E7879"/>
    <w:rsid w:val="002F441C"/>
    <w:rsid w:val="002F6AD2"/>
    <w:rsid w:val="0030160D"/>
    <w:rsid w:val="00305E17"/>
    <w:rsid w:val="003065C4"/>
    <w:rsid w:val="00306646"/>
    <w:rsid w:val="00311263"/>
    <w:rsid w:val="00312EDE"/>
    <w:rsid w:val="0032035E"/>
    <w:rsid w:val="00320A51"/>
    <w:rsid w:val="003234AB"/>
    <w:rsid w:val="00325A56"/>
    <w:rsid w:val="00333560"/>
    <w:rsid w:val="003336AF"/>
    <w:rsid w:val="00337B19"/>
    <w:rsid w:val="00340195"/>
    <w:rsid w:val="003436BE"/>
    <w:rsid w:val="00343CE3"/>
    <w:rsid w:val="0034454D"/>
    <w:rsid w:val="003631A6"/>
    <w:rsid w:val="003640C1"/>
    <w:rsid w:val="003753A8"/>
    <w:rsid w:val="003774E7"/>
    <w:rsid w:val="00381288"/>
    <w:rsid w:val="00382B06"/>
    <w:rsid w:val="003840B4"/>
    <w:rsid w:val="00392219"/>
    <w:rsid w:val="00392D73"/>
    <w:rsid w:val="003973DA"/>
    <w:rsid w:val="003A16F3"/>
    <w:rsid w:val="003A7FA5"/>
    <w:rsid w:val="003B3882"/>
    <w:rsid w:val="003B5259"/>
    <w:rsid w:val="003C5566"/>
    <w:rsid w:val="003D4D3A"/>
    <w:rsid w:val="003D6AE4"/>
    <w:rsid w:val="003E7D66"/>
    <w:rsid w:val="003F0B0F"/>
    <w:rsid w:val="003F7F19"/>
    <w:rsid w:val="00407F56"/>
    <w:rsid w:val="00410AB0"/>
    <w:rsid w:val="004231CD"/>
    <w:rsid w:val="00424CE3"/>
    <w:rsid w:val="00425084"/>
    <w:rsid w:val="0042583F"/>
    <w:rsid w:val="004329B2"/>
    <w:rsid w:val="004542CC"/>
    <w:rsid w:val="00457173"/>
    <w:rsid w:val="004625FA"/>
    <w:rsid w:val="00467D17"/>
    <w:rsid w:val="00476A48"/>
    <w:rsid w:val="00480C78"/>
    <w:rsid w:val="00482154"/>
    <w:rsid w:val="00483D1B"/>
    <w:rsid w:val="00486885"/>
    <w:rsid w:val="00487351"/>
    <w:rsid w:val="00490F76"/>
    <w:rsid w:val="004B449B"/>
    <w:rsid w:val="004B6244"/>
    <w:rsid w:val="004C01D9"/>
    <w:rsid w:val="004C2B33"/>
    <w:rsid w:val="004D1537"/>
    <w:rsid w:val="004D380C"/>
    <w:rsid w:val="004D69C0"/>
    <w:rsid w:val="004E00EF"/>
    <w:rsid w:val="004E4F65"/>
    <w:rsid w:val="004F4760"/>
    <w:rsid w:val="004F4D46"/>
    <w:rsid w:val="005006C0"/>
    <w:rsid w:val="005055D9"/>
    <w:rsid w:val="00514AF5"/>
    <w:rsid w:val="00514EB6"/>
    <w:rsid w:val="00516659"/>
    <w:rsid w:val="00532385"/>
    <w:rsid w:val="00536638"/>
    <w:rsid w:val="00544E42"/>
    <w:rsid w:val="00545CE7"/>
    <w:rsid w:val="0054715C"/>
    <w:rsid w:val="00550D77"/>
    <w:rsid w:val="005559CE"/>
    <w:rsid w:val="0055754B"/>
    <w:rsid w:val="005634EC"/>
    <w:rsid w:val="0056542E"/>
    <w:rsid w:val="0057561C"/>
    <w:rsid w:val="005773DC"/>
    <w:rsid w:val="00595226"/>
    <w:rsid w:val="005A05DA"/>
    <w:rsid w:val="005B3A03"/>
    <w:rsid w:val="005C265A"/>
    <w:rsid w:val="005C2C5F"/>
    <w:rsid w:val="005C35D2"/>
    <w:rsid w:val="005C37E8"/>
    <w:rsid w:val="005C37F9"/>
    <w:rsid w:val="005C598F"/>
    <w:rsid w:val="005C67E8"/>
    <w:rsid w:val="005D1FDD"/>
    <w:rsid w:val="005D2883"/>
    <w:rsid w:val="005D57BF"/>
    <w:rsid w:val="005D6BBA"/>
    <w:rsid w:val="005E265F"/>
    <w:rsid w:val="005F4BEF"/>
    <w:rsid w:val="005F4E45"/>
    <w:rsid w:val="005F57C3"/>
    <w:rsid w:val="00601689"/>
    <w:rsid w:val="00604528"/>
    <w:rsid w:val="00611FBD"/>
    <w:rsid w:val="006161ED"/>
    <w:rsid w:val="0062375F"/>
    <w:rsid w:val="00630208"/>
    <w:rsid w:val="006343D3"/>
    <w:rsid w:val="00640EB5"/>
    <w:rsid w:val="0064157F"/>
    <w:rsid w:val="0064307F"/>
    <w:rsid w:val="00643688"/>
    <w:rsid w:val="006442C1"/>
    <w:rsid w:val="00672744"/>
    <w:rsid w:val="00674FBD"/>
    <w:rsid w:val="00680634"/>
    <w:rsid w:val="00681B88"/>
    <w:rsid w:val="0068525D"/>
    <w:rsid w:val="006863D7"/>
    <w:rsid w:val="00687E19"/>
    <w:rsid w:val="006959EF"/>
    <w:rsid w:val="006A0679"/>
    <w:rsid w:val="006B1B2D"/>
    <w:rsid w:val="006C0140"/>
    <w:rsid w:val="006C35DA"/>
    <w:rsid w:val="006C5E9F"/>
    <w:rsid w:val="006C7397"/>
    <w:rsid w:val="006D2056"/>
    <w:rsid w:val="006D25AA"/>
    <w:rsid w:val="006D6D72"/>
    <w:rsid w:val="006D7A16"/>
    <w:rsid w:val="006D7BBB"/>
    <w:rsid w:val="006E18B6"/>
    <w:rsid w:val="006E3619"/>
    <w:rsid w:val="006E4C7E"/>
    <w:rsid w:val="006E601D"/>
    <w:rsid w:val="006F1831"/>
    <w:rsid w:val="006F33D7"/>
    <w:rsid w:val="006F4C8D"/>
    <w:rsid w:val="007059D1"/>
    <w:rsid w:val="007075EF"/>
    <w:rsid w:val="0071282E"/>
    <w:rsid w:val="007133C6"/>
    <w:rsid w:val="00720379"/>
    <w:rsid w:val="007206EE"/>
    <w:rsid w:val="00722173"/>
    <w:rsid w:val="00725CAC"/>
    <w:rsid w:val="00725EA5"/>
    <w:rsid w:val="00741AF1"/>
    <w:rsid w:val="0074687F"/>
    <w:rsid w:val="007468B7"/>
    <w:rsid w:val="00750329"/>
    <w:rsid w:val="00750494"/>
    <w:rsid w:val="00750A69"/>
    <w:rsid w:val="007569F0"/>
    <w:rsid w:val="00756EE1"/>
    <w:rsid w:val="00757902"/>
    <w:rsid w:val="00763DE8"/>
    <w:rsid w:val="007650E3"/>
    <w:rsid w:val="00766FA0"/>
    <w:rsid w:val="00774078"/>
    <w:rsid w:val="00775002"/>
    <w:rsid w:val="007813B4"/>
    <w:rsid w:val="007820B9"/>
    <w:rsid w:val="00782E57"/>
    <w:rsid w:val="00786F7A"/>
    <w:rsid w:val="00787E5F"/>
    <w:rsid w:val="00795689"/>
    <w:rsid w:val="00795C56"/>
    <w:rsid w:val="007967CE"/>
    <w:rsid w:val="007A0F02"/>
    <w:rsid w:val="007A7C13"/>
    <w:rsid w:val="007B2D23"/>
    <w:rsid w:val="007B3F13"/>
    <w:rsid w:val="007B4D5F"/>
    <w:rsid w:val="007C3F71"/>
    <w:rsid w:val="007C7913"/>
    <w:rsid w:val="007D5F8C"/>
    <w:rsid w:val="007E0655"/>
    <w:rsid w:val="007E19A1"/>
    <w:rsid w:val="007E2CEF"/>
    <w:rsid w:val="007E2DA0"/>
    <w:rsid w:val="007E649A"/>
    <w:rsid w:val="007F0807"/>
    <w:rsid w:val="007F2EA5"/>
    <w:rsid w:val="00810526"/>
    <w:rsid w:val="00811F1E"/>
    <w:rsid w:val="00812C0B"/>
    <w:rsid w:val="00817CBC"/>
    <w:rsid w:val="00820ECF"/>
    <w:rsid w:val="0082115F"/>
    <w:rsid w:val="00862AFC"/>
    <w:rsid w:val="0086661C"/>
    <w:rsid w:val="00866F06"/>
    <w:rsid w:val="0087247F"/>
    <w:rsid w:val="00874D61"/>
    <w:rsid w:val="00876C18"/>
    <w:rsid w:val="00880CBA"/>
    <w:rsid w:val="008844CF"/>
    <w:rsid w:val="0089092D"/>
    <w:rsid w:val="008A0980"/>
    <w:rsid w:val="008A2D25"/>
    <w:rsid w:val="008A3A5E"/>
    <w:rsid w:val="008A44D2"/>
    <w:rsid w:val="008B467A"/>
    <w:rsid w:val="008B4B8E"/>
    <w:rsid w:val="008B5DDB"/>
    <w:rsid w:val="008C1A92"/>
    <w:rsid w:val="008C5A15"/>
    <w:rsid w:val="008D0CCB"/>
    <w:rsid w:val="008D5E90"/>
    <w:rsid w:val="008D7CB0"/>
    <w:rsid w:val="008E1DE7"/>
    <w:rsid w:val="008E275D"/>
    <w:rsid w:val="008E5BCF"/>
    <w:rsid w:val="008F4D5A"/>
    <w:rsid w:val="008F7462"/>
    <w:rsid w:val="00912951"/>
    <w:rsid w:val="0091482E"/>
    <w:rsid w:val="009150B8"/>
    <w:rsid w:val="009213E8"/>
    <w:rsid w:val="009220C7"/>
    <w:rsid w:val="0092402B"/>
    <w:rsid w:val="00931AC5"/>
    <w:rsid w:val="00933642"/>
    <w:rsid w:val="00960C08"/>
    <w:rsid w:val="00960D54"/>
    <w:rsid w:val="00973EA8"/>
    <w:rsid w:val="00976766"/>
    <w:rsid w:val="009771F5"/>
    <w:rsid w:val="00981055"/>
    <w:rsid w:val="009828D8"/>
    <w:rsid w:val="0099285D"/>
    <w:rsid w:val="00995C3A"/>
    <w:rsid w:val="00996969"/>
    <w:rsid w:val="009B13B4"/>
    <w:rsid w:val="009B30A2"/>
    <w:rsid w:val="009B40EB"/>
    <w:rsid w:val="009D3C64"/>
    <w:rsid w:val="009D7CDC"/>
    <w:rsid w:val="009E13DE"/>
    <w:rsid w:val="009E2877"/>
    <w:rsid w:val="009E43CE"/>
    <w:rsid w:val="009F5619"/>
    <w:rsid w:val="009F69BA"/>
    <w:rsid w:val="00A10330"/>
    <w:rsid w:val="00A1093D"/>
    <w:rsid w:val="00A12912"/>
    <w:rsid w:val="00A14CE0"/>
    <w:rsid w:val="00A22F23"/>
    <w:rsid w:val="00A23555"/>
    <w:rsid w:val="00A24142"/>
    <w:rsid w:val="00A25C01"/>
    <w:rsid w:val="00A27852"/>
    <w:rsid w:val="00A30835"/>
    <w:rsid w:val="00A3158B"/>
    <w:rsid w:val="00A36918"/>
    <w:rsid w:val="00A36E56"/>
    <w:rsid w:val="00A421B0"/>
    <w:rsid w:val="00A43275"/>
    <w:rsid w:val="00A51E9D"/>
    <w:rsid w:val="00A51F16"/>
    <w:rsid w:val="00A56098"/>
    <w:rsid w:val="00A56938"/>
    <w:rsid w:val="00A6330A"/>
    <w:rsid w:val="00A63549"/>
    <w:rsid w:val="00A754F1"/>
    <w:rsid w:val="00A775F8"/>
    <w:rsid w:val="00A818C5"/>
    <w:rsid w:val="00A833BC"/>
    <w:rsid w:val="00A90258"/>
    <w:rsid w:val="00A94EAD"/>
    <w:rsid w:val="00A965D4"/>
    <w:rsid w:val="00A968EF"/>
    <w:rsid w:val="00A97D85"/>
    <w:rsid w:val="00AA0B66"/>
    <w:rsid w:val="00AA4617"/>
    <w:rsid w:val="00AA5CB5"/>
    <w:rsid w:val="00AA6F5B"/>
    <w:rsid w:val="00AA72AC"/>
    <w:rsid w:val="00AB5047"/>
    <w:rsid w:val="00AB539F"/>
    <w:rsid w:val="00AC431D"/>
    <w:rsid w:val="00AD201C"/>
    <w:rsid w:val="00AD30ED"/>
    <w:rsid w:val="00AD3C6C"/>
    <w:rsid w:val="00AD49C4"/>
    <w:rsid w:val="00AD4C55"/>
    <w:rsid w:val="00AE0D91"/>
    <w:rsid w:val="00AE342F"/>
    <w:rsid w:val="00AE6532"/>
    <w:rsid w:val="00AF0F30"/>
    <w:rsid w:val="00AF0F8B"/>
    <w:rsid w:val="00AF4CBC"/>
    <w:rsid w:val="00AF6464"/>
    <w:rsid w:val="00B00FA1"/>
    <w:rsid w:val="00B039B1"/>
    <w:rsid w:val="00B13554"/>
    <w:rsid w:val="00B20FFA"/>
    <w:rsid w:val="00B310BE"/>
    <w:rsid w:val="00B4073E"/>
    <w:rsid w:val="00B44589"/>
    <w:rsid w:val="00B511F5"/>
    <w:rsid w:val="00B5420A"/>
    <w:rsid w:val="00B54D17"/>
    <w:rsid w:val="00B6527A"/>
    <w:rsid w:val="00B72C1D"/>
    <w:rsid w:val="00B75C4E"/>
    <w:rsid w:val="00B75C95"/>
    <w:rsid w:val="00B76E01"/>
    <w:rsid w:val="00B77CBA"/>
    <w:rsid w:val="00B86E07"/>
    <w:rsid w:val="00BA261E"/>
    <w:rsid w:val="00BA4683"/>
    <w:rsid w:val="00BA4765"/>
    <w:rsid w:val="00BA4D9A"/>
    <w:rsid w:val="00BA7779"/>
    <w:rsid w:val="00BB0E44"/>
    <w:rsid w:val="00BB2A3B"/>
    <w:rsid w:val="00BB7E7D"/>
    <w:rsid w:val="00BC3B77"/>
    <w:rsid w:val="00BC4F17"/>
    <w:rsid w:val="00BD146A"/>
    <w:rsid w:val="00BD1925"/>
    <w:rsid w:val="00BD6287"/>
    <w:rsid w:val="00BD67E1"/>
    <w:rsid w:val="00BD73C7"/>
    <w:rsid w:val="00BE333B"/>
    <w:rsid w:val="00BE4BD6"/>
    <w:rsid w:val="00BE53C1"/>
    <w:rsid w:val="00BF2625"/>
    <w:rsid w:val="00BF3409"/>
    <w:rsid w:val="00BF5E7C"/>
    <w:rsid w:val="00BF5FCE"/>
    <w:rsid w:val="00BF6386"/>
    <w:rsid w:val="00BF67C7"/>
    <w:rsid w:val="00BF7D19"/>
    <w:rsid w:val="00C020E2"/>
    <w:rsid w:val="00C03B6B"/>
    <w:rsid w:val="00C10C05"/>
    <w:rsid w:val="00C14BF2"/>
    <w:rsid w:val="00C20DB7"/>
    <w:rsid w:val="00C21C2A"/>
    <w:rsid w:val="00C22896"/>
    <w:rsid w:val="00C23B90"/>
    <w:rsid w:val="00C2453C"/>
    <w:rsid w:val="00C2611A"/>
    <w:rsid w:val="00C26D67"/>
    <w:rsid w:val="00C26F48"/>
    <w:rsid w:val="00C30D92"/>
    <w:rsid w:val="00C3183A"/>
    <w:rsid w:val="00C31F4E"/>
    <w:rsid w:val="00C359F4"/>
    <w:rsid w:val="00C36A55"/>
    <w:rsid w:val="00C37AFC"/>
    <w:rsid w:val="00C51B47"/>
    <w:rsid w:val="00C53E28"/>
    <w:rsid w:val="00C54E7D"/>
    <w:rsid w:val="00C552E9"/>
    <w:rsid w:val="00C57674"/>
    <w:rsid w:val="00C60A0D"/>
    <w:rsid w:val="00C73BBB"/>
    <w:rsid w:val="00C73FF1"/>
    <w:rsid w:val="00C74374"/>
    <w:rsid w:val="00C75732"/>
    <w:rsid w:val="00C75F3A"/>
    <w:rsid w:val="00C76C6A"/>
    <w:rsid w:val="00C833DE"/>
    <w:rsid w:val="00C85CA4"/>
    <w:rsid w:val="00C86E19"/>
    <w:rsid w:val="00C92BD1"/>
    <w:rsid w:val="00C93B1C"/>
    <w:rsid w:val="00C95156"/>
    <w:rsid w:val="00C956DB"/>
    <w:rsid w:val="00C965D2"/>
    <w:rsid w:val="00CA28C9"/>
    <w:rsid w:val="00CB1780"/>
    <w:rsid w:val="00CB1ACD"/>
    <w:rsid w:val="00CB2042"/>
    <w:rsid w:val="00CB5738"/>
    <w:rsid w:val="00CC2699"/>
    <w:rsid w:val="00CC6C44"/>
    <w:rsid w:val="00CD6890"/>
    <w:rsid w:val="00CE0C7D"/>
    <w:rsid w:val="00CF0395"/>
    <w:rsid w:val="00CF1193"/>
    <w:rsid w:val="00CF131A"/>
    <w:rsid w:val="00CF44DA"/>
    <w:rsid w:val="00CF68BA"/>
    <w:rsid w:val="00CF745F"/>
    <w:rsid w:val="00D01ABD"/>
    <w:rsid w:val="00D05A99"/>
    <w:rsid w:val="00D17CD3"/>
    <w:rsid w:val="00D20426"/>
    <w:rsid w:val="00D208BE"/>
    <w:rsid w:val="00D246A1"/>
    <w:rsid w:val="00D259AA"/>
    <w:rsid w:val="00D332F0"/>
    <w:rsid w:val="00D34C31"/>
    <w:rsid w:val="00D4492E"/>
    <w:rsid w:val="00D44994"/>
    <w:rsid w:val="00D54E01"/>
    <w:rsid w:val="00D55EE1"/>
    <w:rsid w:val="00D650DB"/>
    <w:rsid w:val="00D7285B"/>
    <w:rsid w:val="00D84CAE"/>
    <w:rsid w:val="00D86859"/>
    <w:rsid w:val="00D96604"/>
    <w:rsid w:val="00DB0986"/>
    <w:rsid w:val="00DB1570"/>
    <w:rsid w:val="00DB1BCB"/>
    <w:rsid w:val="00DC13FD"/>
    <w:rsid w:val="00DC2DCF"/>
    <w:rsid w:val="00DC2F50"/>
    <w:rsid w:val="00DC53A1"/>
    <w:rsid w:val="00DC544A"/>
    <w:rsid w:val="00DD15A2"/>
    <w:rsid w:val="00DD362E"/>
    <w:rsid w:val="00DE0905"/>
    <w:rsid w:val="00DE0ECB"/>
    <w:rsid w:val="00DE11D0"/>
    <w:rsid w:val="00DE2A1B"/>
    <w:rsid w:val="00DE572A"/>
    <w:rsid w:val="00DE5905"/>
    <w:rsid w:val="00DF367D"/>
    <w:rsid w:val="00DF66DD"/>
    <w:rsid w:val="00DF6D81"/>
    <w:rsid w:val="00E00EC1"/>
    <w:rsid w:val="00E06F6C"/>
    <w:rsid w:val="00E0711F"/>
    <w:rsid w:val="00E1003D"/>
    <w:rsid w:val="00E11ED9"/>
    <w:rsid w:val="00E13354"/>
    <w:rsid w:val="00E1501F"/>
    <w:rsid w:val="00E16422"/>
    <w:rsid w:val="00E20F45"/>
    <w:rsid w:val="00E2500F"/>
    <w:rsid w:val="00E41F8B"/>
    <w:rsid w:val="00E423B5"/>
    <w:rsid w:val="00E423E5"/>
    <w:rsid w:val="00E45571"/>
    <w:rsid w:val="00E4562A"/>
    <w:rsid w:val="00E47C34"/>
    <w:rsid w:val="00E54A21"/>
    <w:rsid w:val="00E56C25"/>
    <w:rsid w:val="00E629D5"/>
    <w:rsid w:val="00E64113"/>
    <w:rsid w:val="00E7655C"/>
    <w:rsid w:val="00E8295B"/>
    <w:rsid w:val="00E8571E"/>
    <w:rsid w:val="00EA1524"/>
    <w:rsid w:val="00EB0516"/>
    <w:rsid w:val="00EB72EB"/>
    <w:rsid w:val="00ED0ECD"/>
    <w:rsid w:val="00ED0ED6"/>
    <w:rsid w:val="00ED3E66"/>
    <w:rsid w:val="00ED5D02"/>
    <w:rsid w:val="00EE5F99"/>
    <w:rsid w:val="00EF3D36"/>
    <w:rsid w:val="00EF6599"/>
    <w:rsid w:val="00F01A74"/>
    <w:rsid w:val="00F04032"/>
    <w:rsid w:val="00F10471"/>
    <w:rsid w:val="00F11BF2"/>
    <w:rsid w:val="00F12082"/>
    <w:rsid w:val="00F15440"/>
    <w:rsid w:val="00F1684B"/>
    <w:rsid w:val="00F25B35"/>
    <w:rsid w:val="00F25FA7"/>
    <w:rsid w:val="00F328F1"/>
    <w:rsid w:val="00F36924"/>
    <w:rsid w:val="00F40E42"/>
    <w:rsid w:val="00F452B7"/>
    <w:rsid w:val="00F476F4"/>
    <w:rsid w:val="00F55059"/>
    <w:rsid w:val="00F674E3"/>
    <w:rsid w:val="00F71B8C"/>
    <w:rsid w:val="00F83150"/>
    <w:rsid w:val="00F8446F"/>
    <w:rsid w:val="00F86444"/>
    <w:rsid w:val="00F86C86"/>
    <w:rsid w:val="00F87442"/>
    <w:rsid w:val="00F9666E"/>
    <w:rsid w:val="00FA69D2"/>
    <w:rsid w:val="00FB2BE5"/>
    <w:rsid w:val="00FB59FC"/>
    <w:rsid w:val="00FC1C0A"/>
    <w:rsid w:val="00FC560B"/>
    <w:rsid w:val="00FC7953"/>
    <w:rsid w:val="00FD0EB1"/>
    <w:rsid w:val="00FE670D"/>
    <w:rsid w:val="00FE6F00"/>
    <w:rsid w:val="00FE728B"/>
    <w:rsid w:val="00FF12A1"/>
    <w:rsid w:val="00FF276F"/>
    <w:rsid w:val="00FF4FD3"/>
    <w:rsid w:val="00FF5849"/>
    <w:rsid w:val="00FF7A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247F"/>
    <w:rPr>
      <w:rFonts w:ascii="Century" w:hAnsi="Century"/>
      <w:szCs w:val="18"/>
    </w:rPr>
  </w:style>
  <w:style w:type="paragraph" w:styleId="Heading1">
    <w:name w:val="heading 1"/>
    <w:basedOn w:val="Normal"/>
    <w:next w:val="Normal"/>
    <w:link w:val="Heading1Char"/>
    <w:uiPriority w:val="9"/>
    <w:qFormat/>
    <w:rsid w:val="006D7BBB"/>
    <w:pPr>
      <w:keepNext/>
      <w:keepLines/>
      <w:numPr>
        <w:numId w:val="38"/>
      </w:numPr>
      <w:spacing w:before="480" w:after="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C74374"/>
    <w:pPr>
      <w:keepNext/>
      <w:keepLines/>
      <w:numPr>
        <w:ilvl w:val="1"/>
        <w:numId w:val="38"/>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D7BBB"/>
    <w:pPr>
      <w:keepNext/>
      <w:keepLines/>
      <w:numPr>
        <w:ilvl w:val="2"/>
        <w:numId w:val="38"/>
      </w:numPr>
      <w:spacing w:before="200" w:after="0"/>
      <w:outlineLvl w:val="2"/>
    </w:pPr>
    <w:rPr>
      <w:rFonts w:asciiTheme="majorHAnsi" w:eastAsiaTheme="majorEastAsia" w:hAnsiTheme="majorHAnsi" w:cstheme="majorBidi"/>
      <w:bCs/>
      <w:color w:val="4F81BD" w:themeColor="accent1"/>
      <w:sz w:val="24"/>
    </w:rPr>
  </w:style>
  <w:style w:type="paragraph" w:styleId="Heading4">
    <w:name w:val="heading 4"/>
    <w:basedOn w:val="Normal"/>
    <w:next w:val="Normal"/>
    <w:link w:val="Heading4Char"/>
    <w:uiPriority w:val="9"/>
    <w:unhideWhenUsed/>
    <w:qFormat/>
    <w:rsid w:val="00DE572A"/>
    <w:pPr>
      <w:keepNext/>
      <w:keepLines/>
      <w:numPr>
        <w:ilvl w:val="3"/>
        <w:numId w:val="3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31600"/>
    <w:pPr>
      <w:keepNext/>
      <w:keepLines/>
      <w:numPr>
        <w:ilvl w:val="4"/>
        <w:numId w:val="3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31600"/>
    <w:pPr>
      <w:keepNext/>
      <w:keepLines/>
      <w:numPr>
        <w:ilvl w:val="5"/>
        <w:numId w:val="3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3160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3160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3160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265A"/>
    <w:pPr>
      <w:ind w:left="720"/>
      <w:contextualSpacing/>
    </w:pPr>
  </w:style>
  <w:style w:type="character" w:styleId="Hyperlink">
    <w:name w:val="Hyperlink"/>
    <w:basedOn w:val="DefaultParagraphFont"/>
    <w:uiPriority w:val="99"/>
    <w:unhideWhenUsed/>
    <w:rsid w:val="005C265A"/>
    <w:rPr>
      <w:color w:val="0000FF" w:themeColor="hyperlink"/>
      <w:u w:val="single"/>
    </w:rPr>
  </w:style>
  <w:style w:type="paragraph" w:styleId="BalloonText">
    <w:name w:val="Balloon Text"/>
    <w:basedOn w:val="Normal"/>
    <w:link w:val="BalloonTextChar"/>
    <w:uiPriority w:val="99"/>
    <w:semiHidden/>
    <w:unhideWhenUsed/>
    <w:rsid w:val="00FF58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5849"/>
    <w:rPr>
      <w:rFonts w:ascii="Tahoma" w:hAnsi="Tahoma" w:cs="Tahoma"/>
      <w:sz w:val="16"/>
      <w:szCs w:val="16"/>
    </w:rPr>
  </w:style>
  <w:style w:type="character" w:customStyle="1" w:styleId="Heading1Char">
    <w:name w:val="Heading 1 Char"/>
    <w:basedOn w:val="DefaultParagraphFont"/>
    <w:link w:val="Heading1"/>
    <w:uiPriority w:val="9"/>
    <w:rsid w:val="006D7BBB"/>
    <w:rPr>
      <w:rFonts w:asciiTheme="majorHAnsi" w:eastAsiaTheme="majorEastAsia" w:hAnsiTheme="majorHAnsi" w:cstheme="majorBidi"/>
      <w:b/>
      <w:bCs/>
      <w:color w:val="365F91" w:themeColor="accent1" w:themeShade="BF"/>
      <w:sz w:val="32"/>
      <w:szCs w:val="28"/>
    </w:rPr>
  </w:style>
  <w:style w:type="paragraph" w:styleId="TOCHeading">
    <w:name w:val="TOC Heading"/>
    <w:basedOn w:val="Heading1"/>
    <w:next w:val="Normal"/>
    <w:uiPriority w:val="39"/>
    <w:unhideWhenUsed/>
    <w:qFormat/>
    <w:rsid w:val="00A775F8"/>
    <w:pPr>
      <w:outlineLvl w:val="9"/>
    </w:pPr>
    <w:rPr>
      <w:lang w:eastAsia="ja-JP"/>
    </w:rPr>
  </w:style>
  <w:style w:type="paragraph" w:styleId="Subtitle">
    <w:name w:val="Subtitle"/>
    <w:basedOn w:val="Normal"/>
    <w:next w:val="Normal"/>
    <w:link w:val="SubtitleChar"/>
    <w:uiPriority w:val="11"/>
    <w:qFormat/>
    <w:rsid w:val="00A775F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A775F8"/>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C7437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D7BBB"/>
    <w:rPr>
      <w:rFonts w:asciiTheme="majorHAnsi" w:eastAsiaTheme="majorEastAsia" w:hAnsiTheme="majorHAnsi" w:cstheme="majorBidi"/>
      <w:bCs/>
      <w:color w:val="4F81BD" w:themeColor="accent1"/>
      <w:sz w:val="24"/>
      <w:szCs w:val="18"/>
    </w:rPr>
  </w:style>
  <w:style w:type="paragraph" w:styleId="TOC3">
    <w:name w:val="toc 3"/>
    <w:basedOn w:val="TOC2"/>
    <w:next w:val="Normal"/>
    <w:autoRedefine/>
    <w:uiPriority w:val="39"/>
    <w:unhideWhenUsed/>
    <w:qFormat/>
    <w:rsid w:val="00DE5905"/>
    <w:pPr>
      <w:spacing w:before="0" w:after="0"/>
      <w:ind w:left="446"/>
    </w:pPr>
  </w:style>
  <w:style w:type="paragraph" w:styleId="TOC2">
    <w:name w:val="toc 2"/>
    <w:basedOn w:val="TOC1"/>
    <w:next w:val="Normal"/>
    <w:autoRedefine/>
    <w:uiPriority w:val="39"/>
    <w:unhideWhenUsed/>
    <w:qFormat/>
    <w:rsid w:val="00DE5905"/>
    <w:pPr>
      <w:spacing w:before="40" w:after="40"/>
      <w:ind w:left="216"/>
    </w:pPr>
  </w:style>
  <w:style w:type="paragraph" w:styleId="Caption">
    <w:name w:val="caption"/>
    <w:basedOn w:val="Normal"/>
    <w:next w:val="Normal"/>
    <w:uiPriority w:val="35"/>
    <w:unhideWhenUsed/>
    <w:qFormat/>
    <w:rsid w:val="005634EC"/>
    <w:pPr>
      <w:spacing w:line="240" w:lineRule="auto"/>
    </w:pPr>
    <w:rPr>
      <w:b/>
      <w:bCs/>
      <w:color w:val="4F81BD" w:themeColor="accent1"/>
    </w:rPr>
  </w:style>
  <w:style w:type="character" w:styleId="CommentReference">
    <w:name w:val="annotation reference"/>
    <w:basedOn w:val="DefaultParagraphFont"/>
    <w:uiPriority w:val="99"/>
    <w:semiHidden/>
    <w:unhideWhenUsed/>
    <w:rsid w:val="00A12912"/>
    <w:rPr>
      <w:sz w:val="16"/>
      <w:szCs w:val="16"/>
    </w:rPr>
  </w:style>
  <w:style w:type="paragraph" w:styleId="CommentText">
    <w:name w:val="annotation text"/>
    <w:basedOn w:val="Normal"/>
    <w:link w:val="CommentTextChar"/>
    <w:uiPriority w:val="99"/>
    <w:semiHidden/>
    <w:unhideWhenUsed/>
    <w:rsid w:val="00A12912"/>
    <w:pPr>
      <w:spacing w:line="240" w:lineRule="auto"/>
    </w:pPr>
    <w:rPr>
      <w:sz w:val="20"/>
      <w:szCs w:val="20"/>
    </w:rPr>
  </w:style>
  <w:style w:type="character" w:customStyle="1" w:styleId="CommentTextChar">
    <w:name w:val="Comment Text Char"/>
    <w:basedOn w:val="DefaultParagraphFont"/>
    <w:link w:val="CommentText"/>
    <w:uiPriority w:val="99"/>
    <w:semiHidden/>
    <w:rsid w:val="00A12912"/>
    <w:rPr>
      <w:sz w:val="20"/>
      <w:szCs w:val="20"/>
    </w:rPr>
  </w:style>
  <w:style w:type="paragraph" w:styleId="CommentSubject">
    <w:name w:val="annotation subject"/>
    <w:basedOn w:val="CommentText"/>
    <w:next w:val="CommentText"/>
    <w:link w:val="CommentSubjectChar"/>
    <w:uiPriority w:val="99"/>
    <w:semiHidden/>
    <w:unhideWhenUsed/>
    <w:rsid w:val="00A12912"/>
    <w:rPr>
      <w:b/>
      <w:bCs/>
    </w:rPr>
  </w:style>
  <w:style w:type="character" w:customStyle="1" w:styleId="CommentSubjectChar">
    <w:name w:val="Comment Subject Char"/>
    <w:basedOn w:val="CommentTextChar"/>
    <w:link w:val="CommentSubject"/>
    <w:uiPriority w:val="99"/>
    <w:semiHidden/>
    <w:rsid w:val="00A12912"/>
    <w:rPr>
      <w:b/>
      <w:bCs/>
      <w:sz w:val="20"/>
      <w:szCs w:val="20"/>
    </w:rPr>
  </w:style>
  <w:style w:type="paragraph" w:styleId="Revision">
    <w:name w:val="Revision"/>
    <w:hidden/>
    <w:uiPriority w:val="99"/>
    <w:semiHidden/>
    <w:rsid w:val="00A12912"/>
    <w:pPr>
      <w:spacing w:after="0" w:line="240" w:lineRule="auto"/>
    </w:pPr>
  </w:style>
  <w:style w:type="paragraph" w:styleId="Title">
    <w:name w:val="Title"/>
    <w:basedOn w:val="Normal"/>
    <w:next w:val="Normal"/>
    <w:link w:val="TitleChar"/>
    <w:uiPriority w:val="10"/>
    <w:qFormat/>
    <w:rsid w:val="004C2B3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4C2B33"/>
    <w:rPr>
      <w:rFonts w:asciiTheme="majorHAnsi" w:eastAsiaTheme="majorEastAsia" w:hAnsiTheme="majorHAnsi" w:cstheme="majorBidi"/>
      <w:color w:val="17365D" w:themeColor="text2" w:themeShade="BF"/>
      <w:spacing w:val="5"/>
      <w:kern w:val="28"/>
      <w:sz w:val="52"/>
      <w:szCs w:val="52"/>
      <w:lang w:eastAsia="ja-JP"/>
    </w:rPr>
  </w:style>
  <w:style w:type="paragraph" w:styleId="Header">
    <w:name w:val="header"/>
    <w:basedOn w:val="Normal"/>
    <w:link w:val="HeaderChar"/>
    <w:uiPriority w:val="99"/>
    <w:unhideWhenUsed/>
    <w:rsid w:val="002739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3913"/>
  </w:style>
  <w:style w:type="paragraph" w:styleId="Footer">
    <w:name w:val="footer"/>
    <w:basedOn w:val="Normal"/>
    <w:link w:val="FooterChar"/>
    <w:uiPriority w:val="99"/>
    <w:unhideWhenUsed/>
    <w:rsid w:val="002739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3913"/>
  </w:style>
  <w:style w:type="character" w:customStyle="1" w:styleId="Heading4Char">
    <w:name w:val="Heading 4 Char"/>
    <w:basedOn w:val="DefaultParagraphFont"/>
    <w:link w:val="Heading4"/>
    <w:uiPriority w:val="9"/>
    <w:rsid w:val="00DE572A"/>
    <w:rPr>
      <w:rFonts w:asciiTheme="majorHAnsi" w:eastAsiaTheme="majorEastAsia" w:hAnsiTheme="majorHAnsi" w:cstheme="majorBidi"/>
      <w:b/>
      <w:bCs/>
      <w:i/>
      <w:iCs/>
      <w:color w:val="4F81BD" w:themeColor="accent1"/>
      <w:szCs w:val="18"/>
    </w:rPr>
  </w:style>
  <w:style w:type="character" w:customStyle="1" w:styleId="Heading5Char">
    <w:name w:val="Heading 5 Char"/>
    <w:basedOn w:val="DefaultParagraphFont"/>
    <w:link w:val="Heading5"/>
    <w:uiPriority w:val="9"/>
    <w:semiHidden/>
    <w:rsid w:val="00231600"/>
    <w:rPr>
      <w:rFonts w:asciiTheme="majorHAnsi" w:eastAsiaTheme="majorEastAsia" w:hAnsiTheme="majorHAnsi" w:cstheme="majorBidi"/>
      <w:color w:val="243F60" w:themeColor="accent1" w:themeShade="7F"/>
      <w:szCs w:val="18"/>
    </w:rPr>
  </w:style>
  <w:style w:type="character" w:customStyle="1" w:styleId="Heading6Char">
    <w:name w:val="Heading 6 Char"/>
    <w:basedOn w:val="DefaultParagraphFont"/>
    <w:link w:val="Heading6"/>
    <w:uiPriority w:val="9"/>
    <w:semiHidden/>
    <w:rsid w:val="00231600"/>
    <w:rPr>
      <w:rFonts w:asciiTheme="majorHAnsi" w:eastAsiaTheme="majorEastAsia" w:hAnsiTheme="majorHAnsi" w:cstheme="majorBidi"/>
      <w:i/>
      <w:iCs/>
      <w:color w:val="243F60" w:themeColor="accent1" w:themeShade="7F"/>
      <w:szCs w:val="18"/>
    </w:rPr>
  </w:style>
  <w:style w:type="character" w:customStyle="1" w:styleId="Heading7Char">
    <w:name w:val="Heading 7 Char"/>
    <w:basedOn w:val="DefaultParagraphFont"/>
    <w:link w:val="Heading7"/>
    <w:uiPriority w:val="9"/>
    <w:semiHidden/>
    <w:rsid w:val="0023160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3160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31600"/>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9220C7"/>
    <w:rPr>
      <w:color w:val="800080" w:themeColor="followedHyperlink"/>
      <w:u w:val="single"/>
    </w:rPr>
  </w:style>
  <w:style w:type="paragraph" w:customStyle="1" w:styleId="TableRow">
    <w:name w:val="TableRow"/>
    <w:basedOn w:val="Normal"/>
    <w:link w:val="TableRowChar"/>
    <w:qFormat/>
    <w:rsid w:val="00137E6B"/>
    <w:pPr>
      <w:spacing w:after="40" w:line="240" w:lineRule="auto"/>
    </w:pPr>
    <w:rPr>
      <w:rFonts w:ascii="Times New Roman" w:hAnsi="Times New Roman"/>
      <w:sz w:val="20"/>
    </w:rPr>
  </w:style>
  <w:style w:type="paragraph" w:customStyle="1" w:styleId="TableColHeading">
    <w:name w:val="TableColHeading"/>
    <w:basedOn w:val="Normal"/>
    <w:link w:val="TableColHeadingChar"/>
    <w:qFormat/>
    <w:rsid w:val="002A1B56"/>
    <w:pPr>
      <w:spacing w:after="0" w:line="240" w:lineRule="auto"/>
    </w:pPr>
    <w:rPr>
      <w:rFonts w:ascii="Times New Roman" w:eastAsia="Times New Roman" w:hAnsi="Times New Roman" w:cs="Times New Roman"/>
      <w:b/>
      <w:bCs/>
    </w:rPr>
  </w:style>
  <w:style w:type="character" w:customStyle="1" w:styleId="TableRowChar">
    <w:name w:val="TableRow Char"/>
    <w:basedOn w:val="DefaultParagraphFont"/>
    <w:link w:val="TableRow"/>
    <w:rsid w:val="00137E6B"/>
    <w:rPr>
      <w:rFonts w:ascii="Times New Roman" w:hAnsi="Times New Roman"/>
      <w:sz w:val="20"/>
    </w:rPr>
  </w:style>
  <w:style w:type="character" w:customStyle="1" w:styleId="TableColHeadingChar">
    <w:name w:val="TableColHeading Char"/>
    <w:basedOn w:val="DefaultParagraphFont"/>
    <w:link w:val="TableColHeading"/>
    <w:rsid w:val="002A1B56"/>
    <w:rPr>
      <w:rFonts w:ascii="Times New Roman" w:eastAsia="Times New Roman" w:hAnsi="Times New Roman" w:cs="Times New Roman"/>
      <w:b/>
      <w:bCs/>
      <w:szCs w:val="18"/>
    </w:rPr>
  </w:style>
  <w:style w:type="paragraph" w:customStyle="1" w:styleId="SQLtext">
    <w:name w:val="SQLtext"/>
    <w:basedOn w:val="Normal"/>
    <w:link w:val="SQLtextChar"/>
    <w:qFormat/>
    <w:rsid w:val="00981055"/>
    <w:pPr>
      <w:spacing w:after="40" w:line="240" w:lineRule="auto"/>
    </w:pPr>
    <w:rPr>
      <w:rFonts w:ascii="Courier New" w:hAnsi="Courier New" w:cs="Courier New"/>
      <w:sz w:val="20"/>
      <w:szCs w:val="20"/>
    </w:rPr>
  </w:style>
  <w:style w:type="character" w:customStyle="1" w:styleId="SQLtextChar">
    <w:name w:val="SQLtext Char"/>
    <w:basedOn w:val="DefaultParagraphFont"/>
    <w:link w:val="SQLtext"/>
    <w:rsid w:val="00981055"/>
    <w:rPr>
      <w:rFonts w:ascii="Courier New" w:hAnsi="Courier New" w:cs="Courier New"/>
      <w:sz w:val="20"/>
      <w:szCs w:val="20"/>
    </w:rPr>
  </w:style>
  <w:style w:type="paragraph" w:styleId="NoSpacing">
    <w:name w:val="No Spacing"/>
    <w:uiPriority w:val="1"/>
    <w:qFormat/>
    <w:rsid w:val="006D7BBB"/>
    <w:pPr>
      <w:spacing w:after="0" w:line="240" w:lineRule="auto"/>
    </w:pPr>
    <w:rPr>
      <w:rFonts w:ascii="Century" w:hAnsi="Century"/>
      <w:sz w:val="18"/>
      <w:szCs w:val="18"/>
    </w:rPr>
  </w:style>
  <w:style w:type="paragraph" w:styleId="FootnoteText">
    <w:name w:val="footnote text"/>
    <w:basedOn w:val="Normal"/>
    <w:link w:val="FootnoteTextChar"/>
    <w:uiPriority w:val="99"/>
    <w:unhideWhenUsed/>
    <w:rsid w:val="00C85CA4"/>
    <w:pPr>
      <w:spacing w:after="0" w:line="240" w:lineRule="auto"/>
    </w:pPr>
    <w:rPr>
      <w:sz w:val="20"/>
      <w:szCs w:val="20"/>
    </w:rPr>
  </w:style>
  <w:style w:type="character" w:customStyle="1" w:styleId="FootnoteTextChar">
    <w:name w:val="Footnote Text Char"/>
    <w:basedOn w:val="DefaultParagraphFont"/>
    <w:link w:val="FootnoteText"/>
    <w:uiPriority w:val="99"/>
    <w:rsid w:val="00C85CA4"/>
    <w:rPr>
      <w:rFonts w:ascii="Century" w:hAnsi="Century"/>
      <w:sz w:val="20"/>
      <w:szCs w:val="20"/>
    </w:rPr>
  </w:style>
  <w:style w:type="character" w:styleId="FootnoteReference">
    <w:name w:val="footnote reference"/>
    <w:basedOn w:val="DefaultParagraphFont"/>
    <w:uiPriority w:val="99"/>
    <w:semiHidden/>
    <w:unhideWhenUsed/>
    <w:rsid w:val="00C85CA4"/>
    <w:rPr>
      <w:vertAlign w:val="superscript"/>
    </w:rPr>
  </w:style>
  <w:style w:type="character" w:styleId="Strong">
    <w:name w:val="Strong"/>
    <w:basedOn w:val="DefaultParagraphFont"/>
    <w:uiPriority w:val="22"/>
    <w:qFormat/>
    <w:rsid w:val="00325A56"/>
    <w:rPr>
      <w:b/>
      <w:bCs/>
    </w:rPr>
  </w:style>
  <w:style w:type="paragraph" w:customStyle="1" w:styleId="term">
    <w:name w:val="term"/>
    <w:basedOn w:val="Normal"/>
    <w:link w:val="termChar"/>
    <w:qFormat/>
    <w:rsid w:val="00325A56"/>
    <w:pPr>
      <w:keepNext/>
      <w:spacing w:after="0"/>
    </w:pPr>
    <w:rPr>
      <w:b/>
    </w:rPr>
  </w:style>
  <w:style w:type="character" w:customStyle="1" w:styleId="definitionChar">
    <w:name w:val="definition Char"/>
    <w:basedOn w:val="DefaultParagraphFont"/>
    <w:rsid w:val="006A0679"/>
    <w:rPr>
      <w:rFonts w:ascii="Century" w:hAnsi="Century"/>
      <w:szCs w:val="18"/>
    </w:rPr>
  </w:style>
  <w:style w:type="character" w:customStyle="1" w:styleId="termChar">
    <w:name w:val="term Char"/>
    <w:basedOn w:val="DefaultParagraphFont"/>
    <w:link w:val="term"/>
    <w:rsid w:val="00325A56"/>
    <w:rPr>
      <w:rFonts w:ascii="Century" w:hAnsi="Century"/>
      <w:b/>
      <w:szCs w:val="18"/>
    </w:rPr>
  </w:style>
  <w:style w:type="paragraph" w:customStyle="1" w:styleId="ANNEXZ">
    <w:name w:val="ANNEXZ"/>
    <w:basedOn w:val="Normal"/>
    <w:rsid w:val="006A0679"/>
    <w:pPr>
      <w:numPr>
        <w:numId w:val="48"/>
      </w:numPr>
    </w:pPr>
  </w:style>
  <w:style w:type="paragraph" w:customStyle="1" w:styleId="question">
    <w:name w:val="question"/>
    <w:basedOn w:val="Normal"/>
    <w:link w:val="questionChar"/>
    <w:qFormat/>
    <w:rsid w:val="006A0679"/>
    <w:pPr>
      <w:spacing w:after="80"/>
    </w:pPr>
  </w:style>
  <w:style w:type="character" w:customStyle="1" w:styleId="questionChar">
    <w:name w:val="question Char"/>
    <w:basedOn w:val="DefaultParagraphFont"/>
    <w:link w:val="question"/>
    <w:rsid w:val="006A0679"/>
    <w:rPr>
      <w:rFonts w:ascii="Century" w:hAnsi="Century"/>
      <w:szCs w:val="18"/>
    </w:rPr>
  </w:style>
  <w:style w:type="paragraph" w:styleId="TOC1">
    <w:name w:val="toc 1"/>
    <w:basedOn w:val="Normal"/>
    <w:next w:val="Normal"/>
    <w:autoRedefine/>
    <w:uiPriority w:val="39"/>
    <w:unhideWhenUsed/>
    <w:qFormat/>
    <w:rsid w:val="00DE5905"/>
    <w:pPr>
      <w:tabs>
        <w:tab w:val="left" w:pos="360"/>
        <w:tab w:val="right" w:leader="dot" w:pos="9720"/>
      </w:tabs>
      <w:spacing w:before="120"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247F"/>
    <w:rPr>
      <w:rFonts w:ascii="Century" w:hAnsi="Century"/>
      <w:szCs w:val="18"/>
    </w:rPr>
  </w:style>
  <w:style w:type="paragraph" w:styleId="Heading1">
    <w:name w:val="heading 1"/>
    <w:basedOn w:val="Normal"/>
    <w:next w:val="Normal"/>
    <w:link w:val="Heading1Char"/>
    <w:uiPriority w:val="9"/>
    <w:qFormat/>
    <w:rsid w:val="006D7BBB"/>
    <w:pPr>
      <w:keepNext/>
      <w:keepLines/>
      <w:numPr>
        <w:numId w:val="38"/>
      </w:numPr>
      <w:spacing w:before="480" w:after="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C74374"/>
    <w:pPr>
      <w:keepNext/>
      <w:keepLines/>
      <w:numPr>
        <w:ilvl w:val="1"/>
        <w:numId w:val="38"/>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D7BBB"/>
    <w:pPr>
      <w:keepNext/>
      <w:keepLines/>
      <w:numPr>
        <w:ilvl w:val="2"/>
        <w:numId w:val="38"/>
      </w:numPr>
      <w:spacing w:before="200" w:after="0"/>
      <w:outlineLvl w:val="2"/>
    </w:pPr>
    <w:rPr>
      <w:rFonts w:asciiTheme="majorHAnsi" w:eastAsiaTheme="majorEastAsia" w:hAnsiTheme="majorHAnsi" w:cstheme="majorBidi"/>
      <w:bCs/>
      <w:color w:val="4F81BD" w:themeColor="accent1"/>
      <w:sz w:val="24"/>
    </w:rPr>
  </w:style>
  <w:style w:type="paragraph" w:styleId="Heading4">
    <w:name w:val="heading 4"/>
    <w:basedOn w:val="Normal"/>
    <w:next w:val="Normal"/>
    <w:link w:val="Heading4Char"/>
    <w:uiPriority w:val="9"/>
    <w:unhideWhenUsed/>
    <w:qFormat/>
    <w:rsid w:val="00DE572A"/>
    <w:pPr>
      <w:keepNext/>
      <w:keepLines/>
      <w:numPr>
        <w:ilvl w:val="3"/>
        <w:numId w:val="3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31600"/>
    <w:pPr>
      <w:keepNext/>
      <w:keepLines/>
      <w:numPr>
        <w:ilvl w:val="4"/>
        <w:numId w:val="3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31600"/>
    <w:pPr>
      <w:keepNext/>
      <w:keepLines/>
      <w:numPr>
        <w:ilvl w:val="5"/>
        <w:numId w:val="3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3160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3160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3160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265A"/>
    <w:pPr>
      <w:ind w:left="720"/>
      <w:contextualSpacing/>
    </w:pPr>
  </w:style>
  <w:style w:type="character" w:styleId="Hyperlink">
    <w:name w:val="Hyperlink"/>
    <w:basedOn w:val="DefaultParagraphFont"/>
    <w:uiPriority w:val="99"/>
    <w:unhideWhenUsed/>
    <w:rsid w:val="005C265A"/>
    <w:rPr>
      <w:color w:val="0000FF" w:themeColor="hyperlink"/>
      <w:u w:val="single"/>
    </w:rPr>
  </w:style>
  <w:style w:type="paragraph" w:styleId="BalloonText">
    <w:name w:val="Balloon Text"/>
    <w:basedOn w:val="Normal"/>
    <w:link w:val="BalloonTextChar"/>
    <w:uiPriority w:val="99"/>
    <w:semiHidden/>
    <w:unhideWhenUsed/>
    <w:rsid w:val="00FF58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5849"/>
    <w:rPr>
      <w:rFonts w:ascii="Tahoma" w:hAnsi="Tahoma" w:cs="Tahoma"/>
      <w:sz w:val="16"/>
      <w:szCs w:val="16"/>
    </w:rPr>
  </w:style>
  <w:style w:type="character" w:customStyle="1" w:styleId="Heading1Char">
    <w:name w:val="Heading 1 Char"/>
    <w:basedOn w:val="DefaultParagraphFont"/>
    <w:link w:val="Heading1"/>
    <w:uiPriority w:val="9"/>
    <w:rsid w:val="006D7BBB"/>
    <w:rPr>
      <w:rFonts w:asciiTheme="majorHAnsi" w:eastAsiaTheme="majorEastAsia" w:hAnsiTheme="majorHAnsi" w:cstheme="majorBidi"/>
      <w:b/>
      <w:bCs/>
      <w:color w:val="365F91" w:themeColor="accent1" w:themeShade="BF"/>
      <w:sz w:val="32"/>
      <w:szCs w:val="28"/>
    </w:rPr>
  </w:style>
  <w:style w:type="paragraph" w:styleId="TOCHeading">
    <w:name w:val="TOC Heading"/>
    <w:basedOn w:val="Heading1"/>
    <w:next w:val="Normal"/>
    <w:uiPriority w:val="39"/>
    <w:unhideWhenUsed/>
    <w:qFormat/>
    <w:rsid w:val="00A775F8"/>
    <w:pPr>
      <w:outlineLvl w:val="9"/>
    </w:pPr>
    <w:rPr>
      <w:lang w:eastAsia="ja-JP"/>
    </w:rPr>
  </w:style>
  <w:style w:type="paragraph" w:styleId="Subtitle">
    <w:name w:val="Subtitle"/>
    <w:basedOn w:val="Normal"/>
    <w:next w:val="Normal"/>
    <w:link w:val="SubtitleChar"/>
    <w:uiPriority w:val="11"/>
    <w:qFormat/>
    <w:rsid w:val="00A775F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A775F8"/>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C7437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D7BBB"/>
    <w:rPr>
      <w:rFonts w:asciiTheme="majorHAnsi" w:eastAsiaTheme="majorEastAsia" w:hAnsiTheme="majorHAnsi" w:cstheme="majorBidi"/>
      <w:bCs/>
      <w:color w:val="4F81BD" w:themeColor="accent1"/>
      <w:sz w:val="24"/>
      <w:szCs w:val="18"/>
    </w:rPr>
  </w:style>
  <w:style w:type="paragraph" w:styleId="TOC3">
    <w:name w:val="toc 3"/>
    <w:basedOn w:val="TOC2"/>
    <w:next w:val="Normal"/>
    <w:autoRedefine/>
    <w:uiPriority w:val="39"/>
    <w:unhideWhenUsed/>
    <w:qFormat/>
    <w:rsid w:val="00DE5905"/>
    <w:pPr>
      <w:spacing w:before="0" w:after="0"/>
      <w:ind w:left="446"/>
    </w:pPr>
  </w:style>
  <w:style w:type="paragraph" w:styleId="TOC2">
    <w:name w:val="toc 2"/>
    <w:basedOn w:val="TOC1"/>
    <w:next w:val="Normal"/>
    <w:autoRedefine/>
    <w:uiPriority w:val="39"/>
    <w:unhideWhenUsed/>
    <w:qFormat/>
    <w:rsid w:val="00DE5905"/>
    <w:pPr>
      <w:spacing w:before="40" w:after="40"/>
      <w:ind w:left="216"/>
    </w:pPr>
  </w:style>
  <w:style w:type="paragraph" w:styleId="Caption">
    <w:name w:val="caption"/>
    <w:basedOn w:val="Normal"/>
    <w:next w:val="Normal"/>
    <w:uiPriority w:val="35"/>
    <w:unhideWhenUsed/>
    <w:qFormat/>
    <w:rsid w:val="005634EC"/>
    <w:pPr>
      <w:spacing w:line="240" w:lineRule="auto"/>
    </w:pPr>
    <w:rPr>
      <w:b/>
      <w:bCs/>
      <w:color w:val="4F81BD" w:themeColor="accent1"/>
    </w:rPr>
  </w:style>
  <w:style w:type="character" w:styleId="CommentReference">
    <w:name w:val="annotation reference"/>
    <w:basedOn w:val="DefaultParagraphFont"/>
    <w:uiPriority w:val="99"/>
    <w:semiHidden/>
    <w:unhideWhenUsed/>
    <w:rsid w:val="00A12912"/>
    <w:rPr>
      <w:sz w:val="16"/>
      <w:szCs w:val="16"/>
    </w:rPr>
  </w:style>
  <w:style w:type="paragraph" w:styleId="CommentText">
    <w:name w:val="annotation text"/>
    <w:basedOn w:val="Normal"/>
    <w:link w:val="CommentTextChar"/>
    <w:uiPriority w:val="99"/>
    <w:semiHidden/>
    <w:unhideWhenUsed/>
    <w:rsid w:val="00A12912"/>
    <w:pPr>
      <w:spacing w:line="240" w:lineRule="auto"/>
    </w:pPr>
    <w:rPr>
      <w:sz w:val="20"/>
      <w:szCs w:val="20"/>
    </w:rPr>
  </w:style>
  <w:style w:type="character" w:customStyle="1" w:styleId="CommentTextChar">
    <w:name w:val="Comment Text Char"/>
    <w:basedOn w:val="DefaultParagraphFont"/>
    <w:link w:val="CommentText"/>
    <w:uiPriority w:val="99"/>
    <w:semiHidden/>
    <w:rsid w:val="00A12912"/>
    <w:rPr>
      <w:sz w:val="20"/>
      <w:szCs w:val="20"/>
    </w:rPr>
  </w:style>
  <w:style w:type="paragraph" w:styleId="CommentSubject">
    <w:name w:val="annotation subject"/>
    <w:basedOn w:val="CommentText"/>
    <w:next w:val="CommentText"/>
    <w:link w:val="CommentSubjectChar"/>
    <w:uiPriority w:val="99"/>
    <w:semiHidden/>
    <w:unhideWhenUsed/>
    <w:rsid w:val="00A12912"/>
    <w:rPr>
      <w:b/>
      <w:bCs/>
    </w:rPr>
  </w:style>
  <w:style w:type="character" w:customStyle="1" w:styleId="CommentSubjectChar">
    <w:name w:val="Comment Subject Char"/>
    <w:basedOn w:val="CommentTextChar"/>
    <w:link w:val="CommentSubject"/>
    <w:uiPriority w:val="99"/>
    <w:semiHidden/>
    <w:rsid w:val="00A12912"/>
    <w:rPr>
      <w:b/>
      <w:bCs/>
      <w:sz w:val="20"/>
      <w:szCs w:val="20"/>
    </w:rPr>
  </w:style>
  <w:style w:type="paragraph" w:styleId="Revision">
    <w:name w:val="Revision"/>
    <w:hidden/>
    <w:uiPriority w:val="99"/>
    <w:semiHidden/>
    <w:rsid w:val="00A12912"/>
    <w:pPr>
      <w:spacing w:after="0" w:line="240" w:lineRule="auto"/>
    </w:pPr>
  </w:style>
  <w:style w:type="paragraph" w:styleId="Title">
    <w:name w:val="Title"/>
    <w:basedOn w:val="Normal"/>
    <w:next w:val="Normal"/>
    <w:link w:val="TitleChar"/>
    <w:uiPriority w:val="10"/>
    <w:qFormat/>
    <w:rsid w:val="004C2B3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4C2B33"/>
    <w:rPr>
      <w:rFonts w:asciiTheme="majorHAnsi" w:eastAsiaTheme="majorEastAsia" w:hAnsiTheme="majorHAnsi" w:cstheme="majorBidi"/>
      <w:color w:val="17365D" w:themeColor="text2" w:themeShade="BF"/>
      <w:spacing w:val="5"/>
      <w:kern w:val="28"/>
      <w:sz w:val="52"/>
      <w:szCs w:val="52"/>
      <w:lang w:eastAsia="ja-JP"/>
    </w:rPr>
  </w:style>
  <w:style w:type="paragraph" w:styleId="Header">
    <w:name w:val="header"/>
    <w:basedOn w:val="Normal"/>
    <w:link w:val="HeaderChar"/>
    <w:uiPriority w:val="99"/>
    <w:unhideWhenUsed/>
    <w:rsid w:val="002739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3913"/>
  </w:style>
  <w:style w:type="paragraph" w:styleId="Footer">
    <w:name w:val="footer"/>
    <w:basedOn w:val="Normal"/>
    <w:link w:val="FooterChar"/>
    <w:uiPriority w:val="99"/>
    <w:unhideWhenUsed/>
    <w:rsid w:val="002739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3913"/>
  </w:style>
  <w:style w:type="character" w:customStyle="1" w:styleId="Heading4Char">
    <w:name w:val="Heading 4 Char"/>
    <w:basedOn w:val="DefaultParagraphFont"/>
    <w:link w:val="Heading4"/>
    <w:uiPriority w:val="9"/>
    <w:rsid w:val="00DE572A"/>
    <w:rPr>
      <w:rFonts w:asciiTheme="majorHAnsi" w:eastAsiaTheme="majorEastAsia" w:hAnsiTheme="majorHAnsi" w:cstheme="majorBidi"/>
      <w:b/>
      <w:bCs/>
      <w:i/>
      <w:iCs/>
      <w:color w:val="4F81BD" w:themeColor="accent1"/>
      <w:szCs w:val="18"/>
    </w:rPr>
  </w:style>
  <w:style w:type="character" w:customStyle="1" w:styleId="Heading5Char">
    <w:name w:val="Heading 5 Char"/>
    <w:basedOn w:val="DefaultParagraphFont"/>
    <w:link w:val="Heading5"/>
    <w:uiPriority w:val="9"/>
    <w:semiHidden/>
    <w:rsid w:val="00231600"/>
    <w:rPr>
      <w:rFonts w:asciiTheme="majorHAnsi" w:eastAsiaTheme="majorEastAsia" w:hAnsiTheme="majorHAnsi" w:cstheme="majorBidi"/>
      <w:color w:val="243F60" w:themeColor="accent1" w:themeShade="7F"/>
      <w:szCs w:val="18"/>
    </w:rPr>
  </w:style>
  <w:style w:type="character" w:customStyle="1" w:styleId="Heading6Char">
    <w:name w:val="Heading 6 Char"/>
    <w:basedOn w:val="DefaultParagraphFont"/>
    <w:link w:val="Heading6"/>
    <w:uiPriority w:val="9"/>
    <w:semiHidden/>
    <w:rsid w:val="00231600"/>
    <w:rPr>
      <w:rFonts w:asciiTheme="majorHAnsi" w:eastAsiaTheme="majorEastAsia" w:hAnsiTheme="majorHAnsi" w:cstheme="majorBidi"/>
      <w:i/>
      <w:iCs/>
      <w:color w:val="243F60" w:themeColor="accent1" w:themeShade="7F"/>
      <w:szCs w:val="18"/>
    </w:rPr>
  </w:style>
  <w:style w:type="character" w:customStyle="1" w:styleId="Heading7Char">
    <w:name w:val="Heading 7 Char"/>
    <w:basedOn w:val="DefaultParagraphFont"/>
    <w:link w:val="Heading7"/>
    <w:uiPriority w:val="9"/>
    <w:semiHidden/>
    <w:rsid w:val="0023160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3160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31600"/>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9220C7"/>
    <w:rPr>
      <w:color w:val="800080" w:themeColor="followedHyperlink"/>
      <w:u w:val="single"/>
    </w:rPr>
  </w:style>
  <w:style w:type="paragraph" w:customStyle="1" w:styleId="TableRow">
    <w:name w:val="TableRow"/>
    <w:basedOn w:val="Normal"/>
    <w:link w:val="TableRowChar"/>
    <w:qFormat/>
    <w:rsid w:val="00137E6B"/>
    <w:pPr>
      <w:spacing w:after="40" w:line="240" w:lineRule="auto"/>
    </w:pPr>
    <w:rPr>
      <w:rFonts w:ascii="Times New Roman" w:hAnsi="Times New Roman"/>
      <w:sz w:val="20"/>
    </w:rPr>
  </w:style>
  <w:style w:type="paragraph" w:customStyle="1" w:styleId="TableColHeading">
    <w:name w:val="TableColHeading"/>
    <w:basedOn w:val="Normal"/>
    <w:link w:val="TableColHeadingChar"/>
    <w:qFormat/>
    <w:rsid w:val="002A1B56"/>
    <w:pPr>
      <w:spacing w:after="0" w:line="240" w:lineRule="auto"/>
    </w:pPr>
    <w:rPr>
      <w:rFonts w:ascii="Times New Roman" w:eastAsia="Times New Roman" w:hAnsi="Times New Roman" w:cs="Times New Roman"/>
      <w:b/>
      <w:bCs/>
    </w:rPr>
  </w:style>
  <w:style w:type="character" w:customStyle="1" w:styleId="TableRowChar">
    <w:name w:val="TableRow Char"/>
    <w:basedOn w:val="DefaultParagraphFont"/>
    <w:link w:val="TableRow"/>
    <w:rsid w:val="00137E6B"/>
    <w:rPr>
      <w:rFonts w:ascii="Times New Roman" w:hAnsi="Times New Roman"/>
      <w:sz w:val="20"/>
    </w:rPr>
  </w:style>
  <w:style w:type="character" w:customStyle="1" w:styleId="TableColHeadingChar">
    <w:name w:val="TableColHeading Char"/>
    <w:basedOn w:val="DefaultParagraphFont"/>
    <w:link w:val="TableColHeading"/>
    <w:rsid w:val="002A1B56"/>
    <w:rPr>
      <w:rFonts w:ascii="Times New Roman" w:eastAsia="Times New Roman" w:hAnsi="Times New Roman" w:cs="Times New Roman"/>
      <w:b/>
      <w:bCs/>
      <w:szCs w:val="18"/>
    </w:rPr>
  </w:style>
  <w:style w:type="paragraph" w:customStyle="1" w:styleId="SQLtext">
    <w:name w:val="SQLtext"/>
    <w:basedOn w:val="Normal"/>
    <w:link w:val="SQLtextChar"/>
    <w:qFormat/>
    <w:rsid w:val="00981055"/>
    <w:pPr>
      <w:spacing w:after="40" w:line="240" w:lineRule="auto"/>
    </w:pPr>
    <w:rPr>
      <w:rFonts w:ascii="Courier New" w:hAnsi="Courier New" w:cs="Courier New"/>
      <w:sz w:val="20"/>
      <w:szCs w:val="20"/>
    </w:rPr>
  </w:style>
  <w:style w:type="character" w:customStyle="1" w:styleId="SQLtextChar">
    <w:name w:val="SQLtext Char"/>
    <w:basedOn w:val="DefaultParagraphFont"/>
    <w:link w:val="SQLtext"/>
    <w:rsid w:val="00981055"/>
    <w:rPr>
      <w:rFonts w:ascii="Courier New" w:hAnsi="Courier New" w:cs="Courier New"/>
      <w:sz w:val="20"/>
      <w:szCs w:val="20"/>
    </w:rPr>
  </w:style>
  <w:style w:type="paragraph" w:styleId="NoSpacing">
    <w:name w:val="No Spacing"/>
    <w:uiPriority w:val="1"/>
    <w:qFormat/>
    <w:rsid w:val="006D7BBB"/>
    <w:pPr>
      <w:spacing w:after="0" w:line="240" w:lineRule="auto"/>
    </w:pPr>
    <w:rPr>
      <w:rFonts w:ascii="Century" w:hAnsi="Century"/>
      <w:sz w:val="18"/>
      <w:szCs w:val="18"/>
    </w:rPr>
  </w:style>
  <w:style w:type="paragraph" w:styleId="FootnoteText">
    <w:name w:val="footnote text"/>
    <w:basedOn w:val="Normal"/>
    <w:link w:val="FootnoteTextChar"/>
    <w:uiPriority w:val="99"/>
    <w:unhideWhenUsed/>
    <w:rsid w:val="00C85CA4"/>
    <w:pPr>
      <w:spacing w:after="0" w:line="240" w:lineRule="auto"/>
    </w:pPr>
    <w:rPr>
      <w:sz w:val="20"/>
      <w:szCs w:val="20"/>
    </w:rPr>
  </w:style>
  <w:style w:type="character" w:customStyle="1" w:styleId="FootnoteTextChar">
    <w:name w:val="Footnote Text Char"/>
    <w:basedOn w:val="DefaultParagraphFont"/>
    <w:link w:val="FootnoteText"/>
    <w:uiPriority w:val="99"/>
    <w:rsid w:val="00C85CA4"/>
    <w:rPr>
      <w:rFonts w:ascii="Century" w:hAnsi="Century"/>
      <w:sz w:val="20"/>
      <w:szCs w:val="20"/>
    </w:rPr>
  </w:style>
  <w:style w:type="character" w:styleId="FootnoteReference">
    <w:name w:val="footnote reference"/>
    <w:basedOn w:val="DefaultParagraphFont"/>
    <w:uiPriority w:val="99"/>
    <w:semiHidden/>
    <w:unhideWhenUsed/>
    <w:rsid w:val="00C85CA4"/>
    <w:rPr>
      <w:vertAlign w:val="superscript"/>
    </w:rPr>
  </w:style>
  <w:style w:type="character" w:styleId="Strong">
    <w:name w:val="Strong"/>
    <w:basedOn w:val="DefaultParagraphFont"/>
    <w:uiPriority w:val="22"/>
    <w:qFormat/>
    <w:rsid w:val="00325A56"/>
    <w:rPr>
      <w:b/>
      <w:bCs/>
    </w:rPr>
  </w:style>
  <w:style w:type="paragraph" w:customStyle="1" w:styleId="term">
    <w:name w:val="term"/>
    <w:basedOn w:val="Normal"/>
    <w:link w:val="termChar"/>
    <w:qFormat/>
    <w:rsid w:val="00325A56"/>
    <w:pPr>
      <w:keepNext/>
      <w:spacing w:after="0"/>
    </w:pPr>
    <w:rPr>
      <w:b/>
    </w:rPr>
  </w:style>
  <w:style w:type="character" w:customStyle="1" w:styleId="definitionChar">
    <w:name w:val="definition Char"/>
    <w:basedOn w:val="DefaultParagraphFont"/>
    <w:rsid w:val="006A0679"/>
    <w:rPr>
      <w:rFonts w:ascii="Century" w:hAnsi="Century"/>
      <w:szCs w:val="18"/>
    </w:rPr>
  </w:style>
  <w:style w:type="character" w:customStyle="1" w:styleId="termChar">
    <w:name w:val="term Char"/>
    <w:basedOn w:val="DefaultParagraphFont"/>
    <w:link w:val="term"/>
    <w:rsid w:val="00325A56"/>
    <w:rPr>
      <w:rFonts w:ascii="Century" w:hAnsi="Century"/>
      <w:b/>
      <w:szCs w:val="18"/>
    </w:rPr>
  </w:style>
  <w:style w:type="paragraph" w:customStyle="1" w:styleId="ANNEXZ">
    <w:name w:val="ANNEXZ"/>
    <w:basedOn w:val="Normal"/>
    <w:rsid w:val="006A0679"/>
    <w:pPr>
      <w:numPr>
        <w:numId w:val="48"/>
      </w:numPr>
    </w:pPr>
  </w:style>
  <w:style w:type="paragraph" w:customStyle="1" w:styleId="question">
    <w:name w:val="question"/>
    <w:basedOn w:val="Normal"/>
    <w:link w:val="questionChar"/>
    <w:qFormat/>
    <w:rsid w:val="006A0679"/>
    <w:pPr>
      <w:spacing w:after="80"/>
    </w:pPr>
  </w:style>
  <w:style w:type="character" w:customStyle="1" w:styleId="questionChar">
    <w:name w:val="question Char"/>
    <w:basedOn w:val="DefaultParagraphFont"/>
    <w:link w:val="question"/>
    <w:rsid w:val="006A0679"/>
    <w:rPr>
      <w:rFonts w:ascii="Century" w:hAnsi="Century"/>
      <w:szCs w:val="18"/>
    </w:rPr>
  </w:style>
  <w:style w:type="paragraph" w:styleId="TOC1">
    <w:name w:val="toc 1"/>
    <w:basedOn w:val="Normal"/>
    <w:next w:val="Normal"/>
    <w:autoRedefine/>
    <w:uiPriority w:val="39"/>
    <w:unhideWhenUsed/>
    <w:qFormat/>
    <w:rsid w:val="00DE5905"/>
    <w:pPr>
      <w:tabs>
        <w:tab w:val="left" w:pos="360"/>
        <w:tab w:val="right" w:leader="dot" w:pos="9720"/>
      </w:tabs>
      <w:spacing w:before="120"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690074">
      <w:bodyDiv w:val="1"/>
      <w:marLeft w:val="0"/>
      <w:marRight w:val="0"/>
      <w:marTop w:val="0"/>
      <w:marBottom w:val="0"/>
      <w:divBdr>
        <w:top w:val="none" w:sz="0" w:space="0" w:color="auto"/>
        <w:left w:val="none" w:sz="0" w:space="0" w:color="auto"/>
        <w:bottom w:val="none" w:sz="0" w:space="0" w:color="auto"/>
        <w:right w:val="none" w:sz="0" w:space="0" w:color="auto"/>
      </w:divBdr>
    </w:div>
    <w:div w:id="137496291">
      <w:bodyDiv w:val="1"/>
      <w:marLeft w:val="0"/>
      <w:marRight w:val="0"/>
      <w:marTop w:val="0"/>
      <w:marBottom w:val="0"/>
      <w:divBdr>
        <w:top w:val="none" w:sz="0" w:space="0" w:color="auto"/>
        <w:left w:val="none" w:sz="0" w:space="0" w:color="auto"/>
        <w:bottom w:val="none" w:sz="0" w:space="0" w:color="auto"/>
        <w:right w:val="none" w:sz="0" w:space="0" w:color="auto"/>
      </w:divBdr>
    </w:div>
    <w:div w:id="247888573">
      <w:bodyDiv w:val="1"/>
      <w:marLeft w:val="0"/>
      <w:marRight w:val="0"/>
      <w:marTop w:val="0"/>
      <w:marBottom w:val="0"/>
      <w:divBdr>
        <w:top w:val="none" w:sz="0" w:space="0" w:color="auto"/>
        <w:left w:val="none" w:sz="0" w:space="0" w:color="auto"/>
        <w:bottom w:val="none" w:sz="0" w:space="0" w:color="auto"/>
        <w:right w:val="none" w:sz="0" w:space="0" w:color="auto"/>
      </w:divBdr>
    </w:div>
    <w:div w:id="324212532">
      <w:bodyDiv w:val="1"/>
      <w:marLeft w:val="0"/>
      <w:marRight w:val="0"/>
      <w:marTop w:val="0"/>
      <w:marBottom w:val="0"/>
      <w:divBdr>
        <w:top w:val="none" w:sz="0" w:space="0" w:color="auto"/>
        <w:left w:val="none" w:sz="0" w:space="0" w:color="auto"/>
        <w:bottom w:val="none" w:sz="0" w:space="0" w:color="auto"/>
        <w:right w:val="none" w:sz="0" w:space="0" w:color="auto"/>
      </w:divBdr>
    </w:div>
    <w:div w:id="791676524">
      <w:bodyDiv w:val="1"/>
      <w:marLeft w:val="0"/>
      <w:marRight w:val="0"/>
      <w:marTop w:val="0"/>
      <w:marBottom w:val="0"/>
      <w:divBdr>
        <w:top w:val="none" w:sz="0" w:space="0" w:color="auto"/>
        <w:left w:val="none" w:sz="0" w:space="0" w:color="auto"/>
        <w:bottom w:val="none" w:sz="0" w:space="0" w:color="auto"/>
        <w:right w:val="none" w:sz="0" w:space="0" w:color="auto"/>
      </w:divBdr>
    </w:div>
    <w:div w:id="829831030">
      <w:bodyDiv w:val="1"/>
      <w:marLeft w:val="0"/>
      <w:marRight w:val="0"/>
      <w:marTop w:val="0"/>
      <w:marBottom w:val="0"/>
      <w:divBdr>
        <w:top w:val="none" w:sz="0" w:space="0" w:color="auto"/>
        <w:left w:val="none" w:sz="0" w:space="0" w:color="auto"/>
        <w:bottom w:val="none" w:sz="0" w:space="0" w:color="auto"/>
        <w:right w:val="none" w:sz="0" w:space="0" w:color="auto"/>
      </w:divBdr>
      <w:divsChild>
        <w:div w:id="956445444">
          <w:marLeft w:val="0"/>
          <w:marRight w:val="0"/>
          <w:marTop w:val="0"/>
          <w:marBottom w:val="0"/>
          <w:divBdr>
            <w:top w:val="none" w:sz="0" w:space="0" w:color="auto"/>
            <w:left w:val="none" w:sz="0" w:space="0" w:color="auto"/>
            <w:bottom w:val="none" w:sz="0" w:space="0" w:color="auto"/>
            <w:right w:val="none" w:sz="0" w:space="0" w:color="auto"/>
          </w:divBdr>
          <w:divsChild>
            <w:div w:id="1076974382">
              <w:marLeft w:val="0"/>
              <w:marRight w:val="0"/>
              <w:marTop w:val="0"/>
              <w:marBottom w:val="0"/>
              <w:divBdr>
                <w:top w:val="none" w:sz="0" w:space="0" w:color="auto"/>
                <w:left w:val="none" w:sz="0" w:space="0" w:color="auto"/>
                <w:bottom w:val="none" w:sz="0" w:space="0" w:color="auto"/>
                <w:right w:val="none" w:sz="0" w:space="0" w:color="auto"/>
              </w:divBdr>
              <w:divsChild>
                <w:div w:id="1573083270">
                  <w:marLeft w:val="0"/>
                  <w:marRight w:val="0"/>
                  <w:marTop w:val="0"/>
                  <w:marBottom w:val="0"/>
                  <w:divBdr>
                    <w:top w:val="none" w:sz="0" w:space="0" w:color="auto"/>
                    <w:left w:val="none" w:sz="0" w:space="0" w:color="auto"/>
                    <w:bottom w:val="none" w:sz="0" w:space="0" w:color="auto"/>
                    <w:right w:val="none" w:sz="0" w:space="0" w:color="auto"/>
                  </w:divBdr>
                  <w:divsChild>
                    <w:div w:id="613561383">
                      <w:marLeft w:val="0"/>
                      <w:marRight w:val="0"/>
                      <w:marTop w:val="300"/>
                      <w:marBottom w:val="600"/>
                      <w:divBdr>
                        <w:top w:val="none" w:sz="0" w:space="0" w:color="auto"/>
                        <w:left w:val="none" w:sz="0" w:space="0" w:color="auto"/>
                        <w:bottom w:val="none" w:sz="0" w:space="0" w:color="auto"/>
                        <w:right w:val="none" w:sz="0" w:space="0" w:color="auto"/>
                      </w:divBdr>
                      <w:divsChild>
                        <w:div w:id="1755197738">
                          <w:marLeft w:val="0"/>
                          <w:marRight w:val="0"/>
                          <w:marTop w:val="0"/>
                          <w:marBottom w:val="0"/>
                          <w:divBdr>
                            <w:top w:val="none" w:sz="0" w:space="0" w:color="auto"/>
                            <w:left w:val="none" w:sz="0" w:space="0" w:color="auto"/>
                            <w:bottom w:val="none" w:sz="0" w:space="0" w:color="auto"/>
                            <w:right w:val="none" w:sz="0" w:space="0" w:color="auto"/>
                          </w:divBdr>
                          <w:divsChild>
                            <w:div w:id="1043092966">
                              <w:marLeft w:val="0"/>
                              <w:marRight w:val="0"/>
                              <w:marTop w:val="0"/>
                              <w:marBottom w:val="0"/>
                              <w:divBdr>
                                <w:top w:val="none" w:sz="0" w:space="0" w:color="auto"/>
                                <w:left w:val="none" w:sz="0" w:space="0" w:color="auto"/>
                                <w:bottom w:val="none" w:sz="0" w:space="0" w:color="auto"/>
                                <w:right w:val="none" w:sz="0" w:space="0" w:color="auto"/>
                              </w:divBdr>
                              <w:divsChild>
                                <w:div w:id="1873150844">
                                  <w:marLeft w:val="0"/>
                                  <w:marRight w:val="0"/>
                                  <w:marTop w:val="0"/>
                                  <w:marBottom w:val="0"/>
                                  <w:divBdr>
                                    <w:top w:val="none" w:sz="0" w:space="0" w:color="auto"/>
                                    <w:left w:val="none" w:sz="0" w:space="0" w:color="auto"/>
                                    <w:bottom w:val="none" w:sz="0" w:space="0" w:color="auto"/>
                                    <w:right w:val="none" w:sz="0" w:space="0" w:color="auto"/>
                                  </w:divBdr>
                                  <w:divsChild>
                                    <w:div w:id="829716341">
                                      <w:marLeft w:val="0"/>
                                      <w:marRight w:val="0"/>
                                      <w:marTop w:val="0"/>
                                      <w:marBottom w:val="0"/>
                                      <w:divBdr>
                                        <w:top w:val="none" w:sz="0" w:space="0" w:color="auto"/>
                                        <w:left w:val="none" w:sz="0" w:space="0" w:color="auto"/>
                                        <w:bottom w:val="none" w:sz="0" w:space="0" w:color="auto"/>
                                        <w:right w:val="none" w:sz="0" w:space="0" w:color="auto"/>
                                      </w:divBdr>
                                      <w:divsChild>
                                        <w:div w:id="345449379">
                                          <w:marLeft w:val="0"/>
                                          <w:marRight w:val="0"/>
                                          <w:marTop w:val="150"/>
                                          <w:marBottom w:val="0"/>
                                          <w:divBdr>
                                            <w:top w:val="none" w:sz="0" w:space="0" w:color="auto"/>
                                            <w:left w:val="none" w:sz="0" w:space="0" w:color="auto"/>
                                            <w:bottom w:val="none" w:sz="0" w:space="0" w:color="auto"/>
                                            <w:right w:val="none" w:sz="0" w:space="0" w:color="auto"/>
                                          </w:divBdr>
                                          <w:divsChild>
                                            <w:div w:id="263533345">
                                              <w:marLeft w:val="0"/>
                                              <w:marRight w:val="0"/>
                                              <w:marTop w:val="0"/>
                                              <w:marBottom w:val="0"/>
                                              <w:divBdr>
                                                <w:top w:val="none" w:sz="0" w:space="0" w:color="auto"/>
                                                <w:left w:val="none" w:sz="0" w:space="0" w:color="auto"/>
                                                <w:bottom w:val="none" w:sz="0" w:space="0" w:color="auto"/>
                                                <w:right w:val="none" w:sz="0" w:space="0" w:color="auto"/>
                                              </w:divBdr>
                                              <w:divsChild>
                                                <w:div w:id="4360677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83226732">
      <w:bodyDiv w:val="1"/>
      <w:marLeft w:val="0"/>
      <w:marRight w:val="0"/>
      <w:marTop w:val="0"/>
      <w:marBottom w:val="0"/>
      <w:divBdr>
        <w:top w:val="none" w:sz="0" w:space="0" w:color="auto"/>
        <w:left w:val="none" w:sz="0" w:space="0" w:color="auto"/>
        <w:bottom w:val="none" w:sz="0" w:space="0" w:color="auto"/>
        <w:right w:val="none" w:sz="0" w:space="0" w:color="auto"/>
      </w:divBdr>
    </w:div>
    <w:div w:id="1304193598">
      <w:bodyDiv w:val="1"/>
      <w:marLeft w:val="0"/>
      <w:marRight w:val="0"/>
      <w:marTop w:val="0"/>
      <w:marBottom w:val="0"/>
      <w:divBdr>
        <w:top w:val="none" w:sz="0" w:space="0" w:color="auto"/>
        <w:left w:val="none" w:sz="0" w:space="0" w:color="auto"/>
        <w:bottom w:val="none" w:sz="0" w:space="0" w:color="auto"/>
        <w:right w:val="none" w:sz="0" w:space="0" w:color="auto"/>
      </w:divBdr>
    </w:div>
    <w:div w:id="1549294905">
      <w:bodyDiv w:val="1"/>
      <w:marLeft w:val="0"/>
      <w:marRight w:val="0"/>
      <w:marTop w:val="0"/>
      <w:marBottom w:val="0"/>
      <w:divBdr>
        <w:top w:val="none" w:sz="0" w:space="0" w:color="auto"/>
        <w:left w:val="none" w:sz="0" w:space="0" w:color="auto"/>
        <w:bottom w:val="none" w:sz="0" w:space="0" w:color="auto"/>
        <w:right w:val="none" w:sz="0" w:space="0" w:color="auto"/>
      </w:divBdr>
    </w:div>
    <w:div w:id="1600483093">
      <w:bodyDiv w:val="1"/>
      <w:marLeft w:val="0"/>
      <w:marRight w:val="0"/>
      <w:marTop w:val="0"/>
      <w:marBottom w:val="0"/>
      <w:divBdr>
        <w:top w:val="none" w:sz="0" w:space="0" w:color="auto"/>
        <w:left w:val="none" w:sz="0" w:space="0" w:color="auto"/>
        <w:bottom w:val="none" w:sz="0" w:space="0" w:color="auto"/>
        <w:right w:val="none" w:sz="0" w:space="0" w:color="auto"/>
      </w:divBdr>
    </w:div>
    <w:div w:id="1695809879">
      <w:bodyDiv w:val="1"/>
      <w:marLeft w:val="0"/>
      <w:marRight w:val="0"/>
      <w:marTop w:val="0"/>
      <w:marBottom w:val="0"/>
      <w:divBdr>
        <w:top w:val="none" w:sz="0" w:space="0" w:color="auto"/>
        <w:left w:val="none" w:sz="0" w:space="0" w:color="auto"/>
        <w:bottom w:val="none" w:sz="0" w:space="0" w:color="auto"/>
        <w:right w:val="none" w:sz="0" w:space="0" w:color="auto"/>
      </w:divBdr>
    </w:div>
    <w:div w:id="1822501649">
      <w:bodyDiv w:val="1"/>
      <w:marLeft w:val="0"/>
      <w:marRight w:val="0"/>
      <w:marTop w:val="0"/>
      <w:marBottom w:val="0"/>
      <w:divBdr>
        <w:top w:val="none" w:sz="0" w:space="0" w:color="auto"/>
        <w:left w:val="none" w:sz="0" w:space="0" w:color="auto"/>
        <w:bottom w:val="none" w:sz="0" w:space="0" w:color="auto"/>
        <w:right w:val="none" w:sz="0" w:space="0" w:color="auto"/>
      </w:divBdr>
    </w:div>
    <w:div w:id="1985356567">
      <w:bodyDiv w:val="1"/>
      <w:marLeft w:val="0"/>
      <w:marRight w:val="0"/>
      <w:marTop w:val="0"/>
      <w:marBottom w:val="0"/>
      <w:divBdr>
        <w:top w:val="none" w:sz="0" w:space="0" w:color="auto"/>
        <w:left w:val="none" w:sz="0" w:space="0" w:color="auto"/>
        <w:bottom w:val="none" w:sz="0" w:space="0" w:color="auto"/>
        <w:right w:val="none" w:sz="0" w:space="0" w:color="auto"/>
      </w:divBdr>
      <w:divsChild>
        <w:div w:id="1423574503">
          <w:marLeft w:val="0"/>
          <w:marRight w:val="0"/>
          <w:marTop w:val="0"/>
          <w:marBottom w:val="0"/>
          <w:divBdr>
            <w:top w:val="none" w:sz="0" w:space="0" w:color="auto"/>
            <w:left w:val="none" w:sz="0" w:space="0" w:color="auto"/>
            <w:bottom w:val="none" w:sz="0" w:space="0" w:color="auto"/>
            <w:right w:val="none" w:sz="0" w:space="0" w:color="auto"/>
          </w:divBdr>
          <w:divsChild>
            <w:div w:id="122583644">
              <w:marLeft w:val="0"/>
              <w:marRight w:val="0"/>
              <w:marTop w:val="0"/>
              <w:marBottom w:val="0"/>
              <w:divBdr>
                <w:top w:val="none" w:sz="0" w:space="0" w:color="auto"/>
                <w:left w:val="none" w:sz="0" w:space="0" w:color="auto"/>
                <w:bottom w:val="none" w:sz="0" w:space="0" w:color="auto"/>
                <w:right w:val="none" w:sz="0" w:space="0" w:color="auto"/>
              </w:divBdr>
              <w:divsChild>
                <w:div w:id="911158172">
                  <w:marLeft w:val="0"/>
                  <w:marRight w:val="0"/>
                  <w:marTop w:val="0"/>
                  <w:marBottom w:val="0"/>
                  <w:divBdr>
                    <w:top w:val="none" w:sz="0" w:space="0" w:color="auto"/>
                    <w:left w:val="none" w:sz="0" w:space="0" w:color="auto"/>
                    <w:bottom w:val="none" w:sz="0" w:space="0" w:color="auto"/>
                    <w:right w:val="none" w:sz="0" w:space="0" w:color="auto"/>
                  </w:divBdr>
                  <w:divsChild>
                    <w:div w:id="258147867">
                      <w:marLeft w:val="0"/>
                      <w:marRight w:val="0"/>
                      <w:marTop w:val="300"/>
                      <w:marBottom w:val="600"/>
                      <w:divBdr>
                        <w:top w:val="none" w:sz="0" w:space="0" w:color="auto"/>
                        <w:left w:val="none" w:sz="0" w:space="0" w:color="auto"/>
                        <w:bottom w:val="none" w:sz="0" w:space="0" w:color="auto"/>
                        <w:right w:val="none" w:sz="0" w:space="0" w:color="auto"/>
                      </w:divBdr>
                      <w:divsChild>
                        <w:div w:id="1992128697">
                          <w:marLeft w:val="0"/>
                          <w:marRight w:val="0"/>
                          <w:marTop w:val="0"/>
                          <w:marBottom w:val="0"/>
                          <w:divBdr>
                            <w:top w:val="none" w:sz="0" w:space="0" w:color="auto"/>
                            <w:left w:val="none" w:sz="0" w:space="0" w:color="auto"/>
                            <w:bottom w:val="none" w:sz="0" w:space="0" w:color="auto"/>
                            <w:right w:val="none" w:sz="0" w:space="0" w:color="auto"/>
                          </w:divBdr>
                          <w:divsChild>
                            <w:div w:id="1187213483">
                              <w:marLeft w:val="0"/>
                              <w:marRight w:val="0"/>
                              <w:marTop w:val="0"/>
                              <w:marBottom w:val="0"/>
                              <w:divBdr>
                                <w:top w:val="none" w:sz="0" w:space="0" w:color="auto"/>
                                <w:left w:val="none" w:sz="0" w:space="0" w:color="auto"/>
                                <w:bottom w:val="none" w:sz="0" w:space="0" w:color="auto"/>
                                <w:right w:val="none" w:sz="0" w:space="0" w:color="auto"/>
                              </w:divBdr>
                              <w:divsChild>
                                <w:div w:id="578561545">
                                  <w:marLeft w:val="0"/>
                                  <w:marRight w:val="0"/>
                                  <w:marTop w:val="0"/>
                                  <w:marBottom w:val="0"/>
                                  <w:divBdr>
                                    <w:top w:val="none" w:sz="0" w:space="0" w:color="auto"/>
                                    <w:left w:val="none" w:sz="0" w:space="0" w:color="auto"/>
                                    <w:bottom w:val="none" w:sz="0" w:space="0" w:color="auto"/>
                                    <w:right w:val="none" w:sz="0" w:space="0" w:color="auto"/>
                                  </w:divBdr>
                                  <w:divsChild>
                                    <w:div w:id="197740626">
                                      <w:marLeft w:val="0"/>
                                      <w:marRight w:val="0"/>
                                      <w:marTop w:val="0"/>
                                      <w:marBottom w:val="0"/>
                                      <w:divBdr>
                                        <w:top w:val="none" w:sz="0" w:space="0" w:color="auto"/>
                                        <w:left w:val="none" w:sz="0" w:space="0" w:color="auto"/>
                                        <w:bottom w:val="none" w:sz="0" w:space="0" w:color="auto"/>
                                        <w:right w:val="none" w:sz="0" w:space="0" w:color="auto"/>
                                      </w:divBdr>
                                      <w:divsChild>
                                        <w:div w:id="1472988998">
                                          <w:marLeft w:val="0"/>
                                          <w:marRight w:val="0"/>
                                          <w:marTop w:val="150"/>
                                          <w:marBottom w:val="0"/>
                                          <w:divBdr>
                                            <w:top w:val="none" w:sz="0" w:space="0" w:color="auto"/>
                                            <w:left w:val="none" w:sz="0" w:space="0" w:color="auto"/>
                                            <w:bottom w:val="none" w:sz="0" w:space="0" w:color="auto"/>
                                            <w:right w:val="none" w:sz="0" w:space="0" w:color="auto"/>
                                          </w:divBdr>
                                          <w:divsChild>
                                            <w:div w:id="866799827">
                                              <w:marLeft w:val="0"/>
                                              <w:marRight w:val="0"/>
                                              <w:marTop w:val="0"/>
                                              <w:marBottom w:val="0"/>
                                              <w:divBdr>
                                                <w:top w:val="none" w:sz="0" w:space="0" w:color="auto"/>
                                                <w:left w:val="none" w:sz="0" w:space="0" w:color="auto"/>
                                                <w:bottom w:val="none" w:sz="0" w:space="0" w:color="auto"/>
                                                <w:right w:val="none" w:sz="0" w:space="0" w:color="auto"/>
                                              </w:divBdr>
                                              <w:divsChild>
                                                <w:div w:id="311761052">
                                                  <w:marLeft w:val="0"/>
                                                  <w:marRight w:val="0"/>
                                                  <w:marTop w:val="150"/>
                                                  <w:marBottom w:val="0"/>
                                                  <w:divBdr>
                                                    <w:top w:val="none" w:sz="0" w:space="0" w:color="auto"/>
                                                    <w:left w:val="none" w:sz="0" w:space="0" w:color="auto"/>
                                                    <w:bottom w:val="none" w:sz="0" w:space="0" w:color="auto"/>
                                                    <w:right w:val="none" w:sz="0" w:space="0" w:color="auto"/>
                                                  </w:divBdr>
                                                  <w:divsChild>
                                                    <w:div w:id="1866017939">
                                                      <w:marLeft w:val="0"/>
                                                      <w:marRight w:val="0"/>
                                                      <w:marTop w:val="0"/>
                                                      <w:marBottom w:val="0"/>
                                                      <w:divBdr>
                                                        <w:top w:val="none" w:sz="0" w:space="0" w:color="auto"/>
                                                        <w:left w:val="none" w:sz="0" w:space="0" w:color="auto"/>
                                                        <w:bottom w:val="none" w:sz="0" w:space="0" w:color="auto"/>
                                                        <w:right w:val="none" w:sz="0" w:space="0" w:color="auto"/>
                                                      </w:divBdr>
                                                      <w:divsChild>
                                                        <w:div w:id="1574851112">
                                                          <w:marLeft w:val="0"/>
                                                          <w:marRight w:val="0"/>
                                                          <w:marTop w:val="0"/>
                                                          <w:marBottom w:val="0"/>
                                                          <w:divBdr>
                                                            <w:top w:val="none" w:sz="0" w:space="0" w:color="auto"/>
                                                            <w:left w:val="none" w:sz="0" w:space="0" w:color="auto"/>
                                                            <w:bottom w:val="none" w:sz="0" w:space="0" w:color="auto"/>
                                                            <w:right w:val="none" w:sz="0" w:space="0" w:color="auto"/>
                                                          </w:divBdr>
                                                          <w:divsChild>
                                                            <w:div w:id="25378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www.onegeology.org/docs/technical/GeoSciML_WFS_Server_CookBook_V2_1.1.pdf" TargetMode="External"/><Relationship Id="rId2" Type="http://schemas.openxmlformats.org/officeDocument/2006/relationships/hyperlink" Target="http://www.onegeology.org/wmscookbook/2_5.html" TargetMode="External"/><Relationship Id="rId1" Type="http://schemas.openxmlformats.org/officeDocument/2006/relationships/hyperlink" Target="http://www.onegeology.org/wmscookbook/2_2.html"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resource.geosciml.org/Vocab2011html/SimpleLithology201012.html" TargetMode="External"/><Relationship Id="rId21" Type="http://schemas.openxmlformats.org/officeDocument/2006/relationships/hyperlink" Target="http://en.wikipedia.org/wiki/GML_Application_Schemas" TargetMode="External"/><Relationship Id="rId34" Type="http://schemas.openxmlformats.org/officeDocument/2006/relationships/hyperlink" Target="http://www.w3.org/XML/Schema/" TargetMode="External"/><Relationship Id="rId42" Type="http://schemas.openxmlformats.org/officeDocument/2006/relationships/hyperlink" Target="http://www.w3.org/XML/Schema/" TargetMode="External"/><Relationship Id="rId47" Type="http://schemas.openxmlformats.org/officeDocument/2006/relationships/image" Target="media/image15.png"/><Relationship Id="rId50" Type="http://schemas.openxmlformats.org/officeDocument/2006/relationships/hyperlink" Target="http://pubs.usgs.gov/of/2010/1335/pdf/usgs_of2010-1335_NCGMP09.pdf" TargetMode="External"/><Relationship Id="rId55" Type="http://schemas.openxmlformats.org/officeDocument/2006/relationships/hyperlink" Target="http://www.opengeospatial.org/standards/wms/" TargetMode="External"/><Relationship Id="rId63" Type="http://schemas.openxmlformats.org/officeDocument/2006/relationships/hyperlink" Target="http://udig.refractions.net/" TargetMode="External"/><Relationship Id="rId68" Type="http://schemas.openxmlformats.org/officeDocument/2006/relationships/hyperlink" Target="http://www.gvsig.org/web/home/projects/gvsig-desktop" TargetMode="External"/><Relationship Id="rId76" Type="http://schemas.openxmlformats.org/officeDocument/2006/relationships/image" Target="media/image22.png"/><Relationship Id="rId84" Type="http://schemas.openxmlformats.org/officeDocument/2006/relationships/hyperlink" Target="http://www.esri.com/software/arcgis/extensions/datainteroperability/common-questions.html" TargetMode="External"/><Relationship Id="rId89" Type="http://schemas.openxmlformats.org/officeDocument/2006/relationships/hyperlink" Target="http://en.wikipedia.org/wiki/List_of_ISO_639-1_codes" TargetMode="External"/><Relationship Id="rId97" Type="http://schemas.openxmlformats.org/officeDocument/2006/relationships/hyperlink" Target="http://usgin.org/content/usgin-metadata-tutorial/" TargetMode="External"/><Relationship Id="rId7" Type="http://schemas.openxmlformats.org/officeDocument/2006/relationships/webSettings" Target="webSettings.xml"/><Relationship Id="rId71" Type="http://schemas.openxmlformats.org/officeDocument/2006/relationships/hyperlink" Target="http://udig.refractions.net/" TargetMode="External"/><Relationship Id="rId92" Type="http://schemas.openxmlformats.org/officeDocument/2006/relationships/hyperlink" Target="http://en.wikipedia.org/wiki/List_of_ISO_639-1_codes" TargetMode="External"/><Relationship Id="rId2" Type="http://schemas.openxmlformats.org/officeDocument/2006/relationships/customXml" Target="../customXml/item2.xml"/><Relationship Id="rId16" Type="http://schemas.openxmlformats.org/officeDocument/2006/relationships/hyperlink" Target="http://pubs.usgs.gov/of/2007/1285/pdf/Richard.pdf" TargetMode="External"/><Relationship Id="rId29" Type="http://schemas.openxmlformats.org/officeDocument/2006/relationships/hyperlink" Target="http://www.pgadmin.org/" TargetMode="External"/><Relationship Id="rId11" Type="http://schemas.openxmlformats.org/officeDocument/2006/relationships/image" Target="media/image2.jpeg"/><Relationship Id="rId24" Type="http://schemas.openxmlformats.org/officeDocument/2006/relationships/hyperlink" Target="http://docs.geoserver.org/stable/en/user/data/app-schema/complex-features.html?highlight=simple%20feature" TargetMode="External"/><Relationship Id="rId32" Type="http://schemas.openxmlformats.org/officeDocument/2006/relationships/image" Target="media/image6.png"/><Relationship Id="rId37" Type="http://schemas.openxmlformats.org/officeDocument/2006/relationships/hyperlink" Target="http://www.geosciml.org/geosciml/3.0/doc/GeoSciML/GeologicStructure/ShearDisplacementStructure.html" TargetMode="External"/><Relationship Id="rId40" Type="http://schemas.openxmlformats.org/officeDocument/2006/relationships/image" Target="media/image10.png"/><Relationship Id="rId45" Type="http://schemas.openxmlformats.org/officeDocument/2006/relationships/image" Target="media/image13.png"/><Relationship Id="rId53" Type="http://schemas.openxmlformats.org/officeDocument/2006/relationships/hyperlink" Target="http://resource.geosciml.org/Vocab2011html/StratigraphicRank201012.html" TargetMode="External"/><Relationship Id="rId58" Type="http://schemas.openxmlformats.org/officeDocument/2006/relationships/hyperlink" Target="http://www.arc2earth.com/" TargetMode="External"/><Relationship Id="rId66" Type="http://schemas.openxmlformats.org/officeDocument/2006/relationships/hyperlink" Target="http://www.arcgis.com/home/" TargetMode="External"/><Relationship Id="rId74" Type="http://schemas.openxmlformats.org/officeDocument/2006/relationships/image" Target="media/image20.png"/><Relationship Id="rId79" Type="http://schemas.openxmlformats.org/officeDocument/2006/relationships/image" Target="media/image25.png"/><Relationship Id="rId87" Type="http://schemas.openxmlformats.org/officeDocument/2006/relationships/hyperlink" Target="http://www.onegeology.org/wmscookbook/2_4_1.html" TargetMode="External"/><Relationship Id="rId102" Type="http://schemas.openxmlformats.org/officeDocument/2006/relationships/theme" Target="theme/theme1.xml"/><Relationship Id="rId5" Type="http://schemas.microsoft.com/office/2007/relationships/stylesWithEffects" Target="stylesWithEffects.xml"/><Relationship Id="rId61" Type="http://schemas.openxmlformats.org/officeDocument/2006/relationships/image" Target="media/image18.png"/><Relationship Id="rId82" Type="http://schemas.openxmlformats.org/officeDocument/2006/relationships/hyperlink" Target="http://www.geosciml.org/" TargetMode="External"/><Relationship Id="rId90" Type="http://schemas.openxmlformats.org/officeDocument/2006/relationships/comments" Target="comments.xml"/><Relationship Id="rId95" Type="http://schemas.openxmlformats.org/officeDocument/2006/relationships/hyperlink" Target="http://mw.usgin.org/" TargetMode="External"/><Relationship Id="rId19" Type="http://schemas.openxmlformats.org/officeDocument/2006/relationships/image" Target="media/image4.png"/><Relationship Id="rId14" Type="http://schemas.openxmlformats.org/officeDocument/2006/relationships/hyperlink" Target="http://onegeology-europe.brgm.fr/geoportal/viewer.jsp" TargetMode="External"/><Relationship Id="rId22" Type="http://schemas.openxmlformats.org/officeDocument/2006/relationships/hyperlink" Target="http://pubs.usgs.gov/of/2007/1285/pdf/Richard.pdf" TargetMode="External"/><Relationship Id="rId27" Type="http://schemas.openxmlformats.org/officeDocument/2006/relationships/hyperlink" Target="http://geoserver.org/" TargetMode="External"/><Relationship Id="rId30" Type="http://schemas.openxmlformats.org/officeDocument/2006/relationships/hyperlink" Target="http://www.onegeology.org/" TargetMode="External"/><Relationship Id="rId35" Type="http://schemas.openxmlformats.org/officeDocument/2006/relationships/image" Target="media/image7.png"/><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hyperlink" Target="http://schemas.usgin.org/schemas/slds/" TargetMode="External"/><Relationship Id="rId64" Type="http://schemas.openxmlformats.org/officeDocument/2006/relationships/hyperlink" Target="http://www.esri.com/software/arcgis/arcgis-for-desktop/index.html" TargetMode="External"/><Relationship Id="rId69" Type="http://schemas.openxmlformats.org/officeDocument/2006/relationships/hyperlink" Target="http://www.openlayers.org/" TargetMode="External"/><Relationship Id="rId77" Type="http://schemas.openxmlformats.org/officeDocument/2006/relationships/image" Target="media/image23.png"/><Relationship Id="rId100"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hyperlink" Target="http://ngmdb.usgs.gov/Info/standards/NCGMP09/" TargetMode="External"/><Relationship Id="rId72" Type="http://schemas.openxmlformats.org/officeDocument/2006/relationships/hyperlink" Target="http://www.onegeology.org/technical_progress/data_coordination.cfm" TargetMode="External"/><Relationship Id="rId80" Type="http://schemas.openxmlformats.org/officeDocument/2006/relationships/hyperlink" Target="http://services.azgs.az.gov/geoserver/web/" TargetMode="External"/><Relationship Id="rId85" Type="http://schemas.openxmlformats.org/officeDocument/2006/relationships/hyperlink" Target="http://www.geosciml.org/" TargetMode="External"/><Relationship Id="rId93" Type="http://schemas.openxmlformats.org/officeDocument/2006/relationships/hyperlink" Target="http://www.onegeology.org/wmscookbook/2_6.html" TargetMode="External"/><Relationship Id="rId98" Type="http://schemas.openxmlformats.org/officeDocument/2006/relationships/hyperlink" Target="http://usgin.org/content/usgin-uri-tutorial"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hyperlink" Target="http://www.geosciml.org/geosciml/3.0/doc/" TargetMode="External"/><Relationship Id="rId25" Type="http://schemas.openxmlformats.org/officeDocument/2006/relationships/hyperlink" Target="http://www.geosciml.org/geosciml/3.0/doc/GeoSciML/GeoSciML-Core/GeologicFeature/MappedFeature.html" TargetMode="External"/><Relationship Id="rId33" Type="http://schemas.openxmlformats.org/officeDocument/2006/relationships/hyperlink" Target="http://www.geosciml.org/geosciml/3.0/doc/GeoSciML/GeologicStructure/Contact.html" TargetMode="External"/><Relationship Id="rId38" Type="http://schemas.openxmlformats.org/officeDocument/2006/relationships/hyperlink" Target="http://www.w3.org/XML/Schema/" TargetMode="External"/><Relationship Id="rId46" Type="http://schemas.openxmlformats.org/officeDocument/2006/relationships/image" Target="media/image14.png"/><Relationship Id="rId59" Type="http://schemas.openxmlformats.org/officeDocument/2006/relationships/hyperlink" Target="http://notepad-plus-plus.org/" TargetMode="External"/><Relationship Id="rId67" Type="http://schemas.openxmlformats.org/officeDocument/2006/relationships/hyperlink" Target="http://grass.fbk.eu/" TargetMode="External"/><Relationship Id="rId20" Type="http://schemas.openxmlformats.org/officeDocument/2006/relationships/hyperlink" Target="http://www.w3.org/Mobile/posdep/GMLIntroduction.html" TargetMode="External"/><Relationship Id="rId41" Type="http://schemas.openxmlformats.org/officeDocument/2006/relationships/hyperlink" Target="http://www.geosciml.org/geosciml/3.0/doc/GeoSciML/GeologicStructure/GeologicStructure.html" TargetMode="External"/><Relationship Id="rId54" Type="http://schemas.openxmlformats.org/officeDocument/2006/relationships/hyperlink" Target="http://resource.geosciml.org/Vocab2011html/GeologicUnitType201107.html" TargetMode="External"/><Relationship Id="rId62" Type="http://schemas.openxmlformats.org/officeDocument/2006/relationships/image" Target="media/image19.png"/><Relationship Id="rId70" Type="http://schemas.openxmlformats.org/officeDocument/2006/relationships/hyperlink" Target="http://www.qgis.org/" TargetMode="External"/><Relationship Id="rId75" Type="http://schemas.openxmlformats.org/officeDocument/2006/relationships/image" Target="media/image21.png"/><Relationship Id="rId83" Type="http://schemas.openxmlformats.org/officeDocument/2006/relationships/hyperlink" Target="http://www.esri.com/software/arcgis/extensions/datainteroperability/common-questions.html" TargetMode="External"/><Relationship Id="rId88" Type="http://schemas.openxmlformats.org/officeDocument/2006/relationships/hyperlink" Target="http://en.wikipedia.org/wiki/ISO_3166-1_alpha-3" TargetMode="External"/><Relationship Id="rId91" Type="http://schemas.openxmlformats.org/officeDocument/2006/relationships/hyperlink" Target="http://en.wikipedia.org/wiki/ISO_3166-1_alpha-3" TargetMode="External"/><Relationship Id="rId96" Type="http://schemas.openxmlformats.org/officeDocument/2006/relationships/hyperlink" Target="http://usgin.org/content/xml-tutorial/"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usgin.org/" TargetMode="External"/><Relationship Id="rId23" Type="http://schemas.openxmlformats.org/officeDocument/2006/relationships/hyperlink" Target="https://portal.opengeospatial.org/files/?artifact_id=42729" TargetMode="External"/><Relationship Id="rId28" Type="http://schemas.openxmlformats.org/officeDocument/2006/relationships/hyperlink" Target="http://opengeo.org/technology/GeoServer/" TargetMode="External"/><Relationship Id="rId36" Type="http://schemas.openxmlformats.org/officeDocument/2006/relationships/image" Target="media/image8.png"/><Relationship Id="rId49" Type="http://schemas.openxmlformats.org/officeDocument/2006/relationships/image" Target="media/image17.png"/><Relationship Id="rId57" Type="http://schemas.openxmlformats.org/officeDocument/2006/relationships/hyperlink" Target="http://docs.geoserver.org/stable/en/user/styling/sld-introduction.html" TargetMode="External"/><Relationship Id="rId10" Type="http://schemas.openxmlformats.org/officeDocument/2006/relationships/image" Target="media/image1.jpeg"/><Relationship Id="rId31" Type="http://schemas.openxmlformats.org/officeDocument/2006/relationships/image" Target="media/image5.png"/><Relationship Id="rId44" Type="http://schemas.openxmlformats.org/officeDocument/2006/relationships/image" Target="media/image12.png"/><Relationship Id="rId52" Type="http://schemas.openxmlformats.org/officeDocument/2006/relationships/hyperlink" Target="http://resource.geosciml.org/Vocab2011html/GeologicUnitType201107.html" TargetMode="External"/><Relationship Id="rId60" Type="http://schemas.openxmlformats.org/officeDocument/2006/relationships/hyperlink" Target="http://sourceforge.net/projects/notepad-plus/forums/forum/482781/topic/3717096" TargetMode="External"/><Relationship Id="rId65" Type="http://schemas.openxmlformats.org/officeDocument/2006/relationships/hyperlink" Target="http://www.esri.com/software/arcgis/explorer/index.html" TargetMode="External"/><Relationship Id="rId73" Type="http://schemas.openxmlformats.org/officeDocument/2006/relationships/hyperlink" Target="http://www.onegeology.org/technical_progress/buddy_coordination.cfm" TargetMode="External"/><Relationship Id="rId78" Type="http://schemas.openxmlformats.org/officeDocument/2006/relationships/image" Target="media/image24.png"/><Relationship Id="rId81" Type="http://schemas.openxmlformats.org/officeDocument/2006/relationships/hyperlink" Target="http://services.azgs.az.gov/geoserver/GeologicUnitView/ows?service=wms&amp;version=1.3.0&amp;request=GetCapabilities" TargetMode="External"/><Relationship Id="rId86" Type="http://schemas.openxmlformats.org/officeDocument/2006/relationships/hyperlink" Target="http://www.onegeology.org/" TargetMode="External"/><Relationship Id="rId94" Type="http://schemas.openxmlformats.org/officeDocument/2006/relationships/hyperlink" Target="http://www.onegeology.org/wmscookbook/2_6.html" TargetMode="External"/><Relationship Id="rId99" Type="http://schemas.openxmlformats.org/officeDocument/2006/relationships/hyperlink" Target="http://usgin.org/content/xml-tutorial/" TargetMode="External"/><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26.png"/><Relationship Id="rId18" Type="http://schemas.openxmlformats.org/officeDocument/2006/relationships/image" Target="media/image3.png"/><Relationship Id="rId3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 product of the Arizona Geological Survey</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D78A5D5-46B2-484A-AB0E-7B874C8BFB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TotalTime>
  <Pages>54</Pages>
  <Words>18510</Words>
  <Characters>105511</Characters>
  <Application>Microsoft Office Word</Application>
  <DocSecurity>0</DocSecurity>
  <Lines>879</Lines>
  <Paragraphs>247</Paragraphs>
  <ScaleCrop>false</ScaleCrop>
  <HeadingPairs>
    <vt:vector size="2" baseType="variant">
      <vt:variant>
        <vt:lpstr>Title</vt:lpstr>
      </vt:variant>
      <vt:variant>
        <vt:i4>1</vt:i4>
      </vt:variant>
    </vt:vector>
  </HeadingPairs>
  <TitlesOfParts>
    <vt:vector size="1" baseType="lpstr">
      <vt:lpstr>Deployment of geologic map services using GeoSciML-Portrayal</vt:lpstr>
    </vt:vector>
  </TitlesOfParts>
  <Company>Arizona Geological Survey</Company>
  <LinksUpToDate>false</LinksUpToDate>
  <CharactersWithSpaces>123774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Deployment of geologic map services using GeoSciML-Portrayal</dc:title>
  <dc:subject>An introduction to a simple feature schema for supporting map services and guidelines for service deployment</dc:subject>
  <dc:creator>Celia Coleman;steve.richard@azgs.az.gov;jordan.matti@azgs.az.gov</dc:creator>
  <cp:lastModifiedBy>Christy Caudill</cp:lastModifiedBy>
  <cp:revision>49</cp:revision>
  <cp:lastPrinted>2012-04-10T03:04:00Z</cp:lastPrinted>
  <dcterms:created xsi:type="dcterms:W3CDTF">2013-08-16T18:03:00Z</dcterms:created>
  <dcterms:modified xsi:type="dcterms:W3CDTF">2013-08-19T18:53:00Z</dcterms:modified>
</cp:coreProperties>
</file>