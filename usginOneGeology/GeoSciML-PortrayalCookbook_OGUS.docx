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16499142" w:displacedByCustomXml="next"/>
    <w:sdt>
      <w:sdtPr>
        <w:rPr>
          <w:rFonts w:asciiTheme="majorHAnsi" w:eastAsiaTheme="majorEastAsia" w:hAnsiTheme="majorHAnsi" w:cstheme="majorBidi"/>
          <w:b/>
          <w:bCs/>
          <w:color w:val="365F91" w:themeColor="accent1" w:themeShade="BF"/>
          <w:sz w:val="28"/>
          <w:szCs w:val="28"/>
        </w:rPr>
        <w:id w:val="473489727"/>
        <w:docPartObj>
          <w:docPartGallery w:val="Cover Pages"/>
          <w:docPartUnique/>
        </w:docPartObj>
      </w:sdtPr>
      <w:sdtEndPr>
        <w:rPr>
          <w:rFonts w:ascii="Century" w:eastAsiaTheme="minorHAnsi" w:hAnsi="Century" w:cstheme="minorBidi"/>
          <w:b w:val="0"/>
          <w:bCs w:val="0"/>
          <w:color w:val="auto"/>
          <w:sz w:val="22"/>
          <w:szCs w:val="18"/>
        </w:rPr>
      </w:sdtEndPr>
      <w:sdtContent>
        <w:p w:rsidR="002A5DE2" w:rsidRPr="002A5DE2" w:rsidRDefault="007B2D23" w:rsidP="002A5DE2">
          <w:pPr>
            <w:rPr>
              <w:rFonts w:asciiTheme="majorHAnsi" w:eastAsiaTheme="majorEastAsia" w:hAnsiTheme="majorHAnsi" w:cstheme="majorBidi"/>
              <w:b/>
              <w:bCs/>
              <w:color w:val="365F91" w:themeColor="accent1" w:themeShade="BF"/>
              <w:sz w:val="28"/>
              <w:szCs w:val="28"/>
            </w:rPr>
          </w:pPr>
          <w:r>
            <w:rPr>
              <w:noProof/>
            </w:rPr>
            <mc:AlternateContent>
              <mc:Choice Requires="wps">
                <w:drawing>
                  <wp:anchor distT="0" distB="0" distL="114300" distR="114300" simplePos="0" relativeHeight="251656190" behindDoc="0" locked="0" layoutInCell="1" allowOverlap="1" wp14:anchorId="34E50D4F" wp14:editId="523C6EC8">
                    <wp:simplePos x="0" y="0"/>
                    <wp:positionH relativeFrom="page">
                      <wp:posOffset>690113</wp:posOffset>
                    </wp:positionH>
                    <wp:positionV relativeFrom="page">
                      <wp:posOffset>595223</wp:posOffset>
                    </wp:positionV>
                    <wp:extent cx="6676845" cy="2178169"/>
                    <wp:effectExtent l="0" t="0" r="0" b="0"/>
                    <wp:wrapNone/>
                    <wp:docPr id="54" name="Rectangle 54"/>
                    <wp:cNvGraphicFramePr/>
                    <a:graphic xmlns:a="http://schemas.openxmlformats.org/drawingml/2006/main">
                      <a:graphicData uri="http://schemas.microsoft.com/office/word/2010/wordprocessingShape">
                        <wps:wsp>
                          <wps:cNvSpPr/>
                          <wps:spPr>
                            <a:xfrm>
                              <a:off x="0" y="0"/>
                              <a:ext cx="6676845" cy="217816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54.35pt;margin-top:46.85pt;width:525.75pt;height:171.5pt;z-index:251656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" fillcolor="#4f81bd [3204]" stroked="f" strokeweight="2pt">
                    <w10:wrap anchorx="page" anchory="page"/>
                  </v:rect>
                </w:pict>
              </mc:Fallback>
            </mc:AlternateContent>
          </w:r>
          <w:r w:rsidR="004C2B33">
            <w:rPr>
              <w:noProof/>
            </w:rPr>
            <mc:AlternateContent>
              <mc:Choice Requires="wps">
                <w:drawing>
                  <wp:anchor distT="0" distB="0" distL="114300" distR="114300" simplePos="0" relativeHeight="251657215" behindDoc="1" locked="0" layoutInCell="1" allowOverlap="1" wp14:anchorId="7372DBC0" wp14:editId="18654093">
                    <wp:simplePos x="0" y="0"/>
                    <wp:positionH relativeFrom="page">
                      <wp:posOffset>678180</wp:posOffset>
                    </wp:positionH>
                    <wp:positionV relativeFrom="page">
                      <wp:align>center</wp:align>
                    </wp:positionV>
                    <wp:extent cx="7772400" cy="10075653"/>
                    <wp:effectExtent l="0" t="0" r="0" b="1905"/>
                    <wp:wrapNone/>
                    <wp:docPr id="52" name="Rectangle 52"/>
                    <wp:cNvGraphicFramePr/>
                    <a:graphic xmlns:a="http://schemas.openxmlformats.org/drawingml/2006/main">
                      <a:graphicData uri="http://schemas.microsoft.com/office/word/2010/wordprocessingShape">
                        <wps:wsp>
                          <wps:cNvSpPr/>
                          <wps:spPr>
                            <a:xfrm>
                              <a:off x="0" y="0"/>
                              <a:ext cx="7772400" cy="10075653"/>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0</wp14:pctHeight>
                    </wp14:sizeRelV>
                  </wp:anchor>
                </w:drawing>
              </mc:Choice>
              <mc:Fallback>
                <w:pict>
                  <v:rect id="Rectangle 52" o:spid="_x0000_s1026" style="position:absolute;margin-left:53.4pt;margin-top:0;width:612pt;height:793.35pt;z-index:-251659265;visibility:visible;mso-wrap-style:square;mso-width-percent:1000;mso-height-percent:0;mso-wrap-distance-left:9pt;mso-wrap-distance-top:0;mso-wrap-distance-right:9pt;mso-wrap-distance-bottom:0;mso-position-horizontal:absolute;mso-position-horizontal-relative:page;mso-position-vertical:center;mso-position-vertical-relative:page;mso-width-percent:100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" stroked="f" strokeweight="2pt">
                    <v:fill r:id="rId11" o:title="" recolor="t" rotate="t" type="frame"/>
                    <v:imagedata recolortarget="#3f3f3f [801]"/>
                    <w10:wrap anchorx="page" anchory="page"/>
                  </v:rect>
                </w:pict>
              </mc:Fallback>
            </mc:AlternateContent>
          </w:r>
          <w:r w:rsidR="004C2B33">
            <w:rPr>
              <w:noProof/>
            </w:rPr>
            <mc:AlternateContent>
              <mc:Choice Requires="wps">
                <w:drawing>
                  <wp:anchor distT="0" distB="0" distL="114300" distR="114300" simplePos="0" relativeHeight="251658240" behindDoc="0" locked="0" layoutInCell="1" allowOverlap="1" wp14:anchorId="7F6B098F" wp14:editId="485AC210">
                    <wp:simplePos x="0" y="0"/>
                    <mc:AlternateContent>
                      <mc:Choice Requires="wp14">
                        <wp:positionH relativeFrom="margin">
                          <wp14:pctPosHOffset>0</wp14:pctPosHOffset>
                        </wp:positionH>
                      </mc:Choice>
                      <mc:Fallback>
                        <wp:positionH relativeFrom="page">
                          <wp:posOffset>685800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305463256"/>
                                  <w:date w:fullDate="2012-03-27T00:00:00Z">
                                    <w:dateFormat w:val="M/d/yyyy"/>
                                    <w:lid w:val="en-US"/>
                                    <w:storeMappedDataAs w:val="dateTime"/>
                                    <w:calendar w:val="gregorian"/>
                                  </w:date>
                                </w:sdtPr>
                                <w:sdtEndPr/>
                                <w:sdtContent>
                                  <w:p w:rsidR="00340195" w:rsidRDefault="00340195" w:rsidP="002A5DE2">
                                    <w:pPr>
                                      <w:pStyle w:val="Subtitle"/>
                                    </w:pPr>
                                    <w:r>
                                      <w:t>3/27/2012</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65824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1305463256"/>
                            <w:date w:fullDate="2012-03-27T00:00:00Z">
                              <w:dateFormat w:val="M/d/yyyy"/>
                              <w:lid w:val="en-US"/>
                              <w:storeMappedDataAs w:val="dateTime"/>
                              <w:calendar w:val="gregorian"/>
                            </w:date>
                          </w:sdtPr>
                          <w:sdtEndPr/>
                          <w:sdtContent>
                            <w:p w:rsidR="00340195" w:rsidRDefault="00340195" w:rsidP="002A5DE2">
                              <w:pPr>
                                <w:pStyle w:val="Subtitle"/>
                              </w:pPr>
                              <w:r>
                                <w:t>3/27/2012</w:t>
                              </w:r>
                            </w:p>
                          </w:sdtContent>
                        </w:sdt>
                      </w:txbxContent>
                    </v:textbox>
                    <w10:wrap anchorx="margin" anchory="margin"/>
                  </v:shape>
                </w:pict>
              </mc:Fallback>
            </mc:AlternateContent>
          </w:r>
          <w:r w:rsidR="004C2B33">
            <w:rPr>
              <w:noProof/>
            </w:rPr>
            <mc:AlternateContent>
              <mc:Choice Requires="wps">
                <w:drawing>
                  <wp:anchor distT="0" distB="0" distL="114300" distR="114300" simplePos="0" relativeHeight="251661312" behindDoc="0" locked="0" layoutInCell="1" allowOverlap="1" wp14:anchorId="5CD3B741" wp14:editId="412A117A">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131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p>
      </w:sdtContent>
    </w:sdt>
    <w:tbl>
      <w:tblPr>
        <w:tblpPr w:leftFromText="187" w:rightFromText="187" w:bottomFromText="720" w:vertAnchor="page" w:horzAnchor="margin" w:tblpXSpec="center" w:tblpY="4524"/>
        <w:tblW w:w="4554" w:type="pct"/>
        <w:tblLook w:val="04A0" w:firstRow="1" w:lastRow="0" w:firstColumn="1" w:lastColumn="0" w:noHBand="0" w:noVBand="1"/>
      </w:tblPr>
      <w:tblGrid>
        <w:gridCol w:w="9378"/>
      </w:tblGrid>
      <w:tr w:rsidR="007B2D23" w:rsidTr="007B2D23">
        <w:tc>
          <w:tcPr>
            <w:tcW w:w="9378" w:type="dxa"/>
          </w:tcPr>
          <w:p w:rsidR="007B2D23" w:rsidRDefault="0002724B" w:rsidP="007B2D23">
            <w:pPr>
              <w:pStyle w:val="Title"/>
              <w:rPr>
                <w:sz w:val="140"/>
                <w:szCs w:val="140"/>
              </w:rPr>
            </w:pPr>
            <w:sdt>
              <w:sdtPr>
                <w:alias w:val="Title"/>
                <w:id w:val="1934172987"/>
                <w:dataBinding w:prefixMappings="xmlns:ns0='http://schemas.openxmlformats.org/package/2006/metadata/core-properties' xmlns:ns1='http://purl.org/dc/elements/1.1/'" w:xpath="/ns0:coreProperties[1]/ns1:title[1]" w:storeItemID="{6C3C8BC8-F283-45AE-878A-BAB7291924A1}"/>
                <w:text/>
              </w:sdtPr>
              <w:sdtEndPr/>
              <w:sdtContent>
                <w:r w:rsidR="007B2D23">
                  <w:t>Deployment of geologic map services using GeoSciML-Portrayal</w:t>
                </w:r>
              </w:sdtContent>
            </w:sdt>
          </w:p>
        </w:tc>
      </w:tr>
      <w:tr w:rsidR="007B2D23" w:rsidTr="007B2D23">
        <w:tc>
          <w:tcPr>
            <w:tcW w:w="9378" w:type="dxa"/>
            <w:vAlign w:val="bottom"/>
          </w:tcPr>
          <w:p w:rsidR="007B2D23" w:rsidRDefault="0002724B" w:rsidP="007B2D23">
            <w:pPr>
              <w:pStyle w:val="Subtitle"/>
            </w:pPr>
            <w:sdt>
              <w:sdtPr>
                <w:alias w:val="Subtitle"/>
                <w:id w:val="-899293849"/>
                <w:dataBinding w:prefixMappings="xmlns:ns0='http://schemas.openxmlformats.org/package/2006/metadata/core-properties' xmlns:ns1='http://purl.org/dc/elements/1.1/'" w:xpath="/ns0:coreProperties[1]/ns1:subject[1]" w:storeItemID="{6C3C8BC8-F283-45AE-878A-BAB7291924A1}"/>
                <w:text/>
              </w:sdtPr>
              <w:sdtEndPr/>
              <w:sdtContent>
                <w:r w:rsidR="007B2D23">
                  <w:t>An introduction to a simple feature schema for supporting map services and guidelines for service deployment</w:t>
                </w:r>
              </w:sdtContent>
            </w:sdt>
          </w:p>
        </w:tc>
      </w:tr>
      <w:tr w:rsidR="007B2D23" w:rsidTr="007B2D23">
        <w:trPr>
          <w:trHeight w:val="1861"/>
        </w:trPr>
        <w:tc>
          <w:tcPr>
            <w:tcW w:w="9378" w:type="dxa"/>
            <w:vAlign w:val="bottom"/>
          </w:tcPr>
          <w:p w:rsidR="007B2D23" w:rsidRDefault="0002724B" w:rsidP="007B2D23">
            <w:sdt>
              <w:sdtPr>
                <w:rPr>
                  <w:rFonts w:asciiTheme="minorHAnsi" w:eastAsiaTheme="minorEastAsia" w:hAnsiTheme="minorHAnsi"/>
                  <w:iCs/>
                  <w:sz w:val="21"/>
                  <w:szCs w:val="21"/>
                </w:rPr>
                <w:alias w:val="Abstract"/>
                <w:id w:val="624198434"/>
                <w:dataBinding w:prefixMappings="xmlns:ns0='http://schemas.microsoft.com/office/2006/coverPageProps'" w:xpath="/ns0:CoverPageProperties[1]/ns0:Abstract[1]" w:storeItemID="{55AF091B-3C7A-41E3-B477-F2FDAA23CFDA}"/>
                <w:text/>
              </w:sdtPr>
              <w:sdtEndPr/>
              <w:sdtContent>
                <w:r w:rsidR="007B2D23">
                  <w:rPr>
                    <w:rFonts w:asciiTheme="minorHAnsi" w:eastAsiaTheme="minorEastAsia" w:hAnsiTheme="minorHAnsi"/>
                    <w:iCs/>
                    <w:sz w:val="21"/>
                    <w:szCs w:val="21"/>
                  </w:rPr>
                  <w:t>A product of the Arizona Geological Survey</w:t>
                </w:r>
              </w:sdtContent>
            </w:sdt>
          </w:p>
        </w:tc>
      </w:tr>
    </w:tbl>
    <w:p w:rsidR="006A0679" w:rsidRPr="002A5DE2" w:rsidRDefault="007B2D23" w:rsidP="002A5DE2">
      <w:pPr>
        <w:pStyle w:val="Heading1"/>
        <w:rPr>
          <w:rFonts w:ascii="Century" w:hAnsi="Century"/>
          <w:noProof/>
        </w:rPr>
      </w:pPr>
      <w:bookmarkStart w:id="1" w:name="_Toc364428319"/>
      <w:r>
        <w:rPr>
          <w:noProof/>
        </w:rPr>
        <mc:AlternateContent>
          <mc:Choice Requires="wps">
            <w:drawing>
              <wp:anchor distT="0" distB="0" distL="114300" distR="114300" simplePos="0" relativeHeight="251728896" behindDoc="0" locked="0" layoutInCell="1" allowOverlap="1" wp14:anchorId="05ED5F7F" wp14:editId="7E754D5F">
                <wp:simplePos x="0" y="0"/>
                <wp:positionH relativeFrom="column">
                  <wp:posOffset>4313</wp:posOffset>
                </wp:positionH>
                <wp:positionV relativeFrom="paragraph">
                  <wp:posOffset>7043061</wp:posOffset>
                </wp:positionV>
                <wp:extent cx="6969664" cy="457080"/>
                <wp:effectExtent l="0" t="0" r="0" b="63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9664" cy="457080"/>
                        </a:xfrm>
                        <a:prstGeom prst="rect">
                          <a:avLst/>
                        </a:prstGeom>
                        <a:noFill/>
                        <a:ln w="9525">
                          <a:noFill/>
                          <a:miter lim="800000"/>
                          <a:headEnd/>
                          <a:tailEnd/>
                        </a:ln>
                      </wps:spPr>
                      <wps:txbx>
                        <w:txbxContent>
                          <w:p w:rsidR="00340195" w:rsidRPr="00BD67E1" w:rsidRDefault="00340195"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424AEBD1" wp14:editId="4F459B06">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340195" w:rsidRDefault="003401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5pt;margin-top:554.55pt;width:548.8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" filled="f" stroked="f">
                <v:textbox>
                  <w:txbxContent>
                    <w:p w:rsidR="00340195" w:rsidRPr="00BD67E1" w:rsidRDefault="00340195"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424AEBD1" wp14:editId="4F459B06">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340195" w:rsidRDefault="00340195"/>
                  </w:txbxContent>
                </v:textbox>
              </v:shape>
            </w:pict>
          </mc:Fallback>
        </mc:AlternateContent>
      </w:r>
      <w:bookmarkEnd w:id="1"/>
      <w:r w:rsidR="009150B8">
        <w:rPr>
          <w:noProof/>
        </w:rPr>
        <w:br w:type="page"/>
      </w:r>
      <w:bookmarkStart w:id="2" w:name="_Toc320714699"/>
      <w:bookmarkStart w:id="3" w:name="_Toc321148884"/>
      <w:bookmarkStart w:id="4" w:name="_Ref321729539"/>
      <w:bookmarkEnd w:id="2"/>
    </w:p>
    <w:sdt>
      <w:sdtPr>
        <w:rPr>
          <w:rFonts w:ascii="Century" w:eastAsiaTheme="minorHAnsi" w:hAnsi="Century" w:cstheme="minorBidi"/>
          <w:b w:val="0"/>
          <w:bCs w:val="0"/>
          <w:color w:val="auto"/>
          <w:sz w:val="22"/>
          <w:szCs w:val="18"/>
          <w:lang w:eastAsia="en-US"/>
        </w:rPr>
        <w:id w:val="2000386137"/>
        <w:docPartObj>
          <w:docPartGallery w:val="Table of Contents"/>
          <w:docPartUnique/>
        </w:docPartObj>
      </w:sdtPr>
      <w:sdtEndPr>
        <w:rPr>
          <w:noProof/>
        </w:rPr>
      </w:sdtEndPr>
      <w:sdtContent>
        <w:p w:rsidR="006A0679" w:rsidRDefault="006A0679" w:rsidP="0087247F">
          <w:pPr>
            <w:pStyle w:val="TOCHeading"/>
            <w:numPr>
              <w:ilvl w:val="0"/>
              <w:numId w:val="0"/>
            </w:numPr>
          </w:pPr>
          <w:r>
            <w:t>Contents</w:t>
          </w:r>
        </w:p>
        <w:p w:rsidR="00AF0F8B" w:rsidRDefault="006A0679">
          <w:pPr>
            <w:pStyle w:val="TOC1"/>
            <w:rPr>
              <w:rFonts w:asciiTheme="minorHAnsi" w:eastAsiaTheme="minorEastAsia" w:hAnsiTheme="minorHAnsi"/>
              <w:noProof/>
              <w:szCs w:val="22"/>
            </w:rPr>
          </w:pPr>
          <w:r>
            <w:fldChar w:fldCharType="begin"/>
          </w:r>
          <w:r>
            <w:instrText xml:space="preserve"> TOC \o "1-3" \h \z \u </w:instrText>
          </w:r>
          <w:r>
            <w:fldChar w:fldCharType="separate"/>
          </w:r>
          <w:hyperlink w:anchor="_Toc364428319" w:history="1">
            <w:r w:rsidR="00AF0F8B" w:rsidRPr="001E1067">
              <w:rPr>
                <w:rStyle w:val="Hyperlink"/>
                <w:noProof/>
              </w:rPr>
              <w:t>1</w:t>
            </w:r>
            <w:bookmarkStart w:id="5" w:name="_Toc364427495"/>
            <w:r w:rsidR="00AF0F8B">
              <w:rPr>
                <w:rFonts w:asciiTheme="minorHAnsi" w:eastAsiaTheme="minorEastAsia" w:hAnsiTheme="minorHAnsi"/>
                <w:noProof/>
                <w:szCs w:val="22"/>
              </w:rPr>
              <w:tab/>
            </w:r>
            <w:bookmarkEnd w:id="5"/>
            <w:r w:rsidR="00AF0F8B">
              <w:rPr>
                <w:noProof/>
                <w:webHidden/>
              </w:rPr>
              <w:tab/>
            </w:r>
            <w:r w:rsidR="00AF0F8B">
              <w:rPr>
                <w:noProof/>
                <w:webHidden/>
              </w:rPr>
              <w:fldChar w:fldCharType="begin"/>
            </w:r>
            <w:r w:rsidR="00AF0F8B">
              <w:rPr>
                <w:noProof/>
                <w:webHidden/>
              </w:rPr>
              <w:instrText xml:space="preserve"> PAGEREF _Toc364428319 \h </w:instrText>
            </w:r>
            <w:r w:rsidR="00AF0F8B">
              <w:rPr>
                <w:noProof/>
                <w:webHidden/>
              </w:rPr>
            </w:r>
            <w:r w:rsidR="00AF0F8B">
              <w:rPr>
                <w:noProof/>
                <w:webHidden/>
              </w:rPr>
              <w:fldChar w:fldCharType="separate"/>
            </w:r>
            <w:r w:rsidR="00AF0F8B">
              <w:rPr>
                <w:noProof/>
                <w:webHidden/>
              </w:rPr>
              <w:t>0</w:t>
            </w:r>
            <w:r w:rsidR="00AF0F8B">
              <w:rPr>
                <w:noProof/>
                <w:webHidden/>
              </w:rPr>
              <w:fldChar w:fldCharType="end"/>
            </w:r>
          </w:hyperlink>
        </w:p>
        <w:p w:rsidR="00AF0F8B" w:rsidRDefault="00AF0F8B">
          <w:pPr>
            <w:pStyle w:val="TOC1"/>
            <w:rPr>
              <w:rFonts w:asciiTheme="minorHAnsi" w:eastAsiaTheme="minorEastAsia" w:hAnsiTheme="minorHAnsi"/>
              <w:noProof/>
              <w:szCs w:val="22"/>
            </w:rPr>
          </w:pPr>
          <w:hyperlink w:anchor="_Toc364428320" w:history="1">
            <w:r w:rsidRPr="001E1067">
              <w:rPr>
                <w:rStyle w:val="Hyperlink"/>
                <w:noProof/>
              </w:rPr>
              <w:t>1</w:t>
            </w:r>
            <w:r>
              <w:rPr>
                <w:rFonts w:asciiTheme="minorHAnsi" w:eastAsiaTheme="minorEastAsia" w:hAnsiTheme="minorHAnsi"/>
                <w:noProof/>
                <w:szCs w:val="22"/>
              </w:rPr>
              <w:tab/>
            </w:r>
            <w:r w:rsidRPr="001E1067">
              <w:rPr>
                <w:rStyle w:val="Hyperlink"/>
                <w:noProof/>
              </w:rPr>
              <w:t>Introduction</w:t>
            </w:r>
            <w:r>
              <w:rPr>
                <w:noProof/>
                <w:webHidden/>
              </w:rPr>
              <w:tab/>
            </w:r>
            <w:r>
              <w:rPr>
                <w:noProof/>
                <w:webHidden/>
              </w:rPr>
              <w:fldChar w:fldCharType="begin"/>
            </w:r>
            <w:r>
              <w:rPr>
                <w:noProof/>
                <w:webHidden/>
              </w:rPr>
              <w:instrText xml:space="preserve"> PAGEREF _Toc364428320 \h </w:instrText>
            </w:r>
            <w:r>
              <w:rPr>
                <w:noProof/>
                <w:webHidden/>
              </w:rPr>
            </w:r>
            <w:r>
              <w:rPr>
                <w:noProof/>
                <w:webHidden/>
              </w:rPr>
              <w:fldChar w:fldCharType="separate"/>
            </w:r>
            <w:r>
              <w:rPr>
                <w:noProof/>
                <w:webHidden/>
              </w:rPr>
              <w:t>2</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21" w:history="1">
            <w:r w:rsidRPr="001E1067">
              <w:rPr>
                <w:rStyle w:val="Hyperlink"/>
                <w:noProof/>
              </w:rPr>
              <w:t>1.1</w:t>
            </w:r>
            <w:r>
              <w:rPr>
                <w:rFonts w:asciiTheme="minorHAnsi" w:eastAsiaTheme="minorEastAsia" w:hAnsiTheme="minorHAnsi"/>
                <w:noProof/>
                <w:szCs w:val="22"/>
              </w:rPr>
              <w:tab/>
            </w:r>
            <w:r w:rsidRPr="001E1067">
              <w:rPr>
                <w:rStyle w:val="Hyperlink"/>
                <w:noProof/>
              </w:rPr>
              <w:t>What is USGIN?</w:t>
            </w:r>
            <w:r>
              <w:rPr>
                <w:noProof/>
                <w:webHidden/>
              </w:rPr>
              <w:tab/>
            </w:r>
            <w:r>
              <w:rPr>
                <w:noProof/>
                <w:webHidden/>
              </w:rPr>
              <w:fldChar w:fldCharType="begin"/>
            </w:r>
            <w:r>
              <w:rPr>
                <w:noProof/>
                <w:webHidden/>
              </w:rPr>
              <w:instrText xml:space="preserve"> PAGEREF _Toc364428321 \h </w:instrText>
            </w:r>
            <w:r>
              <w:rPr>
                <w:noProof/>
                <w:webHidden/>
              </w:rPr>
            </w:r>
            <w:r>
              <w:rPr>
                <w:noProof/>
                <w:webHidden/>
              </w:rPr>
              <w:fldChar w:fldCharType="separate"/>
            </w:r>
            <w:r>
              <w:rPr>
                <w:noProof/>
                <w:webHidden/>
              </w:rPr>
              <w:t>3</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22" w:history="1">
            <w:r w:rsidRPr="001E1067">
              <w:rPr>
                <w:rStyle w:val="Hyperlink"/>
                <w:noProof/>
              </w:rPr>
              <w:t>1.2</w:t>
            </w:r>
            <w:r>
              <w:rPr>
                <w:rFonts w:asciiTheme="minorHAnsi" w:eastAsiaTheme="minorEastAsia" w:hAnsiTheme="minorHAnsi"/>
                <w:noProof/>
                <w:szCs w:val="22"/>
              </w:rPr>
              <w:tab/>
            </w:r>
            <w:r w:rsidRPr="001E1067">
              <w:rPr>
                <w:rStyle w:val="Hyperlink"/>
                <w:noProof/>
              </w:rPr>
              <w:t>GeoSciML-Portrayal and GeoSciML</w:t>
            </w:r>
            <w:r>
              <w:rPr>
                <w:noProof/>
                <w:webHidden/>
              </w:rPr>
              <w:tab/>
            </w:r>
            <w:r>
              <w:rPr>
                <w:noProof/>
                <w:webHidden/>
              </w:rPr>
              <w:fldChar w:fldCharType="begin"/>
            </w:r>
            <w:r>
              <w:rPr>
                <w:noProof/>
                <w:webHidden/>
              </w:rPr>
              <w:instrText xml:space="preserve"> PAGEREF _Toc364428322 \h </w:instrText>
            </w:r>
            <w:r>
              <w:rPr>
                <w:noProof/>
                <w:webHidden/>
              </w:rPr>
            </w:r>
            <w:r>
              <w:rPr>
                <w:noProof/>
                <w:webHidden/>
              </w:rPr>
              <w:fldChar w:fldCharType="separate"/>
            </w:r>
            <w:r>
              <w:rPr>
                <w:noProof/>
                <w:webHidden/>
              </w:rPr>
              <w:t>3</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23" w:history="1">
            <w:r w:rsidRPr="001E1067">
              <w:rPr>
                <w:rStyle w:val="Hyperlink"/>
                <w:noProof/>
              </w:rPr>
              <w:t>1.3</w:t>
            </w:r>
            <w:r>
              <w:rPr>
                <w:rFonts w:asciiTheme="minorHAnsi" w:eastAsiaTheme="minorEastAsia" w:hAnsiTheme="minorHAnsi"/>
                <w:noProof/>
                <w:szCs w:val="22"/>
              </w:rPr>
              <w:tab/>
            </w:r>
            <w:r w:rsidRPr="001E1067">
              <w:rPr>
                <w:rStyle w:val="Hyperlink"/>
                <w:noProof/>
              </w:rPr>
              <w:t>Cookbook Prerequisites</w:t>
            </w:r>
            <w:r>
              <w:rPr>
                <w:noProof/>
                <w:webHidden/>
              </w:rPr>
              <w:tab/>
            </w:r>
            <w:r>
              <w:rPr>
                <w:noProof/>
                <w:webHidden/>
              </w:rPr>
              <w:fldChar w:fldCharType="begin"/>
            </w:r>
            <w:r>
              <w:rPr>
                <w:noProof/>
                <w:webHidden/>
              </w:rPr>
              <w:instrText xml:space="preserve"> PAGEREF _Toc364428323 \h </w:instrText>
            </w:r>
            <w:r>
              <w:rPr>
                <w:noProof/>
                <w:webHidden/>
              </w:rPr>
            </w:r>
            <w:r>
              <w:rPr>
                <w:noProof/>
                <w:webHidden/>
              </w:rPr>
              <w:fldChar w:fldCharType="separate"/>
            </w:r>
            <w:r>
              <w:rPr>
                <w:noProof/>
                <w:webHidden/>
              </w:rPr>
              <w:t>5</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24" w:history="1">
            <w:r w:rsidRPr="001E1067">
              <w:rPr>
                <w:rStyle w:val="Hyperlink"/>
                <w:noProof/>
              </w:rPr>
              <w:t>1.4</w:t>
            </w:r>
            <w:r>
              <w:rPr>
                <w:rFonts w:asciiTheme="minorHAnsi" w:eastAsiaTheme="minorEastAsia" w:hAnsiTheme="minorHAnsi"/>
                <w:noProof/>
                <w:szCs w:val="22"/>
              </w:rPr>
              <w:tab/>
            </w:r>
            <w:r w:rsidRPr="001E1067">
              <w:rPr>
                <w:rStyle w:val="Hyperlink"/>
                <w:noProof/>
              </w:rPr>
              <w:t>Cookbook Workflow</w:t>
            </w:r>
            <w:r>
              <w:rPr>
                <w:noProof/>
                <w:webHidden/>
              </w:rPr>
              <w:tab/>
            </w:r>
            <w:r>
              <w:rPr>
                <w:noProof/>
                <w:webHidden/>
              </w:rPr>
              <w:fldChar w:fldCharType="begin"/>
            </w:r>
            <w:r>
              <w:rPr>
                <w:noProof/>
                <w:webHidden/>
              </w:rPr>
              <w:instrText xml:space="preserve"> PAGEREF _Toc364428324 \h </w:instrText>
            </w:r>
            <w:r>
              <w:rPr>
                <w:noProof/>
                <w:webHidden/>
              </w:rPr>
            </w:r>
            <w:r>
              <w:rPr>
                <w:noProof/>
                <w:webHidden/>
              </w:rPr>
              <w:fldChar w:fldCharType="separate"/>
            </w:r>
            <w:r>
              <w:rPr>
                <w:noProof/>
                <w:webHidden/>
              </w:rPr>
              <w:t>6</w:t>
            </w:r>
            <w:r>
              <w:rPr>
                <w:noProof/>
                <w:webHidden/>
              </w:rPr>
              <w:fldChar w:fldCharType="end"/>
            </w:r>
          </w:hyperlink>
        </w:p>
        <w:p w:rsidR="00AF0F8B" w:rsidRDefault="00AF0F8B">
          <w:pPr>
            <w:pStyle w:val="TOC1"/>
            <w:rPr>
              <w:rFonts w:asciiTheme="minorHAnsi" w:eastAsiaTheme="minorEastAsia" w:hAnsiTheme="minorHAnsi"/>
              <w:noProof/>
              <w:szCs w:val="22"/>
            </w:rPr>
          </w:pPr>
          <w:hyperlink w:anchor="_Toc364428325" w:history="1">
            <w:r w:rsidRPr="001E1067">
              <w:rPr>
                <w:rStyle w:val="Hyperlink"/>
                <w:noProof/>
              </w:rPr>
              <w:t>2</w:t>
            </w:r>
            <w:r>
              <w:rPr>
                <w:rFonts w:asciiTheme="minorHAnsi" w:eastAsiaTheme="minorEastAsia" w:hAnsiTheme="minorHAnsi"/>
                <w:noProof/>
                <w:szCs w:val="22"/>
              </w:rPr>
              <w:tab/>
            </w:r>
            <w:r w:rsidRPr="001E1067">
              <w:rPr>
                <w:rStyle w:val="Hyperlink"/>
                <w:noProof/>
              </w:rPr>
              <w:t>GeoSciML-Portrayal Feature Types</w:t>
            </w:r>
            <w:r>
              <w:rPr>
                <w:noProof/>
                <w:webHidden/>
              </w:rPr>
              <w:tab/>
            </w:r>
            <w:r>
              <w:rPr>
                <w:noProof/>
                <w:webHidden/>
              </w:rPr>
              <w:fldChar w:fldCharType="begin"/>
            </w:r>
            <w:r>
              <w:rPr>
                <w:noProof/>
                <w:webHidden/>
              </w:rPr>
              <w:instrText xml:space="preserve"> PAGEREF _Toc364428325 \h </w:instrText>
            </w:r>
            <w:r>
              <w:rPr>
                <w:noProof/>
                <w:webHidden/>
              </w:rPr>
            </w:r>
            <w:r>
              <w:rPr>
                <w:noProof/>
                <w:webHidden/>
              </w:rPr>
              <w:fldChar w:fldCharType="separate"/>
            </w:r>
            <w:r>
              <w:rPr>
                <w:noProof/>
                <w:webHidden/>
              </w:rPr>
              <w:t>7</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26" w:history="1">
            <w:r w:rsidRPr="001E1067">
              <w:rPr>
                <w:rStyle w:val="Hyperlink"/>
                <w:noProof/>
              </w:rPr>
              <w:t>2.1</w:t>
            </w:r>
            <w:r>
              <w:rPr>
                <w:rFonts w:asciiTheme="minorHAnsi" w:eastAsiaTheme="minorEastAsia" w:hAnsiTheme="minorHAnsi"/>
                <w:noProof/>
                <w:szCs w:val="22"/>
              </w:rPr>
              <w:tab/>
            </w:r>
            <w:r w:rsidRPr="001E1067">
              <w:rPr>
                <w:rStyle w:val="Hyperlink"/>
                <w:noProof/>
              </w:rPr>
              <w:t>ContactView Features</w:t>
            </w:r>
            <w:r>
              <w:rPr>
                <w:noProof/>
                <w:webHidden/>
              </w:rPr>
              <w:tab/>
            </w:r>
            <w:r>
              <w:rPr>
                <w:noProof/>
                <w:webHidden/>
              </w:rPr>
              <w:fldChar w:fldCharType="begin"/>
            </w:r>
            <w:r>
              <w:rPr>
                <w:noProof/>
                <w:webHidden/>
              </w:rPr>
              <w:instrText xml:space="preserve"> PAGEREF _Toc364428326 \h </w:instrText>
            </w:r>
            <w:r>
              <w:rPr>
                <w:noProof/>
                <w:webHidden/>
              </w:rPr>
            </w:r>
            <w:r>
              <w:rPr>
                <w:noProof/>
                <w:webHidden/>
              </w:rPr>
              <w:fldChar w:fldCharType="separate"/>
            </w:r>
            <w:r>
              <w:rPr>
                <w:noProof/>
                <w:webHidden/>
              </w:rPr>
              <w:t>7</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27" w:history="1">
            <w:r w:rsidRPr="001E1067">
              <w:rPr>
                <w:rStyle w:val="Hyperlink"/>
                <w:noProof/>
              </w:rPr>
              <w:t>2.2</w:t>
            </w:r>
            <w:r>
              <w:rPr>
                <w:rFonts w:asciiTheme="minorHAnsi" w:eastAsiaTheme="minorEastAsia" w:hAnsiTheme="minorHAnsi"/>
                <w:noProof/>
                <w:szCs w:val="22"/>
              </w:rPr>
              <w:tab/>
            </w:r>
            <w:r w:rsidRPr="001E1067">
              <w:rPr>
                <w:rStyle w:val="Hyperlink"/>
                <w:noProof/>
              </w:rPr>
              <w:t>ShearDisplacementView Features</w:t>
            </w:r>
            <w:r>
              <w:rPr>
                <w:noProof/>
                <w:webHidden/>
              </w:rPr>
              <w:tab/>
            </w:r>
            <w:r>
              <w:rPr>
                <w:noProof/>
                <w:webHidden/>
              </w:rPr>
              <w:fldChar w:fldCharType="begin"/>
            </w:r>
            <w:r>
              <w:rPr>
                <w:noProof/>
                <w:webHidden/>
              </w:rPr>
              <w:instrText xml:space="preserve"> PAGEREF _Toc364428327 \h </w:instrText>
            </w:r>
            <w:r>
              <w:rPr>
                <w:noProof/>
                <w:webHidden/>
              </w:rPr>
            </w:r>
            <w:r>
              <w:rPr>
                <w:noProof/>
                <w:webHidden/>
              </w:rPr>
              <w:fldChar w:fldCharType="separate"/>
            </w:r>
            <w:r>
              <w:rPr>
                <w:noProof/>
                <w:webHidden/>
              </w:rPr>
              <w:t>9</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28" w:history="1">
            <w:r w:rsidRPr="001E1067">
              <w:rPr>
                <w:rStyle w:val="Hyperlink"/>
                <w:noProof/>
              </w:rPr>
              <w:t>2.3</w:t>
            </w:r>
            <w:r>
              <w:rPr>
                <w:rFonts w:asciiTheme="minorHAnsi" w:eastAsiaTheme="minorEastAsia" w:hAnsiTheme="minorHAnsi"/>
                <w:noProof/>
                <w:szCs w:val="22"/>
              </w:rPr>
              <w:tab/>
            </w:r>
            <w:r w:rsidRPr="001E1067">
              <w:rPr>
                <w:rStyle w:val="Hyperlink"/>
                <w:noProof/>
              </w:rPr>
              <w:t>GeologicUnitView Features</w:t>
            </w:r>
            <w:r>
              <w:rPr>
                <w:noProof/>
                <w:webHidden/>
              </w:rPr>
              <w:tab/>
            </w:r>
            <w:r>
              <w:rPr>
                <w:noProof/>
                <w:webHidden/>
              </w:rPr>
              <w:fldChar w:fldCharType="begin"/>
            </w:r>
            <w:r>
              <w:rPr>
                <w:noProof/>
                <w:webHidden/>
              </w:rPr>
              <w:instrText xml:space="preserve"> PAGEREF _Toc364428328 \h </w:instrText>
            </w:r>
            <w:r>
              <w:rPr>
                <w:noProof/>
                <w:webHidden/>
              </w:rPr>
            </w:r>
            <w:r>
              <w:rPr>
                <w:noProof/>
                <w:webHidden/>
              </w:rPr>
              <w:fldChar w:fldCharType="separate"/>
            </w:r>
            <w:r>
              <w:rPr>
                <w:noProof/>
                <w:webHidden/>
              </w:rPr>
              <w:t>11</w:t>
            </w:r>
            <w:r>
              <w:rPr>
                <w:noProof/>
                <w:webHidden/>
              </w:rPr>
              <w:fldChar w:fldCharType="end"/>
            </w:r>
          </w:hyperlink>
        </w:p>
        <w:p w:rsidR="00AF0F8B" w:rsidRDefault="00AF0F8B">
          <w:pPr>
            <w:pStyle w:val="TOC1"/>
            <w:rPr>
              <w:rFonts w:asciiTheme="minorHAnsi" w:eastAsiaTheme="minorEastAsia" w:hAnsiTheme="minorHAnsi"/>
              <w:noProof/>
              <w:szCs w:val="22"/>
            </w:rPr>
          </w:pPr>
          <w:hyperlink w:anchor="_Toc364428329" w:history="1">
            <w:r w:rsidRPr="001E1067">
              <w:rPr>
                <w:rStyle w:val="Hyperlink"/>
                <w:noProof/>
              </w:rPr>
              <w:t>3</w:t>
            </w:r>
            <w:r>
              <w:rPr>
                <w:rFonts w:asciiTheme="minorHAnsi" w:eastAsiaTheme="minorEastAsia" w:hAnsiTheme="minorHAnsi"/>
                <w:noProof/>
                <w:szCs w:val="22"/>
              </w:rPr>
              <w:tab/>
            </w:r>
            <w:r w:rsidRPr="001E1067">
              <w:rPr>
                <w:rStyle w:val="Hyperlink"/>
                <w:noProof/>
              </w:rPr>
              <w:t>Deployment Cookbook</w:t>
            </w:r>
            <w:r>
              <w:rPr>
                <w:noProof/>
                <w:webHidden/>
              </w:rPr>
              <w:tab/>
            </w:r>
            <w:r>
              <w:rPr>
                <w:noProof/>
                <w:webHidden/>
              </w:rPr>
              <w:fldChar w:fldCharType="begin"/>
            </w:r>
            <w:r>
              <w:rPr>
                <w:noProof/>
                <w:webHidden/>
              </w:rPr>
              <w:instrText xml:space="preserve"> PAGEREF _Toc364428329 \h </w:instrText>
            </w:r>
            <w:r>
              <w:rPr>
                <w:noProof/>
                <w:webHidden/>
              </w:rPr>
            </w:r>
            <w:r>
              <w:rPr>
                <w:noProof/>
                <w:webHidden/>
              </w:rPr>
              <w:fldChar w:fldCharType="separate"/>
            </w:r>
            <w:r>
              <w:rPr>
                <w:noProof/>
                <w:webHidden/>
              </w:rPr>
              <w:t>13</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30" w:history="1">
            <w:r w:rsidRPr="001E1067">
              <w:rPr>
                <w:rStyle w:val="Hyperlink"/>
                <w:noProof/>
              </w:rPr>
              <w:t>3.1</w:t>
            </w:r>
            <w:r>
              <w:rPr>
                <w:rFonts w:asciiTheme="minorHAnsi" w:eastAsiaTheme="minorEastAsia" w:hAnsiTheme="minorHAnsi"/>
                <w:noProof/>
                <w:szCs w:val="22"/>
              </w:rPr>
              <w:tab/>
            </w:r>
            <w:r w:rsidRPr="001E1067">
              <w:rPr>
                <w:rStyle w:val="Hyperlink"/>
                <w:noProof/>
              </w:rPr>
              <w:t>Mapping from source data</w:t>
            </w:r>
            <w:r>
              <w:rPr>
                <w:noProof/>
                <w:webHidden/>
              </w:rPr>
              <w:tab/>
            </w:r>
            <w:r>
              <w:rPr>
                <w:noProof/>
                <w:webHidden/>
              </w:rPr>
              <w:fldChar w:fldCharType="begin"/>
            </w:r>
            <w:r>
              <w:rPr>
                <w:noProof/>
                <w:webHidden/>
              </w:rPr>
              <w:instrText xml:space="preserve"> PAGEREF _Toc364428330 \h </w:instrText>
            </w:r>
            <w:r>
              <w:rPr>
                <w:noProof/>
                <w:webHidden/>
              </w:rPr>
            </w:r>
            <w:r>
              <w:rPr>
                <w:noProof/>
                <w:webHidden/>
              </w:rPr>
              <w:fldChar w:fldCharType="separate"/>
            </w:r>
            <w:r>
              <w:rPr>
                <w:noProof/>
                <w:webHidden/>
              </w:rPr>
              <w:t>13</w:t>
            </w:r>
            <w:r>
              <w:rPr>
                <w:noProof/>
                <w:webHidden/>
              </w:rPr>
              <w:fldChar w:fldCharType="end"/>
            </w:r>
          </w:hyperlink>
        </w:p>
        <w:p w:rsidR="00AF0F8B" w:rsidRDefault="00AF0F8B">
          <w:pPr>
            <w:pStyle w:val="TOC3"/>
            <w:tabs>
              <w:tab w:val="left" w:pos="1320"/>
            </w:tabs>
            <w:rPr>
              <w:rFonts w:asciiTheme="minorHAnsi" w:eastAsiaTheme="minorEastAsia" w:hAnsiTheme="minorHAnsi"/>
              <w:noProof/>
              <w:szCs w:val="22"/>
            </w:rPr>
          </w:pPr>
          <w:hyperlink w:anchor="_Toc364428331" w:history="1">
            <w:r w:rsidRPr="001E1067">
              <w:rPr>
                <w:rStyle w:val="Hyperlink"/>
                <w:b/>
                <w:noProof/>
              </w:rPr>
              <w:t>3.1.1</w:t>
            </w:r>
            <w:r>
              <w:rPr>
                <w:rFonts w:asciiTheme="minorHAnsi" w:eastAsiaTheme="minorEastAsia" w:hAnsiTheme="minorHAnsi"/>
                <w:noProof/>
                <w:szCs w:val="22"/>
              </w:rPr>
              <w:tab/>
            </w:r>
            <w:r w:rsidRPr="001E1067">
              <w:rPr>
                <w:rStyle w:val="Hyperlink"/>
                <w:noProof/>
              </w:rPr>
              <w:t>Interchange formats</w:t>
            </w:r>
            <w:r>
              <w:rPr>
                <w:noProof/>
                <w:webHidden/>
              </w:rPr>
              <w:tab/>
            </w:r>
            <w:r>
              <w:rPr>
                <w:noProof/>
                <w:webHidden/>
              </w:rPr>
              <w:fldChar w:fldCharType="begin"/>
            </w:r>
            <w:r>
              <w:rPr>
                <w:noProof/>
                <w:webHidden/>
              </w:rPr>
              <w:instrText xml:space="preserve"> PAGEREF _Toc364428331 \h </w:instrText>
            </w:r>
            <w:r>
              <w:rPr>
                <w:noProof/>
                <w:webHidden/>
              </w:rPr>
            </w:r>
            <w:r>
              <w:rPr>
                <w:noProof/>
                <w:webHidden/>
              </w:rPr>
              <w:fldChar w:fldCharType="separate"/>
            </w:r>
            <w:r>
              <w:rPr>
                <w:noProof/>
                <w:webHidden/>
              </w:rPr>
              <w:t>14</w:t>
            </w:r>
            <w:r>
              <w:rPr>
                <w:noProof/>
                <w:webHidden/>
              </w:rPr>
              <w:fldChar w:fldCharType="end"/>
            </w:r>
          </w:hyperlink>
        </w:p>
        <w:p w:rsidR="00AF0F8B" w:rsidRDefault="00AF0F8B">
          <w:pPr>
            <w:pStyle w:val="TOC3"/>
            <w:tabs>
              <w:tab w:val="left" w:pos="1320"/>
            </w:tabs>
            <w:rPr>
              <w:rFonts w:asciiTheme="minorHAnsi" w:eastAsiaTheme="minorEastAsia" w:hAnsiTheme="minorHAnsi"/>
              <w:noProof/>
              <w:szCs w:val="22"/>
            </w:rPr>
          </w:pPr>
          <w:hyperlink w:anchor="_Toc364428332" w:history="1">
            <w:r w:rsidRPr="001E1067">
              <w:rPr>
                <w:rStyle w:val="Hyperlink"/>
                <w:b/>
                <w:noProof/>
              </w:rPr>
              <w:t>3.1.2</w:t>
            </w:r>
            <w:r>
              <w:rPr>
                <w:rFonts w:asciiTheme="minorHAnsi" w:eastAsiaTheme="minorEastAsia" w:hAnsiTheme="minorHAnsi"/>
                <w:noProof/>
                <w:szCs w:val="22"/>
              </w:rPr>
              <w:tab/>
            </w:r>
            <w:r w:rsidRPr="001E1067">
              <w:rPr>
                <w:rStyle w:val="Hyperlink"/>
                <w:noProof/>
              </w:rPr>
              <w:t>Schema mapping in ESRI ArcGIS</w:t>
            </w:r>
            <w:r>
              <w:rPr>
                <w:noProof/>
                <w:webHidden/>
              </w:rPr>
              <w:tab/>
            </w:r>
            <w:r>
              <w:rPr>
                <w:noProof/>
                <w:webHidden/>
              </w:rPr>
              <w:fldChar w:fldCharType="begin"/>
            </w:r>
            <w:r>
              <w:rPr>
                <w:noProof/>
                <w:webHidden/>
              </w:rPr>
              <w:instrText xml:space="preserve"> PAGEREF _Toc364428332 \h </w:instrText>
            </w:r>
            <w:r>
              <w:rPr>
                <w:noProof/>
                <w:webHidden/>
              </w:rPr>
            </w:r>
            <w:r>
              <w:rPr>
                <w:noProof/>
                <w:webHidden/>
              </w:rPr>
              <w:fldChar w:fldCharType="separate"/>
            </w:r>
            <w:r>
              <w:rPr>
                <w:noProof/>
                <w:webHidden/>
              </w:rPr>
              <w:t>15</w:t>
            </w:r>
            <w:r>
              <w:rPr>
                <w:noProof/>
                <w:webHidden/>
              </w:rPr>
              <w:fldChar w:fldCharType="end"/>
            </w:r>
          </w:hyperlink>
        </w:p>
        <w:p w:rsidR="00AF0F8B" w:rsidRDefault="00AF0F8B">
          <w:pPr>
            <w:pStyle w:val="TOC3"/>
            <w:tabs>
              <w:tab w:val="left" w:pos="1320"/>
            </w:tabs>
            <w:rPr>
              <w:rFonts w:asciiTheme="minorHAnsi" w:eastAsiaTheme="minorEastAsia" w:hAnsiTheme="minorHAnsi"/>
              <w:noProof/>
              <w:szCs w:val="22"/>
            </w:rPr>
          </w:pPr>
          <w:hyperlink w:anchor="_Toc364428333" w:history="1">
            <w:r w:rsidRPr="001E1067">
              <w:rPr>
                <w:rStyle w:val="Hyperlink"/>
                <w:b/>
                <w:noProof/>
              </w:rPr>
              <w:t>3.1.3</w:t>
            </w:r>
            <w:r>
              <w:rPr>
                <w:rFonts w:asciiTheme="minorHAnsi" w:eastAsiaTheme="minorEastAsia" w:hAnsiTheme="minorHAnsi"/>
                <w:noProof/>
                <w:szCs w:val="22"/>
              </w:rPr>
              <w:tab/>
            </w:r>
            <w:r w:rsidRPr="001E1067">
              <w:rPr>
                <w:rStyle w:val="Hyperlink"/>
                <w:noProof/>
              </w:rPr>
              <w:t>Schema mapping in SQL</w:t>
            </w:r>
            <w:r>
              <w:rPr>
                <w:noProof/>
                <w:webHidden/>
              </w:rPr>
              <w:tab/>
            </w:r>
            <w:r>
              <w:rPr>
                <w:noProof/>
                <w:webHidden/>
              </w:rPr>
              <w:fldChar w:fldCharType="begin"/>
            </w:r>
            <w:r>
              <w:rPr>
                <w:noProof/>
                <w:webHidden/>
              </w:rPr>
              <w:instrText xml:space="preserve"> PAGEREF _Toc364428333 \h </w:instrText>
            </w:r>
            <w:r>
              <w:rPr>
                <w:noProof/>
                <w:webHidden/>
              </w:rPr>
            </w:r>
            <w:r>
              <w:rPr>
                <w:noProof/>
                <w:webHidden/>
              </w:rPr>
              <w:fldChar w:fldCharType="separate"/>
            </w:r>
            <w:r>
              <w:rPr>
                <w:noProof/>
                <w:webHidden/>
              </w:rPr>
              <w:t>17</w:t>
            </w:r>
            <w:r>
              <w:rPr>
                <w:noProof/>
                <w:webHidden/>
              </w:rPr>
              <w:fldChar w:fldCharType="end"/>
            </w:r>
          </w:hyperlink>
        </w:p>
        <w:p w:rsidR="00AF0F8B" w:rsidRDefault="00AF0F8B">
          <w:pPr>
            <w:pStyle w:val="TOC3"/>
            <w:tabs>
              <w:tab w:val="left" w:pos="1320"/>
            </w:tabs>
            <w:rPr>
              <w:rFonts w:asciiTheme="minorHAnsi" w:eastAsiaTheme="minorEastAsia" w:hAnsiTheme="minorHAnsi"/>
              <w:noProof/>
              <w:szCs w:val="22"/>
            </w:rPr>
          </w:pPr>
          <w:hyperlink w:anchor="_Toc364428334" w:history="1">
            <w:r w:rsidRPr="001E1067">
              <w:rPr>
                <w:rStyle w:val="Hyperlink"/>
                <w:b/>
                <w:noProof/>
              </w:rPr>
              <w:t>3.1.4</w:t>
            </w:r>
            <w:r>
              <w:rPr>
                <w:rFonts w:asciiTheme="minorHAnsi" w:eastAsiaTheme="minorEastAsia" w:hAnsiTheme="minorHAnsi"/>
                <w:noProof/>
                <w:szCs w:val="22"/>
              </w:rPr>
              <w:tab/>
            </w:r>
            <w:r w:rsidRPr="001E1067">
              <w:rPr>
                <w:rStyle w:val="Hyperlink"/>
                <w:noProof/>
              </w:rPr>
              <w:t>Notes on schema mapping in SQL</w:t>
            </w:r>
            <w:r>
              <w:rPr>
                <w:noProof/>
                <w:webHidden/>
              </w:rPr>
              <w:tab/>
            </w:r>
            <w:r>
              <w:rPr>
                <w:noProof/>
                <w:webHidden/>
              </w:rPr>
              <w:fldChar w:fldCharType="begin"/>
            </w:r>
            <w:r>
              <w:rPr>
                <w:noProof/>
                <w:webHidden/>
              </w:rPr>
              <w:instrText xml:space="preserve"> PAGEREF _Toc364428334 \h </w:instrText>
            </w:r>
            <w:r>
              <w:rPr>
                <w:noProof/>
                <w:webHidden/>
              </w:rPr>
            </w:r>
            <w:r>
              <w:rPr>
                <w:noProof/>
                <w:webHidden/>
              </w:rPr>
              <w:fldChar w:fldCharType="separate"/>
            </w:r>
            <w:r>
              <w:rPr>
                <w:noProof/>
                <w:webHidden/>
              </w:rPr>
              <w:t>17</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35" w:history="1">
            <w:r w:rsidRPr="001E1067">
              <w:rPr>
                <w:rStyle w:val="Hyperlink"/>
                <w:noProof/>
              </w:rPr>
              <w:t>3.2</w:t>
            </w:r>
            <w:r>
              <w:rPr>
                <w:rFonts w:asciiTheme="minorHAnsi" w:eastAsiaTheme="minorEastAsia" w:hAnsiTheme="minorHAnsi"/>
                <w:noProof/>
                <w:szCs w:val="22"/>
              </w:rPr>
              <w:tab/>
            </w:r>
            <w:r w:rsidRPr="001E1067">
              <w:rPr>
                <w:rStyle w:val="Hyperlink"/>
                <w:noProof/>
              </w:rPr>
              <w:t>Vocabulary mapping</w:t>
            </w:r>
            <w:r>
              <w:rPr>
                <w:noProof/>
                <w:webHidden/>
              </w:rPr>
              <w:tab/>
            </w:r>
            <w:r>
              <w:rPr>
                <w:noProof/>
                <w:webHidden/>
              </w:rPr>
              <w:fldChar w:fldCharType="begin"/>
            </w:r>
            <w:r>
              <w:rPr>
                <w:noProof/>
                <w:webHidden/>
              </w:rPr>
              <w:instrText xml:space="preserve"> PAGEREF _Toc364428335 \h </w:instrText>
            </w:r>
            <w:r>
              <w:rPr>
                <w:noProof/>
                <w:webHidden/>
              </w:rPr>
            </w:r>
            <w:r>
              <w:rPr>
                <w:noProof/>
                <w:webHidden/>
              </w:rPr>
              <w:fldChar w:fldCharType="separate"/>
            </w:r>
            <w:r>
              <w:rPr>
                <w:noProof/>
                <w:webHidden/>
              </w:rPr>
              <w:t>19</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36" w:history="1">
            <w:r w:rsidRPr="001E1067">
              <w:rPr>
                <w:rStyle w:val="Hyperlink"/>
                <w:noProof/>
              </w:rPr>
              <w:t>3.3</w:t>
            </w:r>
            <w:r>
              <w:rPr>
                <w:rFonts w:asciiTheme="minorHAnsi" w:eastAsiaTheme="minorEastAsia" w:hAnsiTheme="minorHAnsi"/>
                <w:noProof/>
                <w:szCs w:val="22"/>
              </w:rPr>
              <w:tab/>
            </w:r>
            <w:r w:rsidRPr="001E1067">
              <w:rPr>
                <w:rStyle w:val="Hyperlink"/>
                <w:noProof/>
              </w:rPr>
              <w:t>Excel Workbook template</w:t>
            </w:r>
            <w:r>
              <w:rPr>
                <w:noProof/>
                <w:webHidden/>
              </w:rPr>
              <w:tab/>
            </w:r>
            <w:r>
              <w:rPr>
                <w:noProof/>
                <w:webHidden/>
              </w:rPr>
              <w:fldChar w:fldCharType="begin"/>
            </w:r>
            <w:r>
              <w:rPr>
                <w:noProof/>
                <w:webHidden/>
              </w:rPr>
              <w:instrText xml:space="preserve"> PAGEREF _Toc364428336 \h </w:instrText>
            </w:r>
            <w:r>
              <w:rPr>
                <w:noProof/>
                <w:webHidden/>
              </w:rPr>
            </w:r>
            <w:r>
              <w:rPr>
                <w:noProof/>
                <w:webHidden/>
              </w:rPr>
              <w:fldChar w:fldCharType="separate"/>
            </w:r>
            <w:r>
              <w:rPr>
                <w:noProof/>
                <w:webHidden/>
              </w:rPr>
              <w:t>20</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37" w:history="1">
            <w:r w:rsidRPr="001E1067">
              <w:rPr>
                <w:rStyle w:val="Hyperlink"/>
                <w:noProof/>
              </w:rPr>
              <w:t>3.4</w:t>
            </w:r>
            <w:r>
              <w:rPr>
                <w:rFonts w:asciiTheme="minorHAnsi" w:eastAsiaTheme="minorEastAsia" w:hAnsiTheme="minorHAnsi"/>
                <w:noProof/>
                <w:szCs w:val="22"/>
              </w:rPr>
              <w:tab/>
            </w:r>
            <w:r w:rsidRPr="001E1067">
              <w:rPr>
                <w:rStyle w:val="Hyperlink"/>
                <w:noProof/>
              </w:rPr>
              <w:t>Configuring OGC services</w:t>
            </w:r>
            <w:r>
              <w:rPr>
                <w:noProof/>
                <w:webHidden/>
              </w:rPr>
              <w:tab/>
            </w:r>
            <w:r>
              <w:rPr>
                <w:noProof/>
                <w:webHidden/>
              </w:rPr>
              <w:fldChar w:fldCharType="begin"/>
            </w:r>
            <w:r>
              <w:rPr>
                <w:noProof/>
                <w:webHidden/>
              </w:rPr>
              <w:instrText xml:space="preserve"> PAGEREF _Toc364428337 \h </w:instrText>
            </w:r>
            <w:r>
              <w:rPr>
                <w:noProof/>
                <w:webHidden/>
              </w:rPr>
            </w:r>
            <w:r>
              <w:rPr>
                <w:noProof/>
                <w:webHidden/>
              </w:rPr>
              <w:fldChar w:fldCharType="separate"/>
            </w:r>
            <w:r>
              <w:rPr>
                <w:noProof/>
                <w:webHidden/>
              </w:rPr>
              <w:t>21</w:t>
            </w:r>
            <w:r>
              <w:rPr>
                <w:noProof/>
                <w:webHidden/>
              </w:rPr>
              <w:fldChar w:fldCharType="end"/>
            </w:r>
          </w:hyperlink>
        </w:p>
        <w:p w:rsidR="00AF0F8B" w:rsidRDefault="00AF0F8B">
          <w:pPr>
            <w:pStyle w:val="TOC1"/>
            <w:rPr>
              <w:rFonts w:asciiTheme="minorHAnsi" w:eastAsiaTheme="minorEastAsia" w:hAnsiTheme="minorHAnsi"/>
              <w:noProof/>
              <w:szCs w:val="22"/>
            </w:rPr>
          </w:pPr>
          <w:hyperlink w:anchor="_Toc364428338" w:history="1">
            <w:r w:rsidRPr="001E1067">
              <w:rPr>
                <w:rStyle w:val="Hyperlink"/>
                <w:noProof/>
              </w:rPr>
              <w:t>4</w:t>
            </w:r>
            <w:r>
              <w:rPr>
                <w:rFonts w:asciiTheme="minorHAnsi" w:eastAsiaTheme="minorEastAsia" w:hAnsiTheme="minorHAnsi"/>
                <w:noProof/>
                <w:szCs w:val="22"/>
              </w:rPr>
              <w:tab/>
            </w:r>
            <w:r w:rsidRPr="001E1067">
              <w:rPr>
                <w:rStyle w:val="Hyperlink"/>
                <w:noProof/>
              </w:rPr>
              <w:t>Styling</w:t>
            </w:r>
            <w:r>
              <w:rPr>
                <w:noProof/>
                <w:webHidden/>
              </w:rPr>
              <w:tab/>
            </w:r>
            <w:r>
              <w:rPr>
                <w:noProof/>
                <w:webHidden/>
              </w:rPr>
              <w:fldChar w:fldCharType="begin"/>
            </w:r>
            <w:r>
              <w:rPr>
                <w:noProof/>
                <w:webHidden/>
              </w:rPr>
              <w:instrText xml:space="preserve"> PAGEREF _Toc364428338 \h </w:instrText>
            </w:r>
            <w:r>
              <w:rPr>
                <w:noProof/>
                <w:webHidden/>
              </w:rPr>
            </w:r>
            <w:r>
              <w:rPr>
                <w:noProof/>
                <w:webHidden/>
              </w:rPr>
              <w:fldChar w:fldCharType="separate"/>
            </w:r>
            <w:r>
              <w:rPr>
                <w:noProof/>
                <w:webHidden/>
              </w:rPr>
              <w:t>21</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39" w:history="1">
            <w:r w:rsidRPr="001E1067">
              <w:rPr>
                <w:rStyle w:val="Hyperlink"/>
                <w:noProof/>
              </w:rPr>
              <w:t>4.1</w:t>
            </w:r>
            <w:r>
              <w:rPr>
                <w:rFonts w:asciiTheme="minorHAnsi" w:eastAsiaTheme="minorEastAsia" w:hAnsiTheme="minorHAnsi"/>
                <w:noProof/>
                <w:szCs w:val="22"/>
              </w:rPr>
              <w:tab/>
            </w:r>
            <w:r w:rsidRPr="001E1067">
              <w:rPr>
                <w:rStyle w:val="Hyperlink"/>
                <w:noProof/>
              </w:rPr>
              <w:t>How to Create a Styled Layer Descriptor (SLD) using Arc2Earth</w:t>
            </w:r>
            <w:r>
              <w:rPr>
                <w:noProof/>
                <w:webHidden/>
              </w:rPr>
              <w:tab/>
            </w:r>
            <w:r>
              <w:rPr>
                <w:noProof/>
                <w:webHidden/>
              </w:rPr>
              <w:fldChar w:fldCharType="begin"/>
            </w:r>
            <w:r>
              <w:rPr>
                <w:noProof/>
                <w:webHidden/>
              </w:rPr>
              <w:instrText xml:space="preserve"> PAGEREF _Toc364428339 \h </w:instrText>
            </w:r>
            <w:r>
              <w:rPr>
                <w:noProof/>
                <w:webHidden/>
              </w:rPr>
            </w:r>
            <w:r>
              <w:rPr>
                <w:noProof/>
                <w:webHidden/>
              </w:rPr>
              <w:fldChar w:fldCharType="separate"/>
            </w:r>
            <w:r>
              <w:rPr>
                <w:noProof/>
                <w:webHidden/>
              </w:rPr>
              <w:t>22</w:t>
            </w:r>
            <w:r>
              <w:rPr>
                <w:noProof/>
                <w:webHidden/>
              </w:rPr>
              <w:fldChar w:fldCharType="end"/>
            </w:r>
          </w:hyperlink>
        </w:p>
        <w:p w:rsidR="00AF0F8B" w:rsidRDefault="00AF0F8B">
          <w:pPr>
            <w:pStyle w:val="TOC1"/>
            <w:rPr>
              <w:rFonts w:asciiTheme="minorHAnsi" w:eastAsiaTheme="minorEastAsia" w:hAnsiTheme="minorHAnsi"/>
              <w:noProof/>
              <w:szCs w:val="22"/>
            </w:rPr>
          </w:pPr>
          <w:hyperlink w:anchor="_Toc364428340" w:history="1">
            <w:r>
              <w:rPr>
                <w:noProof/>
                <w:webHidden/>
              </w:rPr>
              <w:tab/>
            </w:r>
            <w:r>
              <w:rPr>
                <w:noProof/>
                <w:webHidden/>
              </w:rPr>
              <w:fldChar w:fldCharType="begin"/>
            </w:r>
            <w:r>
              <w:rPr>
                <w:noProof/>
                <w:webHidden/>
              </w:rPr>
              <w:instrText xml:space="preserve"> PAGEREF _Toc364428340 \h </w:instrText>
            </w:r>
            <w:r>
              <w:rPr>
                <w:noProof/>
                <w:webHidden/>
              </w:rPr>
            </w:r>
            <w:r>
              <w:rPr>
                <w:noProof/>
                <w:webHidden/>
              </w:rPr>
              <w:fldChar w:fldCharType="separate"/>
            </w:r>
            <w:r>
              <w:rPr>
                <w:noProof/>
                <w:webHidden/>
              </w:rPr>
              <w:t>23</w:t>
            </w:r>
            <w:r>
              <w:rPr>
                <w:noProof/>
                <w:webHidden/>
              </w:rPr>
              <w:fldChar w:fldCharType="end"/>
            </w:r>
          </w:hyperlink>
        </w:p>
        <w:p w:rsidR="00AF0F8B" w:rsidRDefault="00AF0F8B">
          <w:pPr>
            <w:pStyle w:val="TOC1"/>
            <w:rPr>
              <w:rFonts w:asciiTheme="minorHAnsi" w:eastAsiaTheme="minorEastAsia" w:hAnsiTheme="minorHAnsi"/>
              <w:noProof/>
              <w:szCs w:val="22"/>
            </w:rPr>
          </w:pPr>
          <w:hyperlink w:anchor="_Toc364428341" w:history="1">
            <w:r w:rsidRPr="001E1067">
              <w:rPr>
                <w:rStyle w:val="Hyperlink"/>
                <w:noProof/>
              </w:rPr>
              <w:t>5</w:t>
            </w:r>
            <w:r>
              <w:rPr>
                <w:rFonts w:asciiTheme="minorHAnsi" w:eastAsiaTheme="minorEastAsia" w:hAnsiTheme="minorHAnsi"/>
                <w:noProof/>
                <w:szCs w:val="22"/>
              </w:rPr>
              <w:tab/>
            </w:r>
            <w:r w:rsidRPr="001E1067">
              <w:rPr>
                <w:rStyle w:val="Hyperlink"/>
                <w:noProof/>
              </w:rPr>
              <w:t>Deploying Your Web Service</w:t>
            </w:r>
            <w:r>
              <w:rPr>
                <w:noProof/>
                <w:webHidden/>
              </w:rPr>
              <w:tab/>
            </w:r>
            <w:r>
              <w:rPr>
                <w:noProof/>
                <w:webHidden/>
              </w:rPr>
              <w:fldChar w:fldCharType="begin"/>
            </w:r>
            <w:r>
              <w:rPr>
                <w:noProof/>
                <w:webHidden/>
              </w:rPr>
              <w:instrText xml:space="preserve"> PAGEREF _Toc364428341 \h </w:instrText>
            </w:r>
            <w:r>
              <w:rPr>
                <w:noProof/>
                <w:webHidden/>
              </w:rPr>
            </w:r>
            <w:r>
              <w:rPr>
                <w:noProof/>
                <w:webHidden/>
              </w:rPr>
              <w:fldChar w:fldCharType="separate"/>
            </w:r>
            <w:r>
              <w:rPr>
                <w:noProof/>
                <w:webHidden/>
              </w:rPr>
              <w:t>23</w:t>
            </w:r>
            <w:r>
              <w:rPr>
                <w:noProof/>
                <w:webHidden/>
              </w:rPr>
              <w:fldChar w:fldCharType="end"/>
            </w:r>
          </w:hyperlink>
        </w:p>
        <w:p w:rsidR="00AF0F8B" w:rsidRDefault="00AF0F8B">
          <w:pPr>
            <w:pStyle w:val="TOC1"/>
            <w:rPr>
              <w:rFonts w:asciiTheme="minorHAnsi" w:eastAsiaTheme="minorEastAsia" w:hAnsiTheme="minorHAnsi"/>
              <w:noProof/>
              <w:szCs w:val="22"/>
            </w:rPr>
          </w:pPr>
          <w:hyperlink w:anchor="_Toc364428342" w:history="1">
            <w:r w:rsidRPr="001E1067">
              <w:rPr>
                <w:rStyle w:val="Hyperlink"/>
                <w:noProof/>
              </w:rPr>
              <w:t>6</w:t>
            </w:r>
            <w:r>
              <w:rPr>
                <w:rFonts w:asciiTheme="minorHAnsi" w:eastAsiaTheme="minorEastAsia" w:hAnsiTheme="minorHAnsi"/>
                <w:noProof/>
                <w:szCs w:val="22"/>
              </w:rPr>
              <w:tab/>
            </w:r>
            <w:r w:rsidRPr="001E1067">
              <w:rPr>
                <w:rStyle w:val="Hyperlink"/>
                <w:noProof/>
              </w:rPr>
              <w:t>Testing Your Web Service</w:t>
            </w:r>
            <w:r>
              <w:rPr>
                <w:noProof/>
                <w:webHidden/>
              </w:rPr>
              <w:tab/>
            </w:r>
            <w:r>
              <w:rPr>
                <w:noProof/>
                <w:webHidden/>
              </w:rPr>
              <w:fldChar w:fldCharType="begin"/>
            </w:r>
            <w:r>
              <w:rPr>
                <w:noProof/>
                <w:webHidden/>
              </w:rPr>
              <w:instrText xml:space="preserve"> PAGEREF _Toc364428342 \h </w:instrText>
            </w:r>
            <w:r>
              <w:rPr>
                <w:noProof/>
                <w:webHidden/>
              </w:rPr>
            </w:r>
            <w:r>
              <w:rPr>
                <w:noProof/>
                <w:webHidden/>
              </w:rPr>
              <w:fldChar w:fldCharType="separate"/>
            </w:r>
            <w:r>
              <w:rPr>
                <w:noProof/>
                <w:webHidden/>
              </w:rPr>
              <w:t>23</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43" w:history="1">
            <w:r w:rsidRPr="001E1067">
              <w:rPr>
                <w:rStyle w:val="Hyperlink"/>
                <w:noProof/>
              </w:rPr>
              <w:t>6.1</w:t>
            </w:r>
            <w:r>
              <w:rPr>
                <w:rFonts w:asciiTheme="minorHAnsi" w:eastAsiaTheme="minorEastAsia" w:hAnsiTheme="minorHAnsi"/>
                <w:noProof/>
                <w:szCs w:val="22"/>
              </w:rPr>
              <w:tab/>
            </w:r>
            <w:r w:rsidRPr="001E1067">
              <w:rPr>
                <w:rStyle w:val="Hyperlink"/>
                <w:noProof/>
              </w:rPr>
              <w:t>Web Service Requests</w:t>
            </w:r>
            <w:r>
              <w:rPr>
                <w:noProof/>
                <w:webHidden/>
              </w:rPr>
              <w:tab/>
            </w:r>
            <w:r>
              <w:rPr>
                <w:noProof/>
                <w:webHidden/>
              </w:rPr>
              <w:fldChar w:fldCharType="begin"/>
            </w:r>
            <w:r>
              <w:rPr>
                <w:noProof/>
                <w:webHidden/>
              </w:rPr>
              <w:instrText xml:space="preserve"> PAGEREF _Toc364428343 \h </w:instrText>
            </w:r>
            <w:r>
              <w:rPr>
                <w:noProof/>
                <w:webHidden/>
              </w:rPr>
            </w:r>
            <w:r>
              <w:rPr>
                <w:noProof/>
                <w:webHidden/>
              </w:rPr>
              <w:fldChar w:fldCharType="separate"/>
            </w:r>
            <w:r>
              <w:rPr>
                <w:noProof/>
                <w:webHidden/>
              </w:rPr>
              <w:t>23</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44" w:history="1">
            <w:r w:rsidRPr="001E1067">
              <w:rPr>
                <w:rStyle w:val="Hyperlink"/>
                <w:noProof/>
              </w:rPr>
              <w:t>6.2</w:t>
            </w:r>
            <w:r>
              <w:rPr>
                <w:rFonts w:asciiTheme="minorHAnsi" w:eastAsiaTheme="minorEastAsia" w:hAnsiTheme="minorHAnsi"/>
                <w:noProof/>
                <w:szCs w:val="22"/>
              </w:rPr>
              <w:tab/>
            </w:r>
            <w:r w:rsidRPr="001E1067">
              <w:rPr>
                <w:rStyle w:val="Hyperlink"/>
                <w:noProof/>
              </w:rPr>
              <w:t>Adding a Web Map Service in ArcCatalog</w:t>
            </w:r>
            <w:r>
              <w:rPr>
                <w:noProof/>
                <w:webHidden/>
              </w:rPr>
              <w:tab/>
            </w:r>
            <w:r>
              <w:rPr>
                <w:noProof/>
                <w:webHidden/>
              </w:rPr>
              <w:fldChar w:fldCharType="begin"/>
            </w:r>
            <w:r>
              <w:rPr>
                <w:noProof/>
                <w:webHidden/>
              </w:rPr>
              <w:instrText xml:space="preserve"> PAGEREF _Toc364428344 \h </w:instrText>
            </w:r>
            <w:r>
              <w:rPr>
                <w:noProof/>
                <w:webHidden/>
              </w:rPr>
            </w:r>
            <w:r>
              <w:rPr>
                <w:noProof/>
                <w:webHidden/>
              </w:rPr>
              <w:fldChar w:fldCharType="separate"/>
            </w:r>
            <w:r>
              <w:rPr>
                <w:noProof/>
                <w:webHidden/>
              </w:rPr>
              <w:t>24</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45" w:history="1">
            <w:r w:rsidRPr="001E1067">
              <w:rPr>
                <w:rStyle w:val="Hyperlink"/>
                <w:noProof/>
              </w:rPr>
              <w:t>6.3</w:t>
            </w:r>
            <w:r>
              <w:rPr>
                <w:rFonts w:asciiTheme="minorHAnsi" w:eastAsiaTheme="minorEastAsia" w:hAnsiTheme="minorHAnsi"/>
                <w:noProof/>
                <w:szCs w:val="22"/>
              </w:rPr>
              <w:tab/>
            </w:r>
            <w:r w:rsidRPr="001E1067">
              <w:rPr>
                <w:rStyle w:val="Hyperlink"/>
                <w:noProof/>
              </w:rPr>
              <w:t>Adding a Web Service in uDig</w:t>
            </w:r>
            <w:r>
              <w:rPr>
                <w:noProof/>
                <w:webHidden/>
              </w:rPr>
              <w:tab/>
            </w:r>
            <w:r>
              <w:rPr>
                <w:noProof/>
                <w:webHidden/>
              </w:rPr>
              <w:fldChar w:fldCharType="begin"/>
            </w:r>
            <w:r>
              <w:rPr>
                <w:noProof/>
                <w:webHidden/>
              </w:rPr>
              <w:instrText xml:space="preserve"> PAGEREF _Toc364428345 \h </w:instrText>
            </w:r>
            <w:r>
              <w:rPr>
                <w:noProof/>
                <w:webHidden/>
              </w:rPr>
            </w:r>
            <w:r>
              <w:rPr>
                <w:noProof/>
                <w:webHidden/>
              </w:rPr>
              <w:fldChar w:fldCharType="separate"/>
            </w:r>
            <w:r>
              <w:rPr>
                <w:noProof/>
                <w:webHidden/>
              </w:rPr>
              <w:t>25</w:t>
            </w:r>
            <w:r>
              <w:rPr>
                <w:noProof/>
                <w:webHidden/>
              </w:rPr>
              <w:fldChar w:fldCharType="end"/>
            </w:r>
          </w:hyperlink>
        </w:p>
        <w:p w:rsidR="00AF0F8B" w:rsidRDefault="00AF0F8B">
          <w:pPr>
            <w:pStyle w:val="TOC1"/>
            <w:rPr>
              <w:rFonts w:asciiTheme="minorHAnsi" w:eastAsiaTheme="minorEastAsia" w:hAnsiTheme="minorHAnsi"/>
              <w:noProof/>
              <w:szCs w:val="22"/>
            </w:rPr>
          </w:pPr>
          <w:hyperlink w:anchor="_Toc364428346" w:history="1">
            <w:r w:rsidRPr="001E1067">
              <w:rPr>
                <w:rStyle w:val="Hyperlink"/>
                <w:noProof/>
              </w:rPr>
              <w:t>7</w:t>
            </w:r>
            <w:r>
              <w:rPr>
                <w:rFonts w:asciiTheme="minorHAnsi" w:eastAsiaTheme="minorEastAsia" w:hAnsiTheme="minorHAnsi"/>
                <w:noProof/>
                <w:szCs w:val="22"/>
              </w:rPr>
              <w:tab/>
            </w:r>
            <w:r w:rsidRPr="001E1067">
              <w:rPr>
                <w:rStyle w:val="Hyperlink"/>
                <w:noProof/>
              </w:rPr>
              <w:t>Registering with OneGeology and Submitting your Service</w:t>
            </w:r>
            <w:r>
              <w:rPr>
                <w:noProof/>
                <w:webHidden/>
              </w:rPr>
              <w:tab/>
            </w:r>
            <w:r>
              <w:rPr>
                <w:noProof/>
                <w:webHidden/>
              </w:rPr>
              <w:fldChar w:fldCharType="begin"/>
            </w:r>
            <w:r>
              <w:rPr>
                <w:noProof/>
                <w:webHidden/>
              </w:rPr>
              <w:instrText xml:space="preserve"> PAGEREF _Toc364428346 \h </w:instrText>
            </w:r>
            <w:r>
              <w:rPr>
                <w:noProof/>
                <w:webHidden/>
              </w:rPr>
            </w:r>
            <w:r>
              <w:rPr>
                <w:noProof/>
                <w:webHidden/>
              </w:rPr>
              <w:fldChar w:fldCharType="separate"/>
            </w:r>
            <w:r>
              <w:rPr>
                <w:noProof/>
                <w:webHidden/>
              </w:rPr>
              <w:t>25</w:t>
            </w:r>
            <w:r>
              <w:rPr>
                <w:noProof/>
                <w:webHidden/>
              </w:rPr>
              <w:fldChar w:fldCharType="end"/>
            </w:r>
          </w:hyperlink>
        </w:p>
        <w:p w:rsidR="00AF0F8B" w:rsidRDefault="00AF0F8B">
          <w:pPr>
            <w:pStyle w:val="TOC1"/>
            <w:rPr>
              <w:rFonts w:asciiTheme="minorHAnsi" w:eastAsiaTheme="minorEastAsia" w:hAnsiTheme="minorHAnsi"/>
              <w:noProof/>
              <w:szCs w:val="22"/>
            </w:rPr>
          </w:pPr>
          <w:hyperlink w:anchor="_Toc364428347" w:history="1">
            <w:r w:rsidRPr="001E1067">
              <w:rPr>
                <w:rStyle w:val="Hyperlink"/>
                <w:noProof/>
              </w:rPr>
              <w:t>Appendix A: Deploying GeoSciML-Portrayal Web Services in GeoServer</w:t>
            </w:r>
            <w:r>
              <w:rPr>
                <w:noProof/>
                <w:webHidden/>
              </w:rPr>
              <w:tab/>
            </w:r>
            <w:r>
              <w:rPr>
                <w:noProof/>
                <w:webHidden/>
              </w:rPr>
              <w:fldChar w:fldCharType="begin"/>
            </w:r>
            <w:r>
              <w:rPr>
                <w:noProof/>
                <w:webHidden/>
              </w:rPr>
              <w:instrText xml:space="preserve"> PAGEREF _Toc364428347 \h </w:instrText>
            </w:r>
            <w:r>
              <w:rPr>
                <w:noProof/>
                <w:webHidden/>
              </w:rPr>
            </w:r>
            <w:r>
              <w:rPr>
                <w:noProof/>
                <w:webHidden/>
              </w:rPr>
              <w:fldChar w:fldCharType="separate"/>
            </w:r>
            <w:r>
              <w:rPr>
                <w:noProof/>
                <w:webHidden/>
              </w:rPr>
              <w:t>25</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48" w:history="1">
            <w:r w:rsidRPr="001E1067">
              <w:rPr>
                <w:rStyle w:val="Hyperlink"/>
                <w:noProof/>
              </w:rPr>
              <w:t>A.1.</w:t>
            </w:r>
            <w:r>
              <w:rPr>
                <w:rFonts w:asciiTheme="minorHAnsi" w:eastAsiaTheme="minorEastAsia" w:hAnsiTheme="minorHAnsi"/>
                <w:noProof/>
                <w:szCs w:val="22"/>
              </w:rPr>
              <w:tab/>
            </w:r>
            <w:r w:rsidRPr="001E1067">
              <w:rPr>
                <w:rStyle w:val="Hyperlink"/>
                <w:noProof/>
              </w:rPr>
              <w:t>Logging in</w:t>
            </w:r>
            <w:r>
              <w:rPr>
                <w:noProof/>
                <w:webHidden/>
              </w:rPr>
              <w:tab/>
            </w:r>
            <w:r>
              <w:rPr>
                <w:noProof/>
                <w:webHidden/>
              </w:rPr>
              <w:fldChar w:fldCharType="begin"/>
            </w:r>
            <w:r>
              <w:rPr>
                <w:noProof/>
                <w:webHidden/>
              </w:rPr>
              <w:instrText xml:space="preserve"> PAGEREF _Toc364428348 \h </w:instrText>
            </w:r>
            <w:r>
              <w:rPr>
                <w:noProof/>
                <w:webHidden/>
              </w:rPr>
            </w:r>
            <w:r>
              <w:rPr>
                <w:noProof/>
                <w:webHidden/>
              </w:rPr>
              <w:fldChar w:fldCharType="separate"/>
            </w:r>
            <w:r>
              <w:rPr>
                <w:noProof/>
                <w:webHidden/>
              </w:rPr>
              <w:t>25</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49" w:history="1">
            <w:r w:rsidRPr="001E1067">
              <w:rPr>
                <w:rStyle w:val="Hyperlink"/>
                <w:noProof/>
              </w:rPr>
              <w:t>A.2.</w:t>
            </w:r>
            <w:r>
              <w:rPr>
                <w:rFonts w:asciiTheme="minorHAnsi" w:eastAsiaTheme="minorEastAsia" w:hAnsiTheme="minorHAnsi"/>
                <w:noProof/>
                <w:szCs w:val="22"/>
              </w:rPr>
              <w:tab/>
            </w:r>
            <w:r w:rsidRPr="001E1067">
              <w:rPr>
                <w:rStyle w:val="Hyperlink"/>
                <w:noProof/>
              </w:rPr>
              <w:t>Service-Level Metadata</w:t>
            </w:r>
            <w:r>
              <w:rPr>
                <w:noProof/>
                <w:webHidden/>
              </w:rPr>
              <w:tab/>
            </w:r>
            <w:r>
              <w:rPr>
                <w:noProof/>
                <w:webHidden/>
              </w:rPr>
              <w:fldChar w:fldCharType="begin"/>
            </w:r>
            <w:r>
              <w:rPr>
                <w:noProof/>
                <w:webHidden/>
              </w:rPr>
              <w:instrText xml:space="preserve"> PAGEREF _Toc364428349 \h </w:instrText>
            </w:r>
            <w:r>
              <w:rPr>
                <w:noProof/>
                <w:webHidden/>
              </w:rPr>
            </w:r>
            <w:r>
              <w:rPr>
                <w:noProof/>
                <w:webHidden/>
              </w:rPr>
              <w:fldChar w:fldCharType="separate"/>
            </w:r>
            <w:r>
              <w:rPr>
                <w:noProof/>
                <w:webHidden/>
              </w:rPr>
              <w:t>26</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50" w:history="1">
            <w:r w:rsidRPr="001E1067">
              <w:rPr>
                <w:rStyle w:val="Hyperlink"/>
                <w:noProof/>
              </w:rPr>
              <w:t>A.3.</w:t>
            </w:r>
            <w:r>
              <w:rPr>
                <w:rFonts w:asciiTheme="minorHAnsi" w:eastAsiaTheme="minorEastAsia" w:hAnsiTheme="minorHAnsi"/>
                <w:noProof/>
                <w:szCs w:val="22"/>
              </w:rPr>
              <w:tab/>
            </w:r>
            <w:r w:rsidRPr="001E1067">
              <w:rPr>
                <w:rStyle w:val="Hyperlink"/>
                <w:noProof/>
              </w:rPr>
              <w:t>Creating a Workspace</w:t>
            </w:r>
            <w:r>
              <w:rPr>
                <w:noProof/>
                <w:webHidden/>
              </w:rPr>
              <w:tab/>
            </w:r>
            <w:r>
              <w:rPr>
                <w:noProof/>
                <w:webHidden/>
              </w:rPr>
              <w:fldChar w:fldCharType="begin"/>
            </w:r>
            <w:r>
              <w:rPr>
                <w:noProof/>
                <w:webHidden/>
              </w:rPr>
              <w:instrText xml:space="preserve"> PAGEREF _Toc364428350 \h </w:instrText>
            </w:r>
            <w:r>
              <w:rPr>
                <w:noProof/>
                <w:webHidden/>
              </w:rPr>
            </w:r>
            <w:r>
              <w:rPr>
                <w:noProof/>
                <w:webHidden/>
              </w:rPr>
              <w:fldChar w:fldCharType="separate"/>
            </w:r>
            <w:r>
              <w:rPr>
                <w:noProof/>
                <w:webHidden/>
              </w:rPr>
              <w:t>26</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51" w:history="1">
            <w:r w:rsidRPr="001E1067">
              <w:rPr>
                <w:rStyle w:val="Hyperlink"/>
                <w:noProof/>
              </w:rPr>
              <w:t>A.4.</w:t>
            </w:r>
            <w:r>
              <w:rPr>
                <w:rFonts w:asciiTheme="minorHAnsi" w:eastAsiaTheme="minorEastAsia" w:hAnsiTheme="minorHAnsi"/>
                <w:noProof/>
                <w:szCs w:val="22"/>
              </w:rPr>
              <w:tab/>
            </w:r>
            <w:r w:rsidRPr="001E1067">
              <w:rPr>
                <w:rStyle w:val="Hyperlink"/>
                <w:noProof/>
              </w:rPr>
              <w:t>Connecting to your PostGIS Database</w:t>
            </w:r>
            <w:r>
              <w:rPr>
                <w:noProof/>
                <w:webHidden/>
              </w:rPr>
              <w:tab/>
            </w:r>
            <w:r>
              <w:rPr>
                <w:noProof/>
                <w:webHidden/>
              </w:rPr>
              <w:fldChar w:fldCharType="begin"/>
            </w:r>
            <w:r>
              <w:rPr>
                <w:noProof/>
                <w:webHidden/>
              </w:rPr>
              <w:instrText xml:space="preserve"> PAGEREF _Toc364428351 \h </w:instrText>
            </w:r>
            <w:r>
              <w:rPr>
                <w:noProof/>
                <w:webHidden/>
              </w:rPr>
            </w:r>
            <w:r>
              <w:rPr>
                <w:noProof/>
                <w:webHidden/>
              </w:rPr>
              <w:fldChar w:fldCharType="separate"/>
            </w:r>
            <w:r>
              <w:rPr>
                <w:noProof/>
                <w:webHidden/>
              </w:rPr>
              <w:t>26</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52" w:history="1">
            <w:r w:rsidRPr="001E1067">
              <w:rPr>
                <w:rStyle w:val="Hyperlink"/>
                <w:noProof/>
              </w:rPr>
              <w:t>A.5.</w:t>
            </w:r>
            <w:r>
              <w:rPr>
                <w:rFonts w:asciiTheme="minorHAnsi" w:eastAsiaTheme="minorEastAsia" w:hAnsiTheme="minorHAnsi"/>
                <w:noProof/>
                <w:szCs w:val="22"/>
              </w:rPr>
              <w:tab/>
            </w:r>
            <w:r w:rsidRPr="001E1067">
              <w:rPr>
                <w:rStyle w:val="Hyperlink"/>
                <w:noProof/>
              </w:rPr>
              <w:t>Adding Layers to a Workspace</w:t>
            </w:r>
            <w:r>
              <w:rPr>
                <w:noProof/>
                <w:webHidden/>
              </w:rPr>
              <w:tab/>
            </w:r>
            <w:r>
              <w:rPr>
                <w:noProof/>
                <w:webHidden/>
              </w:rPr>
              <w:fldChar w:fldCharType="begin"/>
            </w:r>
            <w:r>
              <w:rPr>
                <w:noProof/>
                <w:webHidden/>
              </w:rPr>
              <w:instrText xml:space="preserve"> PAGEREF _Toc364428352 \h </w:instrText>
            </w:r>
            <w:r>
              <w:rPr>
                <w:noProof/>
                <w:webHidden/>
              </w:rPr>
            </w:r>
            <w:r>
              <w:rPr>
                <w:noProof/>
                <w:webHidden/>
              </w:rPr>
              <w:fldChar w:fldCharType="separate"/>
            </w:r>
            <w:r>
              <w:rPr>
                <w:noProof/>
                <w:webHidden/>
              </w:rPr>
              <w:t>27</w:t>
            </w:r>
            <w:r>
              <w:rPr>
                <w:noProof/>
                <w:webHidden/>
              </w:rPr>
              <w:fldChar w:fldCharType="end"/>
            </w:r>
          </w:hyperlink>
        </w:p>
        <w:p w:rsidR="00AF0F8B" w:rsidRDefault="00AF0F8B">
          <w:pPr>
            <w:pStyle w:val="TOC3"/>
            <w:tabs>
              <w:tab w:val="left" w:pos="1320"/>
            </w:tabs>
            <w:rPr>
              <w:rFonts w:asciiTheme="minorHAnsi" w:eastAsiaTheme="minorEastAsia" w:hAnsiTheme="minorHAnsi"/>
              <w:noProof/>
              <w:szCs w:val="22"/>
            </w:rPr>
          </w:pPr>
          <w:hyperlink w:anchor="_Toc364428358" w:history="1">
            <w:r w:rsidRPr="001E1067">
              <w:rPr>
                <w:rStyle w:val="Hyperlink"/>
                <w:noProof/>
              </w:rPr>
              <w:t>A.4.1.</w:t>
            </w:r>
            <w:r>
              <w:rPr>
                <w:rFonts w:asciiTheme="minorHAnsi" w:eastAsiaTheme="minorEastAsia" w:hAnsiTheme="minorHAnsi"/>
                <w:noProof/>
                <w:szCs w:val="22"/>
              </w:rPr>
              <w:tab/>
            </w:r>
            <w:r w:rsidRPr="001E1067">
              <w:rPr>
                <w:rStyle w:val="Hyperlink"/>
                <w:noProof/>
              </w:rPr>
              <w:t>The Data tab of the Edit Layer page</w:t>
            </w:r>
            <w:r>
              <w:rPr>
                <w:noProof/>
                <w:webHidden/>
              </w:rPr>
              <w:tab/>
            </w:r>
            <w:r>
              <w:rPr>
                <w:noProof/>
                <w:webHidden/>
              </w:rPr>
              <w:fldChar w:fldCharType="begin"/>
            </w:r>
            <w:r>
              <w:rPr>
                <w:noProof/>
                <w:webHidden/>
              </w:rPr>
              <w:instrText xml:space="preserve"> PAGEREF _Toc364428358 \h </w:instrText>
            </w:r>
            <w:r>
              <w:rPr>
                <w:noProof/>
                <w:webHidden/>
              </w:rPr>
            </w:r>
            <w:r>
              <w:rPr>
                <w:noProof/>
                <w:webHidden/>
              </w:rPr>
              <w:fldChar w:fldCharType="separate"/>
            </w:r>
            <w:r>
              <w:rPr>
                <w:noProof/>
                <w:webHidden/>
              </w:rPr>
              <w:t>28</w:t>
            </w:r>
            <w:r>
              <w:rPr>
                <w:noProof/>
                <w:webHidden/>
              </w:rPr>
              <w:fldChar w:fldCharType="end"/>
            </w:r>
          </w:hyperlink>
        </w:p>
        <w:p w:rsidR="00AF0F8B" w:rsidRDefault="00AF0F8B">
          <w:pPr>
            <w:pStyle w:val="TOC3"/>
            <w:tabs>
              <w:tab w:val="left" w:pos="1320"/>
            </w:tabs>
            <w:rPr>
              <w:rFonts w:asciiTheme="minorHAnsi" w:eastAsiaTheme="minorEastAsia" w:hAnsiTheme="minorHAnsi"/>
              <w:noProof/>
              <w:szCs w:val="22"/>
            </w:rPr>
          </w:pPr>
          <w:hyperlink w:anchor="_Toc364428359" w:history="1">
            <w:r w:rsidRPr="001E1067">
              <w:rPr>
                <w:rStyle w:val="Hyperlink"/>
                <w:noProof/>
              </w:rPr>
              <w:t>A.4.2.</w:t>
            </w:r>
            <w:r>
              <w:rPr>
                <w:rFonts w:asciiTheme="minorHAnsi" w:eastAsiaTheme="minorEastAsia" w:hAnsiTheme="minorHAnsi"/>
                <w:noProof/>
                <w:szCs w:val="22"/>
              </w:rPr>
              <w:tab/>
            </w:r>
            <w:r w:rsidRPr="001E1067">
              <w:rPr>
                <w:rStyle w:val="Hyperlink"/>
                <w:noProof/>
              </w:rPr>
              <w:t>The Publishing tab of the Edit Layer page</w:t>
            </w:r>
            <w:r>
              <w:rPr>
                <w:noProof/>
                <w:webHidden/>
              </w:rPr>
              <w:tab/>
            </w:r>
            <w:r>
              <w:rPr>
                <w:noProof/>
                <w:webHidden/>
              </w:rPr>
              <w:fldChar w:fldCharType="begin"/>
            </w:r>
            <w:r>
              <w:rPr>
                <w:noProof/>
                <w:webHidden/>
              </w:rPr>
              <w:instrText xml:space="preserve"> PAGEREF _Toc364428359 \h </w:instrText>
            </w:r>
            <w:r>
              <w:rPr>
                <w:noProof/>
                <w:webHidden/>
              </w:rPr>
            </w:r>
            <w:r>
              <w:rPr>
                <w:noProof/>
                <w:webHidden/>
              </w:rPr>
              <w:fldChar w:fldCharType="separate"/>
            </w:r>
            <w:r>
              <w:rPr>
                <w:noProof/>
                <w:webHidden/>
              </w:rPr>
              <w:t>28</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60" w:history="1">
            <w:r w:rsidRPr="001E1067">
              <w:rPr>
                <w:rStyle w:val="Hyperlink"/>
                <w:noProof/>
              </w:rPr>
              <w:t>A.5.</w:t>
            </w:r>
            <w:r>
              <w:rPr>
                <w:rFonts w:asciiTheme="minorHAnsi" w:eastAsiaTheme="minorEastAsia" w:hAnsiTheme="minorHAnsi"/>
                <w:noProof/>
                <w:szCs w:val="22"/>
              </w:rPr>
              <w:tab/>
            </w:r>
            <w:r w:rsidRPr="001E1067">
              <w:rPr>
                <w:rStyle w:val="Hyperlink"/>
                <w:noProof/>
              </w:rPr>
              <w:t>Importing Layer Styles from an SLD File</w:t>
            </w:r>
            <w:r>
              <w:rPr>
                <w:noProof/>
                <w:webHidden/>
              </w:rPr>
              <w:tab/>
            </w:r>
            <w:r>
              <w:rPr>
                <w:noProof/>
                <w:webHidden/>
              </w:rPr>
              <w:fldChar w:fldCharType="begin"/>
            </w:r>
            <w:r>
              <w:rPr>
                <w:noProof/>
                <w:webHidden/>
              </w:rPr>
              <w:instrText xml:space="preserve"> PAGEREF _Toc364428360 \h </w:instrText>
            </w:r>
            <w:r>
              <w:rPr>
                <w:noProof/>
                <w:webHidden/>
              </w:rPr>
            </w:r>
            <w:r>
              <w:rPr>
                <w:noProof/>
                <w:webHidden/>
              </w:rPr>
              <w:fldChar w:fldCharType="separate"/>
            </w:r>
            <w:r>
              <w:rPr>
                <w:noProof/>
                <w:webHidden/>
              </w:rPr>
              <w:t>28</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61" w:history="1">
            <w:r w:rsidRPr="001E1067">
              <w:rPr>
                <w:rStyle w:val="Hyperlink"/>
                <w:noProof/>
              </w:rPr>
              <w:t>A.6.</w:t>
            </w:r>
            <w:r>
              <w:rPr>
                <w:rFonts w:asciiTheme="minorHAnsi" w:eastAsiaTheme="minorEastAsia" w:hAnsiTheme="minorHAnsi"/>
                <w:noProof/>
                <w:szCs w:val="22"/>
              </w:rPr>
              <w:tab/>
            </w:r>
            <w:r w:rsidRPr="001E1067">
              <w:rPr>
                <w:rStyle w:val="Hyperlink"/>
                <w:noProof/>
              </w:rPr>
              <w:t>Finishing Up</w:t>
            </w:r>
            <w:r>
              <w:rPr>
                <w:noProof/>
                <w:webHidden/>
              </w:rPr>
              <w:tab/>
            </w:r>
            <w:r>
              <w:rPr>
                <w:noProof/>
                <w:webHidden/>
              </w:rPr>
              <w:fldChar w:fldCharType="begin"/>
            </w:r>
            <w:r>
              <w:rPr>
                <w:noProof/>
                <w:webHidden/>
              </w:rPr>
              <w:instrText xml:space="preserve"> PAGEREF _Toc364428361 \h </w:instrText>
            </w:r>
            <w:r>
              <w:rPr>
                <w:noProof/>
                <w:webHidden/>
              </w:rPr>
            </w:r>
            <w:r>
              <w:rPr>
                <w:noProof/>
                <w:webHidden/>
              </w:rPr>
              <w:fldChar w:fldCharType="separate"/>
            </w:r>
            <w:r>
              <w:rPr>
                <w:noProof/>
                <w:webHidden/>
              </w:rPr>
              <w:t>29</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62" w:history="1">
            <w:r w:rsidRPr="001E1067">
              <w:rPr>
                <w:rStyle w:val="Hyperlink"/>
                <w:noProof/>
              </w:rPr>
              <w:t>A.7.</w:t>
            </w:r>
            <w:r>
              <w:rPr>
                <w:rFonts w:asciiTheme="minorHAnsi" w:eastAsiaTheme="minorEastAsia" w:hAnsiTheme="minorHAnsi"/>
                <w:noProof/>
                <w:szCs w:val="22"/>
              </w:rPr>
              <w:tab/>
            </w:r>
            <w:r w:rsidRPr="001E1067">
              <w:rPr>
                <w:rStyle w:val="Hyperlink"/>
                <w:noProof/>
              </w:rPr>
              <w:t>GeoServer Troubleshooting</w:t>
            </w:r>
            <w:r>
              <w:rPr>
                <w:noProof/>
                <w:webHidden/>
              </w:rPr>
              <w:tab/>
            </w:r>
            <w:r>
              <w:rPr>
                <w:noProof/>
                <w:webHidden/>
              </w:rPr>
              <w:fldChar w:fldCharType="begin"/>
            </w:r>
            <w:r>
              <w:rPr>
                <w:noProof/>
                <w:webHidden/>
              </w:rPr>
              <w:instrText xml:space="preserve"> PAGEREF _Toc364428362 \h </w:instrText>
            </w:r>
            <w:r>
              <w:rPr>
                <w:noProof/>
                <w:webHidden/>
              </w:rPr>
            </w:r>
            <w:r>
              <w:rPr>
                <w:noProof/>
                <w:webHidden/>
              </w:rPr>
              <w:fldChar w:fldCharType="separate"/>
            </w:r>
            <w:r>
              <w:rPr>
                <w:noProof/>
                <w:webHidden/>
              </w:rPr>
              <w:t>29</w:t>
            </w:r>
            <w:r>
              <w:rPr>
                <w:noProof/>
                <w:webHidden/>
              </w:rPr>
              <w:fldChar w:fldCharType="end"/>
            </w:r>
          </w:hyperlink>
        </w:p>
        <w:p w:rsidR="00AF0F8B" w:rsidRDefault="00AF0F8B">
          <w:pPr>
            <w:pStyle w:val="TOC1"/>
            <w:rPr>
              <w:rFonts w:asciiTheme="minorHAnsi" w:eastAsiaTheme="minorEastAsia" w:hAnsiTheme="minorHAnsi"/>
              <w:noProof/>
              <w:szCs w:val="22"/>
            </w:rPr>
          </w:pPr>
          <w:hyperlink w:anchor="_Toc364428363" w:history="1">
            <w:r w:rsidRPr="001E1067">
              <w:rPr>
                <w:rStyle w:val="Hyperlink"/>
                <w:noProof/>
              </w:rPr>
              <w:t>Appendix B: Deploying GeoSciML-Portrayal Web Services in ArcGIS Server</w:t>
            </w:r>
            <w:r>
              <w:rPr>
                <w:noProof/>
                <w:webHidden/>
              </w:rPr>
              <w:tab/>
            </w:r>
            <w:r>
              <w:rPr>
                <w:noProof/>
                <w:webHidden/>
              </w:rPr>
              <w:fldChar w:fldCharType="begin"/>
            </w:r>
            <w:r>
              <w:rPr>
                <w:noProof/>
                <w:webHidden/>
              </w:rPr>
              <w:instrText xml:space="preserve"> PAGEREF _Toc364428363 \h </w:instrText>
            </w:r>
            <w:r>
              <w:rPr>
                <w:noProof/>
                <w:webHidden/>
              </w:rPr>
            </w:r>
            <w:r>
              <w:rPr>
                <w:noProof/>
                <w:webHidden/>
              </w:rPr>
              <w:fldChar w:fldCharType="separate"/>
            </w:r>
            <w:r>
              <w:rPr>
                <w:noProof/>
                <w:webHidden/>
              </w:rPr>
              <w:t>30</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64" w:history="1">
            <w:r w:rsidRPr="001E1067">
              <w:rPr>
                <w:rStyle w:val="Hyperlink"/>
                <w:noProof/>
              </w:rPr>
              <w:t>B. 1</w:t>
            </w:r>
            <w:r>
              <w:rPr>
                <w:rFonts w:asciiTheme="minorHAnsi" w:eastAsiaTheme="minorEastAsia" w:hAnsiTheme="minorHAnsi"/>
                <w:noProof/>
                <w:szCs w:val="22"/>
              </w:rPr>
              <w:tab/>
            </w:r>
            <w:r w:rsidRPr="001E1067">
              <w:rPr>
                <w:rStyle w:val="Hyperlink"/>
                <w:noProof/>
              </w:rPr>
              <w:t>Connecting to your ArcGIS Server instance</w:t>
            </w:r>
            <w:r>
              <w:rPr>
                <w:noProof/>
                <w:webHidden/>
              </w:rPr>
              <w:tab/>
            </w:r>
            <w:r>
              <w:rPr>
                <w:noProof/>
                <w:webHidden/>
              </w:rPr>
              <w:fldChar w:fldCharType="begin"/>
            </w:r>
            <w:r>
              <w:rPr>
                <w:noProof/>
                <w:webHidden/>
              </w:rPr>
              <w:instrText xml:space="preserve"> PAGEREF _Toc364428364 \h </w:instrText>
            </w:r>
            <w:r>
              <w:rPr>
                <w:noProof/>
                <w:webHidden/>
              </w:rPr>
            </w:r>
            <w:r>
              <w:rPr>
                <w:noProof/>
                <w:webHidden/>
              </w:rPr>
              <w:fldChar w:fldCharType="separate"/>
            </w:r>
            <w:r>
              <w:rPr>
                <w:noProof/>
                <w:webHidden/>
              </w:rPr>
              <w:t>30</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65" w:history="1">
            <w:r w:rsidRPr="001E1067">
              <w:rPr>
                <w:rStyle w:val="Hyperlink"/>
                <w:noProof/>
              </w:rPr>
              <w:t>B. 2</w:t>
            </w:r>
            <w:r>
              <w:rPr>
                <w:rFonts w:asciiTheme="minorHAnsi" w:eastAsiaTheme="minorEastAsia" w:hAnsiTheme="minorHAnsi"/>
                <w:noProof/>
                <w:szCs w:val="22"/>
              </w:rPr>
              <w:tab/>
            </w:r>
            <w:r w:rsidRPr="001E1067">
              <w:rPr>
                <w:rStyle w:val="Hyperlink"/>
                <w:noProof/>
              </w:rPr>
              <w:t>Create an ArcMap Project for your web service</w:t>
            </w:r>
            <w:r>
              <w:rPr>
                <w:noProof/>
                <w:webHidden/>
              </w:rPr>
              <w:tab/>
            </w:r>
            <w:r>
              <w:rPr>
                <w:noProof/>
                <w:webHidden/>
              </w:rPr>
              <w:fldChar w:fldCharType="begin"/>
            </w:r>
            <w:r>
              <w:rPr>
                <w:noProof/>
                <w:webHidden/>
              </w:rPr>
              <w:instrText xml:space="preserve"> PAGEREF _Toc364428365 \h </w:instrText>
            </w:r>
            <w:r>
              <w:rPr>
                <w:noProof/>
                <w:webHidden/>
              </w:rPr>
            </w:r>
            <w:r>
              <w:rPr>
                <w:noProof/>
                <w:webHidden/>
              </w:rPr>
              <w:fldChar w:fldCharType="separate"/>
            </w:r>
            <w:r>
              <w:rPr>
                <w:noProof/>
                <w:webHidden/>
              </w:rPr>
              <w:t>31</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66" w:history="1">
            <w:r w:rsidRPr="001E1067">
              <w:rPr>
                <w:rStyle w:val="Hyperlink"/>
                <w:noProof/>
              </w:rPr>
              <w:t>B. 3</w:t>
            </w:r>
            <w:r>
              <w:rPr>
                <w:rFonts w:asciiTheme="minorHAnsi" w:eastAsiaTheme="minorEastAsia" w:hAnsiTheme="minorHAnsi"/>
                <w:noProof/>
                <w:szCs w:val="22"/>
              </w:rPr>
              <w:tab/>
            </w:r>
            <w:r w:rsidRPr="001E1067">
              <w:rPr>
                <w:rStyle w:val="Hyperlink"/>
                <w:noProof/>
              </w:rPr>
              <w:t>Publishing on ArcGIS Server</w:t>
            </w:r>
            <w:r>
              <w:rPr>
                <w:noProof/>
                <w:webHidden/>
              </w:rPr>
              <w:tab/>
            </w:r>
            <w:r>
              <w:rPr>
                <w:noProof/>
                <w:webHidden/>
              </w:rPr>
              <w:fldChar w:fldCharType="begin"/>
            </w:r>
            <w:r>
              <w:rPr>
                <w:noProof/>
                <w:webHidden/>
              </w:rPr>
              <w:instrText xml:space="preserve"> PAGEREF _Toc364428366 \h </w:instrText>
            </w:r>
            <w:r>
              <w:rPr>
                <w:noProof/>
                <w:webHidden/>
              </w:rPr>
            </w:r>
            <w:r>
              <w:rPr>
                <w:noProof/>
                <w:webHidden/>
              </w:rPr>
              <w:fldChar w:fldCharType="separate"/>
            </w:r>
            <w:r>
              <w:rPr>
                <w:noProof/>
                <w:webHidden/>
              </w:rPr>
              <w:t>31</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67" w:history="1">
            <w:r w:rsidRPr="001E1067">
              <w:rPr>
                <w:rStyle w:val="Hyperlink"/>
                <w:noProof/>
              </w:rPr>
              <w:t>B. 4</w:t>
            </w:r>
            <w:r>
              <w:rPr>
                <w:rFonts w:asciiTheme="minorHAnsi" w:eastAsiaTheme="minorEastAsia" w:hAnsiTheme="minorHAnsi"/>
                <w:noProof/>
                <w:szCs w:val="22"/>
              </w:rPr>
              <w:tab/>
            </w:r>
            <w:r w:rsidRPr="001E1067">
              <w:rPr>
                <w:rStyle w:val="Hyperlink"/>
                <w:noProof/>
              </w:rPr>
              <w:t>Troubleshooting ArcGIS Server</w:t>
            </w:r>
            <w:r>
              <w:rPr>
                <w:noProof/>
                <w:webHidden/>
              </w:rPr>
              <w:tab/>
            </w:r>
            <w:r>
              <w:rPr>
                <w:noProof/>
                <w:webHidden/>
              </w:rPr>
              <w:fldChar w:fldCharType="begin"/>
            </w:r>
            <w:r>
              <w:rPr>
                <w:noProof/>
                <w:webHidden/>
              </w:rPr>
              <w:instrText xml:space="preserve"> PAGEREF _Toc364428367 \h </w:instrText>
            </w:r>
            <w:r>
              <w:rPr>
                <w:noProof/>
                <w:webHidden/>
              </w:rPr>
            </w:r>
            <w:r>
              <w:rPr>
                <w:noProof/>
                <w:webHidden/>
              </w:rPr>
              <w:fldChar w:fldCharType="separate"/>
            </w:r>
            <w:r>
              <w:rPr>
                <w:noProof/>
                <w:webHidden/>
              </w:rPr>
              <w:t>32</w:t>
            </w:r>
            <w:r>
              <w:rPr>
                <w:noProof/>
                <w:webHidden/>
              </w:rPr>
              <w:fldChar w:fldCharType="end"/>
            </w:r>
          </w:hyperlink>
        </w:p>
        <w:p w:rsidR="00AF0F8B" w:rsidRDefault="00AF0F8B">
          <w:pPr>
            <w:pStyle w:val="TOC1"/>
            <w:rPr>
              <w:rFonts w:asciiTheme="minorHAnsi" w:eastAsiaTheme="minorEastAsia" w:hAnsiTheme="minorHAnsi"/>
              <w:noProof/>
              <w:szCs w:val="22"/>
            </w:rPr>
          </w:pPr>
          <w:hyperlink w:anchor="_Toc364428368" w:history="1">
            <w:r w:rsidRPr="001E1067">
              <w:rPr>
                <w:rStyle w:val="Hyperlink"/>
                <w:noProof/>
              </w:rPr>
              <w:t>Appendix C: OneGeology Web Service Requirements</w:t>
            </w:r>
            <w:r>
              <w:rPr>
                <w:noProof/>
                <w:webHidden/>
              </w:rPr>
              <w:tab/>
            </w:r>
            <w:r>
              <w:rPr>
                <w:noProof/>
                <w:webHidden/>
              </w:rPr>
              <w:fldChar w:fldCharType="begin"/>
            </w:r>
            <w:r>
              <w:rPr>
                <w:noProof/>
                <w:webHidden/>
              </w:rPr>
              <w:instrText xml:space="preserve"> PAGEREF _Toc364428368 \h </w:instrText>
            </w:r>
            <w:r>
              <w:rPr>
                <w:noProof/>
                <w:webHidden/>
              </w:rPr>
            </w:r>
            <w:r>
              <w:rPr>
                <w:noProof/>
                <w:webHidden/>
              </w:rPr>
              <w:fldChar w:fldCharType="separate"/>
            </w:r>
            <w:r>
              <w:rPr>
                <w:noProof/>
                <w:webHidden/>
              </w:rPr>
              <w:t>33</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69" w:history="1">
            <w:r w:rsidRPr="001E1067">
              <w:rPr>
                <w:rStyle w:val="Hyperlink"/>
                <w:noProof/>
              </w:rPr>
              <w:t>C. 1</w:t>
            </w:r>
            <w:r>
              <w:rPr>
                <w:rFonts w:asciiTheme="minorHAnsi" w:eastAsiaTheme="minorEastAsia" w:hAnsiTheme="minorHAnsi"/>
                <w:noProof/>
                <w:szCs w:val="22"/>
              </w:rPr>
              <w:tab/>
            </w:r>
            <w:r w:rsidRPr="001E1067">
              <w:rPr>
                <w:rStyle w:val="Hyperlink"/>
                <w:noProof/>
              </w:rPr>
              <w:t>Service-Level Metadata Requirements</w:t>
            </w:r>
            <w:r>
              <w:rPr>
                <w:noProof/>
                <w:webHidden/>
              </w:rPr>
              <w:tab/>
            </w:r>
            <w:r>
              <w:rPr>
                <w:noProof/>
                <w:webHidden/>
              </w:rPr>
              <w:fldChar w:fldCharType="begin"/>
            </w:r>
            <w:r>
              <w:rPr>
                <w:noProof/>
                <w:webHidden/>
              </w:rPr>
              <w:instrText xml:space="preserve"> PAGEREF _Toc364428369 \h </w:instrText>
            </w:r>
            <w:r>
              <w:rPr>
                <w:noProof/>
                <w:webHidden/>
              </w:rPr>
            </w:r>
            <w:r>
              <w:rPr>
                <w:noProof/>
                <w:webHidden/>
              </w:rPr>
              <w:fldChar w:fldCharType="separate"/>
            </w:r>
            <w:r>
              <w:rPr>
                <w:noProof/>
                <w:webHidden/>
              </w:rPr>
              <w:t>33</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70" w:history="1">
            <w:r w:rsidRPr="001E1067">
              <w:rPr>
                <w:rStyle w:val="Hyperlink"/>
                <w:noProof/>
              </w:rPr>
              <w:t>C. 2</w:t>
            </w:r>
            <w:r>
              <w:rPr>
                <w:rFonts w:asciiTheme="minorHAnsi" w:eastAsiaTheme="minorEastAsia" w:hAnsiTheme="minorHAnsi"/>
                <w:noProof/>
                <w:szCs w:val="22"/>
              </w:rPr>
              <w:tab/>
            </w:r>
            <w:r w:rsidRPr="001E1067">
              <w:rPr>
                <w:rStyle w:val="Hyperlink"/>
                <w:noProof/>
              </w:rPr>
              <w:t>WMS Service Title and Service Name Requirements</w:t>
            </w:r>
            <w:r>
              <w:rPr>
                <w:noProof/>
                <w:webHidden/>
              </w:rPr>
              <w:tab/>
            </w:r>
            <w:r>
              <w:rPr>
                <w:noProof/>
                <w:webHidden/>
              </w:rPr>
              <w:fldChar w:fldCharType="begin"/>
            </w:r>
            <w:r>
              <w:rPr>
                <w:noProof/>
                <w:webHidden/>
              </w:rPr>
              <w:instrText xml:space="preserve"> PAGEREF _Toc364428370 \h </w:instrText>
            </w:r>
            <w:r>
              <w:rPr>
                <w:noProof/>
                <w:webHidden/>
              </w:rPr>
            </w:r>
            <w:r>
              <w:rPr>
                <w:noProof/>
                <w:webHidden/>
              </w:rPr>
              <w:fldChar w:fldCharType="separate"/>
            </w:r>
            <w:r>
              <w:rPr>
                <w:noProof/>
                <w:webHidden/>
              </w:rPr>
              <w:t>33</w:t>
            </w:r>
            <w:r>
              <w:rPr>
                <w:noProof/>
                <w:webHidden/>
              </w:rPr>
              <w:fldChar w:fldCharType="end"/>
            </w:r>
          </w:hyperlink>
        </w:p>
        <w:p w:rsidR="00AF0F8B" w:rsidRDefault="00AF0F8B">
          <w:pPr>
            <w:pStyle w:val="TOC3"/>
            <w:rPr>
              <w:rFonts w:asciiTheme="minorHAnsi" w:eastAsiaTheme="minorEastAsia" w:hAnsiTheme="minorHAnsi"/>
              <w:noProof/>
              <w:szCs w:val="22"/>
            </w:rPr>
          </w:pPr>
          <w:hyperlink w:anchor="_Toc364428371" w:history="1">
            <w:r w:rsidRPr="001E1067">
              <w:rPr>
                <w:rStyle w:val="Hyperlink"/>
                <w:noProof/>
              </w:rPr>
              <w:t>OneGeology Service Title Examples:</w:t>
            </w:r>
            <w:r>
              <w:rPr>
                <w:noProof/>
                <w:webHidden/>
              </w:rPr>
              <w:tab/>
            </w:r>
            <w:r>
              <w:rPr>
                <w:noProof/>
                <w:webHidden/>
              </w:rPr>
              <w:fldChar w:fldCharType="begin"/>
            </w:r>
            <w:r>
              <w:rPr>
                <w:noProof/>
                <w:webHidden/>
              </w:rPr>
              <w:instrText xml:space="preserve"> PAGEREF _Toc364428371 \h </w:instrText>
            </w:r>
            <w:r>
              <w:rPr>
                <w:noProof/>
                <w:webHidden/>
              </w:rPr>
            </w:r>
            <w:r>
              <w:rPr>
                <w:noProof/>
                <w:webHidden/>
              </w:rPr>
              <w:fldChar w:fldCharType="separate"/>
            </w:r>
            <w:r>
              <w:rPr>
                <w:noProof/>
                <w:webHidden/>
              </w:rPr>
              <w:t>34</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72" w:history="1">
            <w:r w:rsidRPr="001E1067">
              <w:rPr>
                <w:rStyle w:val="Hyperlink"/>
                <w:noProof/>
              </w:rPr>
              <w:t>C. 3</w:t>
            </w:r>
            <w:r>
              <w:rPr>
                <w:rFonts w:asciiTheme="minorHAnsi" w:eastAsiaTheme="minorEastAsia" w:hAnsiTheme="minorHAnsi"/>
                <w:noProof/>
                <w:szCs w:val="22"/>
              </w:rPr>
              <w:tab/>
            </w:r>
            <w:r w:rsidRPr="001E1067">
              <w:rPr>
                <w:rStyle w:val="Hyperlink"/>
                <w:noProof/>
              </w:rPr>
              <w:t>WMS Layer Naming and Title Conventions</w:t>
            </w:r>
            <w:r>
              <w:rPr>
                <w:noProof/>
                <w:webHidden/>
              </w:rPr>
              <w:tab/>
            </w:r>
            <w:r>
              <w:rPr>
                <w:noProof/>
                <w:webHidden/>
              </w:rPr>
              <w:fldChar w:fldCharType="begin"/>
            </w:r>
            <w:r>
              <w:rPr>
                <w:noProof/>
                <w:webHidden/>
              </w:rPr>
              <w:instrText xml:space="preserve"> PAGEREF _Toc364428372 \h </w:instrText>
            </w:r>
            <w:r>
              <w:rPr>
                <w:noProof/>
                <w:webHidden/>
              </w:rPr>
            </w:r>
            <w:r>
              <w:rPr>
                <w:noProof/>
                <w:webHidden/>
              </w:rPr>
              <w:fldChar w:fldCharType="separate"/>
            </w:r>
            <w:r>
              <w:rPr>
                <w:noProof/>
                <w:webHidden/>
              </w:rPr>
              <w:t>34</w:t>
            </w:r>
            <w:r>
              <w:rPr>
                <w:noProof/>
                <w:webHidden/>
              </w:rPr>
              <w:fldChar w:fldCharType="end"/>
            </w:r>
          </w:hyperlink>
        </w:p>
        <w:p w:rsidR="00AF0F8B" w:rsidRDefault="00AF0F8B">
          <w:pPr>
            <w:pStyle w:val="TOC3"/>
            <w:rPr>
              <w:rFonts w:asciiTheme="minorHAnsi" w:eastAsiaTheme="minorEastAsia" w:hAnsiTheme="minorHAnsi"/>
              <w:noProof/>
              <w:szCs w:val="22"/>
            </w:rPr>
          </w:pPr>
          <w:hyperlink w:anchor="_Toc364428373" w:history="1">
            <w:r w:rsidRPr="001E1067">
              <w:rPr>
                <w:rStyle w:val="Hyperlink"/>
                <w:noProof/>
              </w:rPr>
              <w:t>Layer Title Examples (as indicated in the layer metadata; in the WMS Custom Capabilities)</w:t>
            </w:r>
            <w:r>
              <w:rPr>
                <w:noProof/>
                <w:webHidden/>
              </w:rPr>
              <w:tab/>
            </w:r>
            <w:r>
              <w:rPr>
                <w:noProof/>
                <w:webHidden/>
              </w:rPr>
              <w:fldChar w:fldCharType="begin"/>
            </w:r>
            <w:r>
              <w:rPr>
                <w:noProof/>
                <w:webHidden/>
              </w:rPr>
              <w:instrText xml:space="preserve"> PAGEREF _Toc364428373 \h </w:instrText>
            </w:r>
            <w:r>
              <w:rPr>
                <w:noProof/>
                <w:webHidden/>
              </w:rPr>
            </w:r>
            <w:r>
              <w:rPr>
                <w:noProof/>
                <w:webHidden/>
              </w:rPr>
              <w:fldChar w:fldCharType="separate"/>
            </w:r>
            <w:r>
              <w:rPr>
                <w:noProof/>
                <w:webHidden/>
              </w:rPr>
              <w:t>35</w:t>
            </w:r>
            <w:r>
              <w:rPr>
                <w:noProof/>
                <w:webHidden/>
              </w:rPr>
              <w:fldChar w:fldCharType="end"/>
            </w:r>
          </w:hyperlink>
        </w:p>
        <w:p w:rsidR="00AF0F8B" w:rsidRDefault="00AF0F8B">
          <w:pPr>
            <w:pStyle w:val="TOC3"/>
            <w:rPr>
              <w:rFonts w:asciiTheme="minorHAnsi" w:eastAsiaTheme="minorEastAsia" w:hAnsiTheme="minorHAnsi"/>
              <w:noProof/>
              <w:szCs w:val="22"/>
            </w:rPr>
          </w:pPr>
          <w:hyperlink w:anchor="_Toc364428374" w:history="1">
            <w:r w:rsidRPr="001E1067">
              <w:rPr>
                <w:rStyle w:val="Hyperlink"/>
                <w:noProof/>
              </w:rPr>
              <w:t>Layer Name Examples</w:t>
            </w:r>
            <w:r>
              <w:rPr>
                <w:noProof/>
                <w:webHidden/>
              </w:rPr>
              <w:tab/>
            </w:r>
            <w:r>
              <w:rPr>
                <w:noProof/>
                <w:webHidden/>
              </w:rPr>
              <w:fldChar w:fldCharType="begin"/>
            </w:r>
            <w:r>
              <w:rPr>
                <w:noProof/>
                <w:webHidden/>
              </w:rPr>
              <w:instrText xml:space="preserve"> PAGEREF _Toc364428374 \h </w:instrText>
            </w:r>
            <w:r>
              <w:rPr>
                <w:noProof/>
                <w:webHidden/>
              </w:rPr>
            </w:r>
            <w:r>
              <w:rPr>
                <w:noProof/>
                <w:webHidden/>
              </w:rPr>
              <w:fldChar w:fldCharType="separate"/>
            </w:r>
            <w:r>
              <w:rPr>
                <w:noProof/>
                <w:webHidden/>
              </w:rPr>
              <w:t>35</w:t>
            </w:r>
            <w:r>
              <w:rPr>
                <w:noProof/>
                <w:webHidden/>
              </w:rPr>
              <w:fldChar w:fldCharType="end"/>
            </w:r>
          </w:hyperlink>
        </w:p>
        <w:p w:rsidR="00AF0F8B" w:rsidRDefault="00AF0F8B">
          <w:pPr>
            <w:pStyle w:val="TOC2"/>
            <w:tabs>
              <w:tab w:val="left" w:pos="1100"/>
            </w:tabs>
            <w:rPr>
              <w:rFonts w:asciiTheme="minorHAnsi" w:eastAsiaTheme="minorEastAsia" w:hAnsiTheme="minorHAnsi"/>
              <w:noProof/>
              <w:szCs w:val="22"/>
            </w:rPr>
          </w:pPr>
          <w:hyperlink w:anchor="_Toc364428375" w:history="1">
            <w:r w:rsidRPr="001E1067">
              <w:rPr>
                <w:rStyle w:val="Hyperlink"/>
                <w:noProof/>
              </w:rPr>
              <w:t xml:space="preserve">C. 4 </w:t>
            </w:r>
            <w:r>
              <w:rPr>
                <w:rFonts w:asciiTheme="minorHAnsi" w:eastAsiaTheme="minorEastAsia" w:hAnsiTheme="minorHAnsi"/>
                <w:noProof/>
                <w:szCs w:val="22"/>
              </w:rPr>
              <w:tab/>
            </w:r>
            <w:r w:rsidRPr="001E1067">
              <w:rPr>
                <w:rStyle w:val="Hyperlink"/>
                <w:noProof/>
              </w:rPr>
              <w:t>WFS Service and Layer Naming Conventions</w:t>
            </w:r>
            <w:r>
              <w:rPr>
                <w:noProof/>
                <w:webHidden/>
              </w:rPr>
              <w:tab/>
            </w:r>
            <w:r>
              <w:rPr>
                <w:noProof/>
                <w:webHidden/>
              </w:rPr>
              <w:fldChar w:fldCharType="begin"/>
            </w:r>
            <w:r>
              <w:rPr>
                <w:noProof/>
                <w:webHidden/>
              </w:rPr>
              <w:instrText xml:space="preserve"> PAGEREF _Toc364428375 \h </w:instrText>
            </w:r>
            <w:r>
              <w:rPr>
                <w:noProof/>
                <w:webHidden/>
              </w:rPr>
            </w:r>
            <w:r>
              <w:rPr>
                <w:noProof/>
                <w:webHidden/>
              </w:rPr>
              <w:fldChar w:fldCharType="separate"/>
            </w:r>
            <w:r>
              <w:rPr>
                <w:noProof/>
                <w:webHidden/>
              </w:rPr>
              <w:t>35</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76" w:history="1">
            <w:r w:rsidRPr="001E1067">
              <w:rPr>
                <w:rStyle w:val="Hyperlink"/>
                <w:noProof/>
              </w:rPr>
              <w:t>C. 5</w:t>
            </w:r>
            <w:r>
              <w:rPr>
                <w:rFonts w:asciiTheme="minorHAnsi" w:eastAsiaTheme="minorEastAsia" w:hAnsiTheme="minorHAnsi"/>
                <w:noProof/>
                <w:szCs w:val="22"/>
              </w:rPr>
              <w:tab/>
            </w:r>
            <w:r w:rsidRPr="001E1067">
              <w:rPr>
                <w:rStyle w:val="Hyperlink"/>
                <w:noProof/>
              </w:rPr>
              <w:t>Additional Layer-level Metadata Requirements</w:t>
            </w:r>
            <w:r>
              <w:rPr>
                <w:noProof/>
                <w:webHidden/>
              </w:rPr>
              <w:tab/>
            </w:r>
            <w:r>
              <w:rPr>
                <w:noProof/>
                <w:webHidden/>
              </w:rPr>
              <w:fldChar w:fldCharType="begin"/>
            </w:r>
            <w:r>
              <w:rPr>
                <w:noProof/>
                <w:webHidden/>
              </w:rPr>
              <w:instrText xml:space="preserve"> PAGEREF _Toc364428376 \h </w:instrText>
            </w:r>
            <w:r>
              <w:rPr>
                <w:noProof/>
                <w:webHidden/>
              </w:rPr>
            </w:r>
            <w:r>
              <w:rPr>
                <w:noProof/>
                <w:webHidden/>
              </w:rPr>
              <w:fldChar w:fldCharType="separate"/>
            </w:r>
            <w:r>
              <w:rPr>
                <w:noProof/>
                <w:webHidden/>
              </w:rPr>
              <w:t>36</w:t>
            </w:r>
            <w:r>
              <w:rPr>
                <w:noProof/>
                <w:webHidden/>
              </w:rPr>
              <w:fldChar w:fldCharType="end"/>
            </w:r>
          </w:hyperlink>
        </w:p>
        <w:p w:rsidR="00AF0F8B" w:rsidRDefault="00AF0F8B">
          <w:pPr>
            <w:pStyle w:val="TOC2"/>
            <w:tabs>
              <w:tab w:val="left" w:pos="880"/>
            </w:tabs>
            <w:rPr>
              <w:rFonts w:asciiTheme="minorHAnsi" w:eastAsiaTheme="minorEastAsia" w:hAnsiTheme="minorHAnsi"/>
              <w:noProof/>
              <w:szCs w:val="22"/>
            </w:rPr>
          </w:pPr>
          <w:hyperlink w:anchor="_Toc364428377" w:history="1">
            <w:r w:rsidRPr="001E1067">
              <w:rPr>
                <w:rStyle w:val="Hyperlink"/>
                <w:noProof/>
              </w:rPr>
              <w:t>C. 6</w:t>
            </w:r>
            <w:r>
              <w:rPr>
                <w:rFonts w:asciiTheme="minorHAnsi" w:eastAsiaTheme="minorEastAsia" w:hAnsiTheme="minorHAnsi"/>
                <w:noProof/>
                <w:szCs w:val="22"/>
              </w:rPr>
              <w:tab/>
            </w:r>
            <w:r w:rsidRPr="001E1067">
              <w:rPr>
                <w:rStyle w:val="Hyperlink"/>
                <w:noProof/>
              </w:rPr>
              <w:t>Custom Capabilities</w:t>
            </w:r>
            <w:r>
              <w:rPr>
                <w:noProof/>
                <w:webHidden/>
              </w:rPr>
              <w:tab/>
            </w:r>
            <w:r>
              <w:rPr>
                <w:noProof/>
                <w:webHidden/>
              </w:rPr>
              <w:fldChar w:fldCharType="begin"/>
            </w:r>
            <w:r>
              <w:rPr>
                <w:noProof/>
                <w:webHidden/>
              </w:rPr>
              <w:instrText xml:space="preserve"> PAGEREF _Toc364428377 \h </w:instrText>
            </w:r>
            <w:r>
              <w:rPr>
                <w:noProof/>
                <w:webHidden/>
              </w:rPr>
            </w:r>
            <w:r>
              <w:rPr>
                <w:noProof/>
                <w:webHidden/>
              </w:rPr>
              <w:fldChar w:fldCharType="separate"/>
            </w:r>
            <w:r>
              <w:rPr>
                <w:noProof/>
                <w:webHidden/>
              </w:rPr>
              <w:t>37</w:t>
            </w:r>
            <w:r>
              <w:rPr>
                <w:noProof/>
                <w:webHidden/>
              </w:rPr>
              <w:fldChar w:fldCharType="end"/>
            </w:r>
          </w:hyperlink>
        </w:p>
        <w:p w:rsidR="00AF0F8B" w:rsidRDefault="00AF0F8B">
          <w:pPr>
            <w:pStyle w:val="TOC1"/>
            <w:rPr>
              <w:rFonts w:asciiTheme="minorHAnsi" w:eastAsiaTheme="minorEastAsia" w:hAnsiTheme="minorHAnsi"/>
              <w:noProof/>
              <w:szCs w:val="22"/>
            </w:rPr>
          </w:pPr>
          <w:hyperlink w:anchor="_Toc364428378" w:history="1">
            <w:r w:rsidRPr="001E1067">
              <w:rPr>
                <w:rStyle w:val="Hyperlink"/>
                <w:noProof/>
              </w:rPr>
              <w:t>8</w:t>
            </w:r>
            <w:r>
              <w:rPr>
                <w:rFonts w:asciiTheme="minorHAnsi" w:eastAsiaTheme="minorEastAsia" w:hAnsiTheme="minorHAnsi"/>
                <w:noProof/>
                <w:szCs w:val="22"/>
              </w:rPr>
              <w:tab/>
            </w:r>
            <w:r w:rsidRPr="001E1067">
              <w:rPr>
                <w:rStyle w:val="Hyperlink"/>
                <w:noProof/>
              </w:rPr>
              <w:t>Glossary</w:t>
            </w:r>
            <w:r>
              <w:rPr>
                <w:noProof/>
                <w:webHidden/>
              </w:rPr>
              <w:tab/>
            </w:r>
            <w:r>
              <w:rPr>
                <w:noProof/>
                <w:webHidden/>
              </w:rPr>
              <w:fldChar w:fldCharType="begin"/>
            </w:r>
            <w:r>
              <w:rPr>
                <w:noProof/>
                <w:webHidden/>
              </w:rPr>
              <w:instrText xml:space="preserve"> PAGEREF _Toc364428378 \h </w:instrText>
            </w:r>
            <w:r>
              <w:rPr>
                <w:noProof/>
                <w:webHidden/>
              </w:rPr>
            </w:r>
            <w:r>
              <w:rPr>
                <w:noProof/>
                <w:webHidden/>
              </w:rPr>
              <w:fldChar w:fldCharType="separate"/>
            </w:r>
            <w:r>
              <w:rPr>
                <w:noProof/>
                <w:webHidden/>
              </w:rPr>
              <w:t>39</w:t>
            </w:r>
            <w:r>
              <w:rPr>
                <w:noProof/>
                <w:webHidden/>
              </w:rPr>
              <w:fldChar w:fldCharType="end"/>
            </w:r>
          </w:hyperlink>
        </w:p>
        <w:p w:rsidR="006A0679" w:rsidRDefault="006A0679">
          <w:r>
            <w:rPr>
              <w:b/>
              <w:bCs/>
              <w:noProof/>
            </w:rPr>
            <w:fldChar w:fldCharType="end"/>
          </w:r>
        </w:p>
      </w:sdtContent>
    </w:sdt>
    <w:p w:rsidR="00333560" w:rsidRDefault="00333560">
      <w:pPr>
        <w:rPr>
          <w:ins w:id="6" w:author="Christy Caudill" w:date="2013-08-16T12:13:00Z"/>
          <w:noProof/>
        </w:rPr>
        <w:pPrChange w:id="7" w:author="Christy Caudill" w:date="2013-08-16T11:28:00Z">
          <w:pPr>
            <w:pStyle w:val="Heading1"/>
            <w:pageBreakBefore/>
            <w:numPr>
              <w:numId w:val="0"/>
            </w:numPr>
            <w:tabs>
              <w:tab w:val="clear" w:pos="432"/>
            </w:tabs>
            <w:ind w:left="0" w:firstLine="0"/>
          </w:pPr>
        </w:pPrChange>
      </w:pPr>
    </w:p>
    <w:p w:rsidR="00333560" w:rsidRDefault="00333560">
      <w:pPr>
        <w:rPr>
          <w:ins w:id="8" w:author="Christy Caudill" w:date="2013-08-16T12:13:00Z"/>
          <w:noProof/>
        </w:rPr>
        <w:pPrChange w:id="9" w:author="Christy Caudill" w:date="2013-08-16T11:28:00Z">
          <w:pPr>
            <w:pStyle w:val="Heading1"/>
            <w:pageBreakBefore/>
            <w:numPr>
              <w:numId w:val="0"/>
            </w:numPr>
            <w:tabs>
              <w:tab w:val="clear" w:pos="432"/>
            </w:tabs>
            <w:ind w:left="0" w:firstLine="0"/>
          </w:pPr>
        </w:pPrChange>
      </w:pPr>
    </w:p>
    <w:p w:rsidR="00333560" w:rsidRDefault="00333560">
      <w:pPr>
        <w:rPr>
          <w:ins w:id="10" w:author="Christy Caudill" w:date="2013-08-16T12:13:00Z"/>
          <w:noProof/>
        </w:rPr>
        <w:pPrChange w:id="11" w:author="Christy Caudill" w:date="2013-08-16T11:28:00Z">
          <w:pPr>
            <w:pStyle w:val="Heading1"/>
            <w:pageBreakBefore/>
            <w:numPr>
              <w:numId w:val="0"/>
            </w:numPr>
            <w:tabs>
              <w:tab w:val="clear" w:pos="432"/>
            </w:tabs>
            <w:ind w:left="0" w:firstLine="0"/>
          </w:pPr>
        </w:pPrChange>
      </w:pPr>
    </w:p>
    <w:p w:rsidR="008C1A92" w:rsidRDefault="008C1A92">
      <w:pPr>
        <w:rPr>
          <w:noProof/>
        </w:rPr>
        <w:pPrChange w:id="12" w:author="Christy Caudill" w:date="2013-08-16T11:28:00Z">
          <w:pPr>
            <w:pStyle w:val="Heading1"/>
            <w:pageBreakBefore/>
            <w:numPr>
              <w:numId w:val="0"/>
            </w:numPr>
            <w:tabs>
              <w:tab w:val="clear" w:pos="432"/>
            </w:tabs>
            <w:ind w:left="0" w:firstLine="0"/>
          </w:pPr>
        </w:pPrChange>
      </w:pPr>
      <w:r>
        <w:rPr>
          <w:noProof/>
        </w:rPr>
        <w:t>Revision History</w:t>
      </w:r>
    </w:p>
    <w:tbl>
      <w:tblPr>
        <w:tblW w:w="10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1080"/>
        <w:gridCol w:w="6120"/>
        <w:gridCol w:w="2076"/>
      </w:tblGrid>
      <w:tr w:rsidR="008C1A92" w:rsidRPr="00CB2F1D" w:rsidTr="008C1A92">
        <w:trPr>
          <w:cantSplit/>
          <w:tblHeader/>
        </w:trPr>
        <w:tc>
          <w:tcPr>
            <w:tcW w:w="1008" w:type="dxa"/>
          </w:tcPr>
          <w:p w:rsidR="008C1A92" w:rsidRPr="00CB2F1D" w:rsidRDefault="008C1A92">
            <w:pPr>
              <w:rPr>
                <w:b/>
              </w:rPr>
              <w:pPrChange w:id="13" w:author="Christy Caudill" w:date="2013-08-16T11:28:00Z">
                <w:pPr>
                  <w:jc w:val="center"/>
                </w:pPr>
              </w:pPrChange>
            </w:pPr>
            <w:r w:rsidRPr="00CB2F1D">
              <w:rPr>
                <w:b/>
              </w:rPr>
              <w:t>Version</w:t>
            </w:r>
          </w:p>
        </w:tc>
        <w:tc>
          <w:tcPr>
            <w:tcW w:w="1080" w:type="dxa"/>
          </w:tcPr>
          <w:p w:rsidR="008C1A92" w:rsidRPr="00CB2F1D" w:rsidRDefault="008C1A92">
            <w:pPr>
              <w:rPr>
                <w:b/>
              </w:rPr>
              <w:pPrChange w:id="14" w:author="Christy Caudill" w:date="2013-08-16T11:28:00Z">
                <w:pPr>
                  <w:jc w:val="center"/>
                </w:pPr>
              </w:pPrChange>
            </w:pPr>
            <w:r w:rsidRPr="00CB2F1D">
              <w:rPr>
                <w:b/>
              </w:rPr>
              <w:t>Date</w:t>
            </w:r>
          </w:p>
        </w:tc>
        <w:tc>
          <w:tcPr>
            <w:tcW w:w="6120" w:type="dxa"/>
          </w:tcPr>
          <w:p w:rsidR="008C1A92" w:rsidRPr="00CB2F1D" w:rsidRDefault="008C1A92">
            <w:pPr>
              <w:rPr>
                <w:b/>
              </w:rPr>
              <w:pPrChange w:id="15" w:author="Christy Caudill" w:date="2013-08-16T11:28:00Z">
                <w:pPr>
                  <w:jc w:val="center"/>
                </w:pPr>
              </w:pPrChange>
            </w:pPr>
            <w:r w:rsidRPr="00CB2F1D">
              <w:rPr>
                <w:b/>
              </w:rPr>
              <w:t xml:space="preserve">Comments </w:t>
            </w:r>
          </w:p>
        </w:tc>
        <w:tc>
          <w:tcPr>
            <w:tcW w:w="2076" w:type="dxa"/>
          </w:tcPr>
          <w:p w:rsidR="008C1A92" w:rsidRPr="00CB2F1D" w:rsidRDefault="008C1A92" w:rsidP="003234AB">
            <w:pPr>
              <w:rPr>
                <w:b/>
              </w:rPr>
            </w:pPr>
            <w:r w:rsidRPr="00CB2F1D">
              <w:rPr>
                <w:b/>
              </w:rPr>
              <w:t>By</w:t>
            </w:r>
          </w:p>
        </w:tc>
      </w:tr>
      <w:tr w:rsidR="008C1A92" w:rsidRPr="00CB2F1D" w:rsidTr="008C1A92">
        <w:tc>
          <w:tcPr>
            <w:tcW w:w="1008" w:type="dxa"/>
          </w:tcPr>
          <w:p w:rsidR="008C1A92" w:rsidRPr="008C1A92" w:rsidRDefault="008C1A92">
            <w:pPr>
              <w:pPrChange w:id="16" w:author="Christy Caudill" w:date="2013-08-16T11:28:00Z">
                <w:pPr>
                  <w:spacing w:after="0" w:line="240" w:lineRule="auto"/>
                </w:pPr>
              </w:pPrChange>
            </w:pPr>
          </w:p>
        </w:tc>
        <w:tc>
          <w:tcPr>
            <w:tcW w:w="1080" w:type="dxa"/>
          </w:tcPr>
          <w:p w:rsidR="008C1A92" w:rsidRPr="008C1A92" w:rsidRDefault="008C1A92">
            <w:pPr>
              <w:pPrChange w:id="17" w:author="Christy Caudill" w:date="2013-08-16T11:28:00Z">
                <w:pPr>
                  <w:spacing w:after="0" w:line="240" w:lineRule="auto"/>
                </w:pPr>
              </w:pPrChange>
            </w:pPr>
            <w:r w:rsidRPr="008C1A92">
              <w:t>2012-05-17</w:t>
            </w:r>
          </w:p>
        </w:tc>
        <w:tc>
          <w:tcPr>
            <w:tcW w:w="6120" w:type="dxa"/>
          </w:tcPr>
          <w:p w:rsidR="008C1A92" w:rsidRPr="008C1A92" w:rsidRDefault="008C1A92">
            <w:pPr>
              <w:pPrChange w:id="18" w:author="Christy Caudill" w:date="2013-08-16T11:28:00Z">
                <w:pPr>
                  <w:spacing w:after="0" w:line="240" w:lineRule="auto"/>
                </w:pPr>
              </w:pPrChange>
            </w:pPr>
            <w:r w:rsidRPr="008C1A92">
              <w:t>save date before GeoSciML portrayal workshop in Denver 05/2012</w:t>
            </w:r>
          </w:p>
        </w:tc>
        <w:tc>
          <w:tcPr>
            <w:tcW w:w="2076" w:type="dxa"/>
          </w:tcPr>
          <w:p w:rsidR="008C1A92" w:rsidRPr="008C1A92" w:rsidRDefault="008C1A92">
            <w:pPr>
              <w:pPrChange w:id="19" w:author="Christy Caudill" w:date="2013-08-16T11:28:00Z">
                <w:pPr>
                  <w:spacing w:after="0" w:line="240" w:lineRule="auto"/>
                </w:pPr>
              </w:pPrChange>
            </w:pPr>
            <w:r w:rsidRPr="008C1A92">
              <w:t>Jordan Matti, Stephen Richard, Celia Coleman, Christy Caudill</w:t>
            </w:r>
          </w:p>
        </w:tc>
      </w:tr>
      <w:tr w:rsidR="008C1A92" w:rsidRPr="00CB2F1D" w:rsidTr="008C1A92">
        <w:tc>
          <w:tcPr>
            <w:tcW w:w="1008" w:type="dxa"/>
          </w:tcPr>
          <w:p w:rsidR="008C1A92" w:rsidRPr="008C1A92" w:rsidRDefault="008C1A92">
            <w:pPr>
              <w:pPrChange w:id="20" w:author="Christy Caudill" w:date="2013-08-16T11:28:00Z">
                <w:pPr>
                  <w:spacing w:after="0" w:line="240" w:lineRule="auto"/>
                </w:pPr>
              </w:pPrChange>
            </w:pPr>
          </w:p>
        </w:tc>
        <w:tc>
          <w:tcPr>
            <w:tcW w:w="1080" w:type="dxa"/>
          </w:tcPr>
          <w:p w:rsidR="008C1A92" w:rsidRPr="008C1A92" w:rsidRDefault="008C1A92">
            <w:pPr>
              <w:pPrChange w:id="21" w:author="Christy Caudill" w:date="2013-08-16T11:28:00Z">
                <w:pPr>
                  <w:spacing w:after="0" w:line="240" w:lineRule="auto"/>
                </w:pPr>
              </w:pPrChange>
            </w:pPr>
            <w:r w:rsidRPr="008C1A92">
              <w:t>2013-05-28</w:t>
            </w:r>
          </w:p>
        </w:tc>
        <w:tc>
          <w:tcPr>
            <w:tcW w:w="6120" w:type="dxa"/>
          </w:tcPr>
          <w:p w:rsidR="008C1A92" w:rsidRPr="008C1A92" w:rsidRDefault="008C1A92">
            <w:pPr>
              <w:pPrChange w:id="22" w:author="Christy Caudill" w:date="2013-08-16T11:28:00Z">
                <w:pPr>
                  <w:spacing w:after="0" w:line="240" w:lineRule="auto"/>
                </w:pPr>
              </w:pPrChange>
            </w:pPr>
            <w:r w:rsidRPr="008C1A92">
              <w:t xml:space="preserve">mark section on OneGeology naming conventions as needing update; not consistent with OG rules at </w:t>
            </w:r>
            <w:r w:rsidR="00F476F4">
              <w:fldChar w:fldCharType="begin"/>
            </w:r>
            <w:r w:rsidR="00F476F4">
              <w:instrText xml:space="preserve"> HYPERLINK "http://www.onegeology.org/wmscookbook/2_2.html" </w:instrText>
            </w:r>
            <w:r w:rsidR="00F476F4">
              <w:fldChar w:fldCharType="separate"/>
            </w:r>
            <w:r w:rsidRPr="008C1A92">
              <w:t>http://www.onegeology.org/wmscookbook/2_2.html</w:t>
            </w:r>
            <w:r w:rsidR="00F476F4">
              <w:fldChar w:fldCharType="end"/>
            </w:r>
          </w:p>
        </w:tc>
        <w:tc>
          <w:tcPr>
            <w:tcW w:w="2076" w:type="dxa"/>
          </w:tcPr>
          <w:p w:rsidR="008C1A92" w:rsidRPr="008C1A92" w:rsidRDefault="00F86444">
            <w:pPr>
              <w:pPrChange w:id="23" w:author="Christy Caudill" w:date="2013-08-16T11:28:00Z">
                <w:pPr>
                  <w:spacing w:after="0" w:line="240" w:lineRule="auto"/>
                </w:pPr>
              </w:pPrChange>
            </w:pPr>
            <w:r>
              <w:t>Stephen Richard</w:t>
            </w:r>
          </w:p>
        </w:tc>
      </w:tr>
      <w:tr w:rsidR="008C1A92" w:rsidRPr="00CB2F1D" w:rsidTr="008C1A92">
        <w:tc>
          <w:tcPr>
            <w:tcW w:w="1008" w:type="dxa"/>
          </w:tcPr>
          <w:p w:rsidR="008C1A92" w:rsidRPr="000E528C" w:rsidRDefault="008C1A92">
            <w:pPr>
              <w:rPr>
                <w:sz w:val="16"/>
                <w:szCs w:val="16"/>
                <w:lang w:eastAsia="ja-JP"/>
              </w:rPr>
              <w:pPrChange w:id="24" w:author="Christy Caudill" w:date="2013-08-16T11:28:00Z">
                <w:pPr>
                  <w:spacing w:after="0" w:line="240" w:lineRule="auto"/>
                </w:pPr>
              </w:pPrChange>
            </w:pPr>
          </w:p>
        </w:tc>
        <w:tc>
          <w:tcPr>
            <w:tcW w:w="1080" w:type="dxa"/>
          </w:tcPr>
          <w:p w:rsidR="008C1A92" w:rsidRPr="000E528C" w:rsidRDefault="00333560">
            <w:pPr>
              <w:rPr>
                <w:sz w:val="16"/>
                <w:szCs w:val="16"/>
                <w:lang w:eastAsia="ja-JP"/>
              </w:rPr>
              <w:pPrChange w:id="25" w:author="Christy Caudill" w:date="2013-08-16T11:28:00Z">
                <w:pPr>
                  <w:spacing w:after="0" w:line="240" w:lineRule="auto"/>
                </w:pPr>
              </w:pPrChange>
            </w:pPr>
            <w:ins w:id="26" w:author="Christy Caudill" w:date="2013-08-16T12:13:00Z">
              <w:r>
                <w:rPr>
                  <w:sz w:val="16"/>
                  <w:szCs w:val="16"/>
                  <w:lang w:eastAsia="ja-JP"/>
                </w:rPr>
                <w:t>2013-08-16</w:t>
              </w:r>
            </w:ins>
          </w:p>
        </w:tc>
        <w:tc>
          <w:tcPr>
            <w:tcW w:w="6120" w:type="dxa"/>
          </w:tcPr>
          <w:p w:rsidR="008C1A92" w:rsidRPr="000E528C" w:rsidRDefault="00333560">
            <w:pPr>
              <w:rPr>
                <w:sz w:val="16"/>
                <w:szCs w:val="16"/>
                <w:lang w:eastAsia="ja-JP"/>
              </w:rPr>
              <w:pPrChange w:id="27" w:author="Christy Caudill" w:date="2013-08-16T11:28:00Z">
                <w:pPr>
                  <w:spacing w:after="0" w:line="240" w:lineRule="auto"/>
                </w:pPr>
              </w:pPrChange>
            </w:pPr>
            <w:ins w:id="28" w:author="Christy Caudill" w:date="2013-08-16T12:13:00Z">
              <w:r>
                <w:rPr>
                  <w:sz w:val="16"/>
                  <w:szCs w:val="16"/>
                  <w:lang w:eastAsia="ja-JP"/>
                </w:rPr>
                <w:t xml:space="preserve">Edited  naming conventions sections, made text more clear for WFS/WMS considerations. Added text to </w:t>
              </w:r>
            </w:ins>
            <w:ins w:id="29" w:author="Christy Caudill" w:date="2013-08-16T12:14:00Z">
              <w:r>
                <w:rPr>
                  <w:sz w:val="16"/>
                  <w:szCs w:val="16"/>
                  <w:lang w:eastAsia="ja-JP"/>
                </w:rPr>
                <w:t>Section 1.4 regarding naming of WFS and WMS.</w:t>
              </w:r>
            </w:ins>
            <w:ins w:id="30" w:author="Christy Caudill" w:date="2013-08-16T14:43:00Z">
              <w:r w:rsidR="00B76E01">
                <w:rPr>
                  <w:sz w:val="16"/>
                  <w:szCs w:val="16"/>
                  <w:lang w:eastAsia="ja-JP"/>
                </w:rPr>
                <w:t xml:space="preserve">  Added Section C6 for custom capabilities.</w:t>
              </w:r>
            </w:ins>
          </w:p>
        </w:tc>
        <w:tc>
          <w:tcPr>
            <w:tcW w:w="2076" w:type="dxa"/>
          </w:tcPr>
          <w:p w:rsidR="008C1A92" w:rsidRPr="000E528C" w:rsidRDefault="00333560">
            <w:pPr>
              <w:rPr>
                <w:sz w:val="16"/>
                <w:szCs w:val="16"/>
                <w:lang w:eastAsia="ja-JP"/>
              </w:rPr>
              <w:pPrChange w:id="31" w:author="Christy Caudill" w:date="2013-08-16T11:28:00Z">
                <w:pPr>
                  <w:spacing w:after="0" w:line="240" w:lineRule="auto"/>
                </w:pPr>
              </w:pPrChange>
            </w:pPr>
            <w:ins w:id="32" w:author="Christy Caudill" w:date="2013-08-16T12:14:00Z">
              <w:r>
                <w:rPr>
                  <w:sz w:val="16"/>
                  <w:szCs w:val="16"/>
                  <w:lang w:eastAsia="ja-JP"/>
                </w:rPr>
                <w:t>Christy Caudill</w:t>
              </w:r>
            </w:ins>
          </w:p>
        </w:tc>
      </w:tr>
      <w:tr w:rsidR="008C1A92" w:rsidRPr="00CB2F1D" w:rsidTr="008C1A92">
        <w:tc>
          <w:tcPr>
            <w:tcW w:w="1008" w:type="dxa"/>
          </w:tcPr>
          <w:p w:rsidR="008C1A92" w:rsidRPr="000E528C" w:rsidRDefault="008C1A92">
            <w:pPr>
              <w:rPr>
                <w:sz w:val="16"/>
                <w:szCs w:val="16"/>
                <w:lang w:eastAsia="ja-JP"/>
              </w:rPr>
              <w:pPrChange w:id="33" w:author="Christy Caudill" w:date="2013-08-16T11:28:00Z">
                <w:pPr>
                  <w:spacing w:after="0" w:line="240" w:lineRule="auto"/>
                </w:pPr>
              </w:pPrChange>
            </w:pPr>
          </w:p>
        </w:tc>
        <w:tc>
          <w:tcPr>
            <w:tcW w:w="1080" w:type="dxa"/>
          </w:tcPr>
          <w:p w:rsidR="008C1A92" w:rsidRPr="000E528C" w:rsidRDefault="008C1A92">
            <w:pPr>
              <w:rPr>
                <w:sz w:val="16"/>
                <w:szCs w:val="16"/>
                <w:lang w:eastAsia="ja-JP"/>
              </w:rPr>
              <w:pPrChange w:id="34" w:author="Christy Caudill" w:date="2013-08-16T11:28:00Z">
                <w:pPr>
                  <w:spacing w:after="0" w:line="240" w:lineRule="auto"/>
                </w:pPr>
              </w:pPrChange>
            </w:pPr>
          </w:p>
        </w:tc>
        <w:tc>
          <w:tcPr>
            <w:tcW w:w="6120" w:type="dxa"/>
          </w:tcPr>
          <w:p w:rsidR="008C1A92" w:rsidRPr="000E528C" w:rsidRDefault="008C1A92">
            <w:pPr>
              <w:rPr>
                <w:sz w:val="16"/>
                <w:szCs w:val="16"/>
                <w:lang w:eastAsia="ja-JP"/>
              </w:rPr>
              <w:pPrChange w:id="35" w:author="Christy Caudill" w:date="2013-08-16T11:28:00Z">
                <w:pPr>
                  <w:tabs>
                    <w:tab w:val="left" w:pos="2064"/>
                  </w:tabs>
                  <w:spacing w:after="0" w:line="240" w:lineRule="auto"/>
                </w:pPr>
              </w:pPrChange>
            </w:pPr>
          </w:p>
        </w:tc>
        <w:tc>
          <w:tcPr>
            <w:tcW w:w="2076" w:type="dxa"/>
          </w:tcPr>
          <w:p w:rsidR="008C1A92" w:rsidRPr="000E528C" w:rsidRDefault="008C1A92">
            <w:pPr>
              <w:rPr>
                <w:sz w:val="16"/>
                <w:szCs w:val="16"/>
                <w:lang w:eastAsia="ja-JP"/>
              </w:rPr>
              <w:pPrChange w:id="36" w:author="Christy Caudill" w:date="2013-08-16T11:28:00Z">
                <w:pPr>
                  <w:spacing w:after="0" w:line="240" w:lineRule="auto"/>
                </w:pPr>
              </w:pPrChange>
            </w:pPr>
          </w:p>
        </w:tc>
      </w:tr>
    </w:tbl>
    <w:p w:rsidR="008C1A92" w:rsidRPr="008C1A92" w:rsidRDefault="008C1A92" w:rsidP="003234AB"/>
    <w:p w:rsidR="00BF5E7C" w:rsidRPr="002A5DE2" w:rsidRDefault="00F476F4" w:rsidP="00F476F4">
      <w:pPr>
        <w:pStyle w:val="Heading1"/>
        <w:pageBreakBefore/>
        <w:numPr>
          <w:ilvl w:val="0"/>
          <w:numId w:val="0"/>
        </w:numPr>
        <w:rPr>
          <w:rFonts w:ascii="Century" w:hAnsi="Century"/>
          <w:noProof/>
        </w:rPr>
      </w:pPr>
      <w:bookmarkStart w:id="37" w:name="_Toc364428320"/>
      <w:r>
        <w:rPr>
          <w:noProof/>
        </w:rPr>
        <w:lastRenderedPageBreak/>
        <w:t>1</w:t>
      </w:r>
      <w:r>
        <w:rPr>
          <w:noProof/>
        </w:rPr>
        <w:tab/>
      </w:r>
      <w:r w:rsidR="002A5DE2">
        <w:rPr>
          <w:noProof/>
        </w:rPr>
        <w:t>Int</w:t>
      </w:r>
      <w:r w:rsidR="00BF5E7C" w:rsidRPr="00283E2D">
        <w:t>roduction</w:t>
      </w:r>
      <w:bookmarkEnd w:id="3"/>
      <w:bookmarkEnd w:id="4"/>
      <w:bookmarkEnd w:id="0"/>
      <w:bookmarkEnd w:id="37"/>
    </w:p>
    <w:p w:rsidR="00AF6464" w:rsidRDefault="00AF6464" w:rsidP="002A5DE2">
      <w:r w:rsidRPr="00AF6464">
        <w:t xml:space="preserve">The key to interoperable </w:t>
      </w:r>
      <w:r w:rsidR="00DC2DCF">
        <w:t xml:space="preserve">geologic </w:t>
      </w:r>
      <w:r w:rsidRPr="00AF6464">
        <w:t xml:space="preserve">map services is the ability to portray adjacent maps using the same symbolization scheme such that when the maps are displayed, the visual discontinuity at the boundary is minimized. Because of the discrepancies in mapping interpretation and intention, there are commonly differences in the definition of map units between geologic maps produced by different authors or at different times. Resolving such differences is a compilation process that often requires additional field work; this is outside the scope of service deployment. What can be avoided is visual discontinuity due to portrayal schemes that assign different colors to similar units on adjacent maps. </w:t>
      </w:r>
    </w:p>
    <w:p w:rsidR="00A90258" w:rsidRPr="00283E2D" w:rsidRDefault="00AF6464" w:rsidP="002A5DE2">
      <w:r w:rsidRPr="00AF6464">
        <w:t xml:space="preserve">GeoSciML-portrayal addresses this issue by requesting that </w:t>
      </w:r>
      <w:r w:rsidR="00DC2DCF">
        <w:t xml:space="preserve">polygons representing </w:t>
      </w:r>
      <w:r w:rsidRPr="00AF6464">
        <w:t xml:space="preserve">geologic unit </w:t>
      </w:r>
      <w:r w:rsidR="00DC2DCF">
        <w:t xml:space="preserve">outcrops </w:t>
      </w:r>
      <w:r w:rsidRPr="00AF6464">
        <w:t>be categorized using</w:t>
      </w:r>
      <w:r>
        <w:t xml:space="preserve"> identifiers from</w:t>
      </w:r>
      <w:r w:rsidRPr="00AF6464">
        <w:t xml:space="preserve"> the CGI Simple Litho</w:t>
      </w:r>
      <w:r>
        <w:t>logy vocabulary</w:t>
      </w:r>
      <w:r w:rsidRPr="00AF6464">
        <w:t xml:space="preserve"> and the ICS stratigraph</w:t>
      </w:r>
      <w:r>
        <w:t>ic time scale</w:t>
      </w:r>
      <w:r w:rsidRPr="00AF6464">
        <w:t xml:space="preserve">. The use of </w:t>
      </w:r>
      <w:r w:rsidR="00F71B8C">
        <w:t xml:space="preserve">a shared map legend based on </w:t>
      </w:r>
      <w:r w:rsidRPr="00AF6464">
        <w:t xml:space="preserve">these categorization schemes provides first order lithologic and age harmonization between maps provided by different services. </w:t>
      </w:r>
      <w:r w:rsidR="00F71B8C">
        <w:t xml:space="preserve">Map services from OneGeology Europe provide an example of this approach (see </w:t>
      </w:r>
      <w:hyperlink r:id="rId13" w:history="1">
        <w:r w:rsidR="00F71B8C" w:rsidRPr="00046BFF">
          <w:rPr>
            <w:rStyle w:val="Hyperlink"/>
          </w:rPr>
          <w:t>http://onegeology-europe.brgm.fr/geoportal/viewer.jsp</w:t>
        </w:r>
      </w:hyperlink>
      <w:r w:rsidR="00F71B8C">
        <w:t>). The GeoSciML-portrayal schema provides a</w:t>
      </w:r>
      <w:r w:rsidR="00DC2DCF" w:rsidRPr="00AF6464">
        <w:t>n</w:t>
      </w:r>
      <w:r>
        <w:t xml:space="preserve"> additional symbol-</w:t>
      </w:r>
      <w:r w:rsidR="00DC2DCF">
        <w:t xml:space="preserve">identification </w:t>
      </w:r>
      <w:r w:rsidR="00DC2DCF" w:rsidRPr="00AF6464">
        <w:t>property</w:t>
      </w:r>
      <w:r w:rsidRPr="00AF6464">
        <w:t xml:space="preserve"> to enable preservation of the legend units and portrayal from the </w:t>
      </w:r>
      <w:r w:rsidR="00F71B8C">
        <w:t xml:space="preserve">original </w:t>
      </w:r>
      <w:r w:rsidRPr="00AF6464">
        <w:t xml:space="preserve">source </w:t>
      </w:r>
      <w:r w:rsidR="00DC2DCF" w:rsidRPr="00AF6464">
        <w:t>map.</w:t>
      </w:r>
      <w:r w:rsidR="00DC2DCF" w:rsidRPr="00283E2D">
        <w:t xml:space="preserve"> This</w:t>
      </w:r>
      <w:r w:rsidR="00A90258" w:rsidRPr="00283E2D">
        <w:t xml:space="preserve"> document is designed to facilitate the deployment and maintenance of geoscience information as </w:t>
      </w:r>
      <w:hyperlink w:anchor="Interoperability" w:history="1">
        <w:r w:rsidR="00A90258" w:rsidRPr="00283E2D">
          <w:rPr>
            <w:rStyle w:val="Hyperlink"/>
          </w:rPr>
          <w:t>interoperable</w:t>
        </w:r>
      </w:hyperlink>
      <w:r w:rsidR="00A90258" w:rsidRPr="00283E2D">
        <w:t xml:space="preserve">, publicly available OGC </w:t>
      </w:r>
      <w:hyperlink w:anchor="Web_Service" w:history="1">
        <w:r w:rsidR="00A90258" w:rsidRPr="00283E2D">
          <w:rPr>
            <w:rStyle w:val="Hyperlink"/>
          </w:rPr>
          <w:t>web services</w:t>
        </w:r>
      </w:hyperlink>
      <w:r w:rsidR="00A90258" w:rsidRPr="00283E2D">
        <w:t xml:space="preserve"> in accordance with USGIN and OneGeology specifications.</w:t>
      </w:r>
    </w:p>
    <w:p w:rsidR="00681B88" w:rsidRDefault="00681B88" w:rsidP="00A833BC">
      <w:pPr>
        <w:pStyle w:val="Heading2"/>
      </w:pPr>
      <w:bookmarkStart w:id="38" w:name="_Toc364428321"/>
      <w:r>
        <w:t>What is USGIN?</w:t>
      </w:r>
      <w:bookmarkEnd w:id="38"/>
    </w:p>
    <w:p w:rsidR="00681B88" w:rsidRDefault="00681B88" w:rsidP="00681B88">
      <w:r>
        <w:t>The United States Geoscience Information Network (USGIN) is a distributed data-sharing network that uses open-source software and existing World Wide Web infrastructure and browsers. The USGIN initiative is the product of a partnership between the Association of American State Geologists (AASG) and the United States Geological Survey (USGS) created to facilitate discovery of, and access to, geoscience information provided by state and federal geological surveys of the United States.</w:t>
      </w:r>
    </w:p>
    <w:p w:rsidR="00681B88" w:rsidRDefault="00681B88" w:rsidP="00681B88">
      <w:r>
        <w:t>USGIN is:</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conceptual framework for sharing geoscience data</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distributed data-sharing network</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collection of open-source applications, standards, procedures, and protocols for sharing geoscience data</w:t>
      </w:r>
    </w:p>
    <w:p w:rsidR="00681B88" w:rsidRPr="00640EB5" w:rsidRDefault="00681B88" w:rsidP="00681B88">
      <w:pPr>
        <w:tabs>
          <w:tab w:val="left" w:pos="540"/>
        </w:tabs>
        <w:ind w:left="990" w:hanging="630"/>
        <w:rPr>
          <w:szCs w:val="22"/>
        </w:rPr>
      </w:pPr>
      <w:r w:rsidRPr="00640EB5">
        <w:rPr>
          <w:szCs w:val="22"/>
        </w:rPr>
        <w:t>•</w:t>
      </w:r>
      <w:r w:rsidRPr="00640EB5">
        <w:rPr>
          <w:szCs w:val="22"/>
        </w:rPr>
        <w:tab/>
        <w:t>web-based, distributed, open-source, and interoperable</w:t>
      </w:r>
    </w:p>
    <w:p w:rsidR="00E20F45" w:rsidRPr="00283E2D" w:rsidRDefault="00681B88" w:rsidP="00681B88">
      <w:r>
        <w:t>Anyone can access the data shared via USGIN, and any data that is shared according to USGIN specifications is automatically a part of the network. For more information, see the USGIN website (</w:t>
      </w:r>
      <w:hyperlink r:id="rId14" w:history="1">
        <w:r w:rsidRPr="00046BFF">
          <w:rPr>
            <w:rStyle w:val="Hyperlink"/>
          </w:rPr>
          <w:t>http://usgin.org/</w:t>
        </w:r>
      </w:hyperlink>
      <w:r>
        <w:t xml:space="preserve">). </w:t>
      </w:r>
    </w:p>
    <w:p w:rsidR="00E20F45" w:rsidRPr="002A5DE2" w:rsidRDefault="00F71B8C" w:rsidP="002A5DE2">
      <w:pPr>
        <w:pStyle w:val="Heading2"/>
      </w:pPr>
      <w:bookmarkStart w:id="39" w:name="_GeoSciML-Portrayal_and_GeoSciML"/>
      <w:bookmarkStart w:id="40" w:name="_Toc321148885"/>
      <w:bookmarkStart w:id="41" w:name="_Toc364428322"/>
      <w:bookmarkEnd w:id="39"/>
      <w:r w:rsidRPr="002A5DE2">
        <w:lastRenderedPageBreak/>
        <w:t>GeoSciML-Portrayal</w:t>
      </w:r>
      <w:bookmarkEnd w:id="40"/>
      <w:r w:rsidR="00874D61">
        <w:t xml:space="preserve"> and GeoSciML</w:t>
      </w:r>
      <w:bookmarkEnd w:id="41"/>
    </w:p>
    <w:p w:rsidR="00033AE1" w:rsidRPr="00283E2D" w:rsidRDefault="00033AE1" w:rsidP="002A5DE2">
      <w:r w:rsidRPr="00283E2D">
        <w:t xml:space="preserve">GeoSciML-portrayal is a simplified </w:t>
      </w:r>
      <w:r w:rsidRPr="00283E2D">
        <w:rPr>
          <w:b/>
        </w:rPr>
        <w:t>view</w:t>
      </w:r>
      <w:r w:rsidRPr="00283E2D">
        <w:rPr>
          <w:i/>
        </w:rPr>
        <w:t xml:space="preserve"> </w:t>
      </w:r>
      <w:r w:rsidRPr="00283E2D">
        <w:t xml:space="preserve">of GeoSciML </w:t>
      </w:r>
      <w:r w:rsidR="00F71B8C">
        <w:t>(</w:t>
      </w:r>
      <w:r w:rsidR="00F71B8C" w:rsidRPr="00283E2D">
        <w:t xml:space="preserve">Geoscience </w:t>
      </w:r>
      <w:hyperlink w:anchor="Markup_Language" w:history="1">
        <w:r w:rsidR="00F71B8C" w:rsidRPr="00283E2D">
          <w:rPr>
            <w:rStyle w:val="Hyperlink"/>
          </w:rPr>
          <w:t>Markup Language</w:t>
        </w:r>
      </w:hyperlink>
      <w:r w:rsidR="00C85CA4">
        <w:t xml:space="preserve">, see </w:t>
      </w:r>
      <w:hyperlink r:id="rId15" w:history="1">
        <w:r w:rsidR="00C85CA4" w:rsidRPr="00C85CA4">
          <w:rPr>
            <w:rStyle w:val="Hyperlink"/>
          </w:rPr>
          <w:t>Richard and CGI Interoperability Working Group, 2007</w:t>
        </w:r>
      </w:hyperlink>
      <w:r w:rsidR="00C85CA4">
        <w:rPr>
          <w:rStyle w:val="FootnoteReference"/>
        </w:rPr>
        <w:footnoteReference w:id="1"/>
      </w:r>
      <w:r w:rsidR="00F71B8C" w:rsidRPr="00253365">
        <w:t>)</w:t>
      </w:r>
      <w:r w:rsidR="00F71B8C">
        <w:t xml:space="preserve">, which is </w:t>
      </w:r>
      <w:r w:rsidR="00F71B8C" w:rsidRPr="00283E2D">
        <w:t>a specialized</w:t>
      </w:r>
      <w:r w:rsidR="00F71B8C">
        <w:t xml:space="preserve"> XML</w:t>
      </w:r>
      <w:r w:rsidR="00F71B8C" w:rsidRPr="00283E2D">
        <w:t xml:space="preserve"> </w:t>
      </w:r>
      <w:hyperlink w:anchor="Markup_Language" w:history="1">
        <w:r w:rsidR="00F71B8C" w:rsidRPr="00283E2D">
          <w:rPr>
            <w:rStyle w:val="Hyperlink"/>
          </w:rPr>
          <w:t>markup language</w:t>
        </w:r>
      </w:hyperlink>
      <w:r w:rsidR="00F71B8C" w:rsidRPr="00283E2D">
        <w:t xml:space="preserve"> </w:t>
      </w:r>
      <w:r w:rsidR="00F71B8C">
        <w:t>designed for sharing</w:t>
      </w:r>
      <w:r w:rsidR="00F71B8C" w:rsidRPr="00283E2D">
        <w:t xml:space="preserve"> g</w:t>
      </w:r>
      <w:r w:rsidR="00F71B8C">
        <w:t>eoscience data between different computer systems</w:t>
      </w:r>
      <w:r w:rsidR="00F71B8C" w:rsidRPr="00283E2D">
        <w:t xml:space="preserve"> </w:t>
      </w:r>
      <w:r w:rsidRPr="00283E2D">
        <w:t>(Figure 1).</w:t>
      </w:r>
      <w:r w:rsidR="00C73FF1" w:rsidRPr="00283E2D">
        <w:t xml:space="preserve"> </w:t>
      </w:r>
      <w:r w:rsidR="00F71B8C" w:rsidRPr="00283E2D">
        <w:t xml:space="preserve">GeoSciML </w:t>
      </w:r>
      <w:r w:rsidR="00F71B8C">
        <w:t xml:space="preserve">is based on a </w:t>
      </w:r>
      <w:hyperlink r:id="rId16" w:history="1">
        <w:r w:rsidR="00F71B8C" w:rsidRPr="00C85CA4">
          <w:rPr>
            <w:rStyle w:val="Hyperlink"/>
          </w:rPr>
          <w:t xml:space="preserve">complex information model </w:t>
        </w:r>
      </w:hyperlink>
      <w:r w:rsidR="00F71B8C" w:rsidRPr="00283E2D">
        <w:t>developed to support</w:t>
      </w:r>
      <w:r w:rsidR="00C85CA4">
        <w:t xml:space="preserve"> interchange of a wide variety of detailed geologic information. GeoSciML-portrayal is an XML markup language that implements a small subset of the GeoSciML information model specifically for</w:t>
      </w:r>
      <w:r w:rsidR="00F71B8C" w:rsidRPr="00283E2D">
        <w:t xml:space="preserve"> </w:t>
      </w:r>
      <w:hyperlink w:anchor="Interoperability" w:history="1">
        <w:r w:rsidR="00F71B8C" w:rsidRPr="00283E2D">
          <w:rPr>
            <w:rStyle w:val="Hyperlink"/>
          </w:rPr>
          <w:t>interoperable</w:t>
        </w:r>
      </w:hyperlink>
      <w:r w:rsidR="00F71B8C" w:rsidRPr="00283E2D">
        <w:t xml:space="preserve"> map </w:t>
      </w:r>
      <w:hyperlink w:anchor="Web_Service" w:history="1">
        <w:r w:rsidR="00F71B8C" w:rsidRPr="00283E2D">
          <w:rPr>
            <w:rStyle w:val="Hyperlink"/>
          </w:rPr>
          <w:t>services</w:t>
        </w:r>
      </w:hyperlink>
      <w:r w:rsidR="00F71B8C" w:rsidRPr="00283E2D">
        <w:t xml:space="preserve"> delivering geologic map unit, contact, and shear displacement structure (fault and ductile shear zone) </w:t>
      </w:r>
      <w:r w:rsidR="00C85CA4">
        <w:t>features</w:t>
      </w:r>
      <w:r w:rsidR="00F71B8C" w:rsidRPr="00283E2D">
        <w:t>.</w:t>
      </w:r>
      <w:r w:rsidR="00C85CA4">
        <w:t xml:space="preserve"> The </w:t>
      </w:r>
      <w:r w:rsidR="00F71B8C" w:rsidRPr="00283E2D">
        <w:t>use of standard vocabular</w:t>
      </w:r>
      <w:r w:rsidR="00C85CA4">
        <w:t>ies with this schema</w:t>
      </w:r>
      <w:r w:rsidR="00F71B8C" w:rsidRPr="00283E2D">
        <w:t xml:space="preserve"> enables map portrayal using shared legends to achieve basic visual harmonization of maps, even when these maps are provided by different services.</w:t>
      </w:r>
    </w:p>
    <w:p w:rsidR="00033AE1" w:rsidRPr="00283E2D" w:rsidRDefault="007569F0" w:rsidP="002A5DE2">
      <w:r w:rsidRPr="00283E2D">
        <w:rPr>
          <w:b/>
        </w:rPr>
        <w:t>GeoSciML-portrayal</w:t>
      </w:r>
      <w:r w:rsidRPr="00283E2D">
        <w:t xml:space="preserve"> </w:t>
      </w:r>
      <w:r>
        <w:t>is considered</w:t>
      </w:r>
      <w:r w:rsidRPr="00283E2D">
        <w:t xml:space="preserve"> a </w:t>
      </w:r>
      <w:r w:rsidRPr="00283E2D">
        <w:rPr>
          <w:b/>
        </w:rPr>
        <w:t>view</w:t>
      </w:r>
      <w:r w:rsidRPr="00283E2D">
        <w:t xml:space="preserve"> of the GeoSciML </w:t>
      </w:r>
      <w:r>
        <w:t>information model</w:t>
      </w:r>
      <w:r w:rsidRPr="00283E2D">
        <w:t>.</w:t>
      </w:r>
      <w:r w:rsidR="00F71B8C" w:rsidRPr="00283E2D">
        <w:rPr>
          <w:noProof/>
        </w:rPr>
        <mc:AlternateContent>
          <mc:Choice Requires="wpg">
            <w:drawing>
              <wp:anchor distT="0" distB="0" distL="114300" distR="114300" simplePos="0" relativeHeight="251687936" behindDoc="0" locked="0" layoutInCell="1" allowOverlap="1" wp14:anchorId="7526253A" wp14:editId="536F1BAE">
                <wp:simplePos x="0" y="0"/>
                <wp:positionH relativeFrom="column">
                  <wp:posOffset>886460</wp:posOffset>
                </wp:positionH>
                <wp:positionV relativeFrom="paragraph">
                  <wp:posOffset>59690</wp:posOffset>
                </wp:positionV>
                <wp:extent cx="5032375" cy="215265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032375" cy="2152650"/>
                          <a:chOff x="0" y="0"/>
                          <a:chExt cx="5032857" cy="2152650"/>
                        </a:xfrm>
                      </wpg:grpSpPr>
                      <pic:pic xmlns:pic="http://schemas.openxmlformats.org/drawingml/2006/picture">
                        <pic:nvPicPr>
                          <pic:cNvPr id="5" name="Pictur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32857" cy="1631290"/>
                          </a:xfrm>
                          <a:prstGeom prst="rect">
                            <a:avLst/>
                          </a:prstGeom>
                        </pic:spPr>
                      </pic:pic>
                      <wps:wsp>
                        <wps:cNvPr id="1" name="Text Box 1"/>
                        <wps:cNvSpPr txBox="1"/>
                        <wps:spPr>
                          <a:xfrm>
                            <a:off x="0" y="1689735"/>
                            <a:ext cx="5027777" cy="462915"/>
                          </a:xfrm>
                          <a:prstGeom prst="rect">
                            <a:avLst/>
                          </a:prstGeom>
                          <a:solidFill>
                            <a:prstClr val="white"/>
                          </a:solidFill>
                          <a:ln>
                            <a:noFill/>
                          </a:ln>
                          <a:effectLst/>
                        </wps:spPr>
                        <wps:txbx>
                          <w:txbxContent>
                            <w:p w:rsidR="00340195" w:rsidRPr="00264795" w:rsidRDefault="00340195" w:rsidP="002A5DE2">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2B3FFC">
                                <w:t>A visual representation of the relationship between GeoSciML and GeoSciML-Portrayal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28" style="position:absolute;margin-left:69.8pt;margin-top:4.7pt;width:396.25pt;height:169.5pt;z-index:251687936" coordsize="50328,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0328;height:16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HkvBAAAA2gAAAA8AAABkcnMvZG93bnJldi54bWxEj8FuwjAQRO+V+g/WVuJWbBC0kGJQQULi&#10;2KblvsTbJCJep7ZJwt/XSEg9jmbmjWa1GWwjOvKhdqxhMlYgiAtnai41fH/tnxcgQkQ22DgmDVcK&#10;sFk/PqwwM67nT+ryWIoE4ZChhirGNpMyFBVZDGPXEifvx3mLMUlfSuOxT3DbyKlSL9JizWmhwpZ2&#10;FRXn/GI1LF+x63+3BxXDXB1n/qMeTi7XevQ0vL+BiDTE//C9fTAa5nC7km6AX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JHkvBAAAA2gAAAA8AAAAAAAAAAAAAAAAAnwIA&#10;AGRycy9kb3ducmV2LnhtbFBLBQYAAAAABAAEAPcAAACNAwAAAAA=&#10;">
                  <v:imagedata r:id="rId18" o:title=""/>
                  <v:path arrowok="t"/>
                </v:shape>
                <v:shape id="Text Box 1" o:spid="_x0000_s1030" type="#_x0000_t202" style="position:absolute;top:16897;width:502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340195" w:rsidRPr="00264795" w:rsidRDefault="00340195" w:rsidP="002A5DE2">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2B3FFC">
                          <w:t>A visual representation of the relationship between GeoSciML and GeoSciML-Portrayal</w:t>
                        </w:r>
                      </w:p>
                    </w:txbxContent>
                  </v:textbox>
                </v:shape>
                <w10:wrap type="topAndBottom"/>
              </v:group>
            </w:pict>
          </mc:Fallback>
        </mc:AlternateContent>
      </w:r>
      <w:r>
        <w:t xml:space="preserve"> </w:t>
      </w:r>
      <w:r w:rsidR="00033AE1" w:rsidRPr="00283E2D">
        <w:t xml:space="preserve">In the context of a </w:t>
      </w:r>
      <w:hyperlink w:anchor="Database" w:history="1">
        <w:r w:rsidR="00033AE1" w:rsidRPr="00283E2D">
          <w:rPr>
            <w:rStyle w:val="Hyperlink"/>
          </w:rPr>
          <w:t>database</w:t>
        </w:r>
      </w:hyperlink>
      <w:r w:rsidR="00033AE1" w:rsidRPr="00283E2D">
        <w:t xml:space="preserve">, a </w:t>
      </w:r>
      <w:r w:rsidR="00033AE1" w:rsidRPr="00283E2D">
        <w:rPr>
          <w:b/>
        </w:rPr>
        <w:t>view</w:t>
      </w:r>
      <w:r w:rsidR="00033AE1" w:rsidRPr="00283E2D">
        <w:t xml:space="preserve"> is a selection of </w:t>
      </w:r>
      <w:hyperlink w:anchor="Database_Field" w:history="1">
        <w:r w:rsidR="00033AE1" w:rsidRPr="00283E2D">
          <w:rPr>
            <w:rStyle w:val="Hyperlink"/>
          </w:rPr>
          <w:t>fields</w:t>
        </w:r>
      </w:hyperlink>
      <w:r w:rsidR="00033AE1" w:rsidRPr="00283E2D">
        <w:t>. For example</w:t>
      </w:r>
      <w:r>
        <w:t>,</w:t>
      </w:r>
      <w:r w:rsidR="00033AE1" w:rsidRPr="00283E2D">
        <w:t xml:space="preserve"> given a database with twelve </w:t>
      </w:r>
      <w:hyperlink w:anchor="Database_Field" w:history="1">
        <w:r w:rsidR="00033AE1" w:rsidRPr="00283E2D">
          <w:rPr>
            <w:rStyle w:val="Hyperlink"/>
          </w:rPr>
          <w:t>fields</w:t>
        </w:r>
      </w:hyperlink>
      <w:r w:rsidR="00033AE1" w:rsidRPr="00283E2D">
        <w:t xml:space="preserve">, an arbitrary grouping of four such fields would constitute a </w:t>
      </w:r>
      <w:r w:rsidR="00033AE1" w:rsidRPr="00283E2D">
        <w:rPr>
          <w:b/>
        </w:rPr>
        <w:t>view</w:t>
      </w:r>
      <w:r w:rsidR="00033AE1" w:rsidRPr="00283E2D">
        <w:t xml:space="preserve"> of the database. A more concrete example is a card catalog: if one chose to look </w:t>
      </w:r>
      <w:r w:rsidR="00033AE1" w:rsidRPr="00283E2D">
        <w:rPr>
          <w:i/>
        </w:rPr>
        <w:t xml:space="preserve">only </w:t>
      </w:r>
      <w:r w:rsidR="00033AE1" w:rsidRPr="00283E2D">
        <w:t xml:space="preserve">at the </w:t>
      </w:r>
      <w:r w:rsidR="00033AE1" w:rsidRPr="00283E2D">
        <w:rPr>
          <w:b/>
        </w:rPr>
        <w:t>Title</w:t>
      </w:r>
      <w:r w:rsidR="00033AE1" w:rsidRPr="00283E2D">
        <w:t xml:space="preserve"> field of each card in the catalog, this choice would constitute a discrete </w:t>
      </w:r>
      <w:r w:rsidR="00033AE1" w:rsidRPr="00283E2D">
        <w:rPr>
          <w:b/>
        </w:rPr>
        <w:t xml:space="preserve">view </w:t>
      </w:r>
      <w:r w:rsidR="00033AE1" w:rsidRPr="00283E2D">
        <w:t>of the catalog.</w:t>
      </w:r>
      <w:r>
        <w:t xml:space="preserve"> In XML </w:t>
      </w:r>
      <w:hyperlink w:anchor="Markup_Language" w:history="1">
        <w:r>
          <w:rPr>
            <w:rStyle w:val="Hyperlink"/>
          </w:rPr>
          <w:t>m</w:t>
        </w:r>
        <w:r w:rsidR="00033AE1" w:rsidRPr="00283E2D">
          <w:rPr>
            <w:rStyle w:val="Hyperlink"/>
          </w:rPr>
          <w:t>arkup languages</w:t>
        </w:r>
      </w:hyperlink>
      <w:r w:rsidR="00033AE1" w:rsidRPr="00283E2D">
        <w:t xml:space="preserve"> </w:t>
      </w:r>
      <w:r>
        <w:t>element</w:t>
      </w:r>
      <w:r w:rsidR="00033AE1" w:rsidRPr="00283E2D">
        <w:t xml:space="preserve"> tags are analogous to </w:t>
      </w:r>
      <w:hyperlink w:anchor="Database_Field" w:history="1">
        <w:r w:rsidR="00033AE1" w:rsidRPr="00283E2D">
          <w:rPr>
            <w:rStyle w:val="Hyperlink"/>
          </w:rPr>
          <w:t>database fields</w:t>
        </w:r>
      </w:hyperlink>
      <w:r w:rsidR="00033AE1" w:rsidRPr="00283E2D">
        <w:t xml:space="preserve">. </w:t>
      </w:r>
      <w:r>
        <w:t>The structure of</w:t>
      </w:r>
      <w:r w:rsidR="00033AE1" w:rsidRPr="00283E2D">
        <w:t xml:space="preserve"> GeoSciML-portrayal </w:t>
      </w:r>
      <w:r>
        <w:t>documents is specified by an XML</w:t>
      </w:r>
      <w:r w:rsidR="00033AE1" w:rsidRPr="00283E2D">
        <w:t xml:space="preserve"> </w:t>
      </w:r>
      <w:hyperlink w:anchor="Schema" w:history="1">
        <w:r w:rsidR="00033AE1" w:rsidRPr="00283E2D">
          <w:rPr>
            <w:rStyle w:val="Hyperlink"/>
          </w:rPr>
          <w:t>schema</w:t>
        </w:r>
      </w:hyperlink>
      <w:r w:rsidR="00033AE1" w:rsidRPr="00283E2D">
        <w:t xml:space="preserve">. </w:t>
      </w:r>
      <w:r>
        <w:t xml:space="preserve">This document </w:t>
      </w:r>
      <w:r w:rsidR="00033AE1" w:rsidRPr="00283E2D">
        <w:t>describe</w:t>
      </w:r>
      <w:r>
        <w:t>s</w:t>
      </w:r>
      <w:r w:rsidR="00033AE1" w:rsidRPr="00283E2D">
        <w:t xml:space="preserve"> the GeoSciML-portrayal schema that structures documents written using the GeoSciML-portrayal markup language.</w:t>
      </w:r>
    </w:p>
    <w:p w:rsidR="00033AE1" w:rsidRPr="00283E2D" w:rsidRDefault="00033AE1" w:rsidP="002A5DE2">
      <w:r w:rsidRPr="00283E2D">
        <w:t xml:space="preserve">GeoSciML is </w:t>
      </w:r>
      <w:r w:rsidR="00874D61">
        <w:t>an</w:t>
      </w:r>
      <w:r w:rsidRPr="00283E2D">
        <w:t xml:space="preserve"> </w:t>
      </w:r>
      <w:hyperlink w:anchor="XML" w:history="1">
        <w:r w:rsidRPr="00283E2D">
          <w:rPr>
            <w:rStyle w:val="Hyperlink"/>
          </w:rPr>
          <w:t>XML</w:t>
        </w:r>
      </w:hyperlink>
      <w:r w:rsidRPr="00283E2D">
        <w:t xml:space="preserve"> </w:t>
      </w:r>
      <w:r w:rsidR="00874D61">
        <w:t>markup language</w:t>
      </w:r>
      <w:r w:rsidR="00874D61" w:rsidRPr="00283E2D">
        <w:t xml:space="preserve"> </w:t>
      </w:r>
      <w:r w:rsidRPr="00283E2D">
        <w:t>developed as a</w:t>
      </w:r>
      <w:r w:rsidR="00874D61">
        <w:t xml:space="preserve">n OpenGeospatial Consortium (OGC) </w:t>
      </w:r>
      <w:hyperlink r:id="rId19" w:history="1">
        <w:r w:rsidR="00874D61" w:rsidRPr="00874D61">
          <w:rPr>
            <w:rStyle w:val="Hyperlink"/>
          </w:rPr>
          <w:t xml:space="preserve">Geography Markup Language </w:t>
        </w:r>
      </w:hyperlink>
      <w:r w:rsidR="00874D61">
        <w:t>(</w:t>
      </w:r>
      <w:hyperlink r:id="rId20" w:history="1">
        <w:r w:rsidR="00874D61" w:rsidRPr="00106770">
          <w:rPr>
            <w:rStyle w:val="Hyperlink"/>
          </w:rPr>
          <w:t>GML</w:t>
        </w:r>
        <w:r w:rsidR="00874D61">
          <w:rPr>
            <w:rStyle w:val="Hyperlink"/>
          </w:rPr>
          <w:t>) v3.2</w:t>
        </w:r>
        <w:r w:rsidR="00874D61" w:rsidRPr="00106770">
          <w:rPr>
            <w:rStyle w:val="Hyperlink"/>
          </w:rPr>
          <w:t xml:space="preserve"> application </w:t>
        </w:r>
      </w:hyperlink>
      <w:r w:rsidRPr="00283E2D">
        <w:t xml:space="preserve"> for encoding a wide variety of geoscientific information (</w:t>
      </w:r>
      <w:hyperlink r:id="rId21" w:history="1">
        <w:r w:rsidRPr="00283E2D">
          <w:rPr>
            <w:rStyle w:val="Hyperlink"/>
          </w:rPr>
          <w:t>Richard et al., 2007</w:t>
        </w:r>
      </w:hyperlink>
      <w:r w:rsidRPr="00283E2D">
        <w:t xml:space="preserve">); GeoSciML defines a collection of complex GML </w:t>
      </w:r>
      <w:hyperlink w:anchor="Feature" w:history="1">
        <w:r w:rsidRPr="00283E2D">
          <w:rPr>
            <w:rStyle w:val="Hyperlink"/>
          </w:rPr>
          <w:t>features</w:t>
        </w:r>
      </w:hyperlink>
      <w:r w:rsidRPr="00283E2D">
        <w:t xml:space="preserve"> for describing geoscience entities. </w:t>
      </w:r>
      <w:r w:rsidR="00874D61">
        <w:t xml:space="preserve">The </w:t>
      </w:r>
      <w:r w:rsidR="00874D61" w:rsidRPr="0036689D">
        <w:t>G</w:t>
      </w:r>
      <w:r w:rsidR="00874D61">
        <w:t>eo</w:t>
      </w:r>
      <w:r w:rsidR="00874D61">
        <w:softHyphen/>
        <w:t xml:space="preserve">SciML-portrayal </w:t>
      </w:r>
      <w:r w:rsidR="00874D61" w:rsidRPr="0036689D">
        <w:t xml:space="preserve">schema </w:t>
      </w:r>
      <w:r w:rsidR="00874D61">
        <w:t xml:space="preserve">simplifies </w:t>
      </w:r>
      <w:r w:rsidR="00874D61" w:rsidRPr="0036689D">
        <w:t xml:space="preserve">GeoSciML </w:t>
      </w:r>
      <w:r w:rsidR="00681B88">
        <w:t>by</w:t>
      </w:r>
      <w:r w:rsidR="00874D61" w:rsidRPr="0036689D">
        <w:t xml:space="preserve"> </w:t>
      </w:r>
      <w:r w:rsidR="00874D61">
        <w:t>merg</w:t>
      </w:r>
      <w:r w:rsidR="00681B88">
        <w:t xml:space="preserve">ing </w:t>
      </w:r>
      <w:r w:rsidR="00874D61" w:rsidRPr="0036689D">
        <w:t xml:space="preserve">complex property values into single, human-readable </w:t>
      </w:r>
      <w:r w:rsidR="00874D61">
        <w:t>text</w:t>
      </w:r>
      <w:r w:rsidR="00681B88">
        <w:t xml:space="preserve"> fields</w:t>
      </w:r>
      <w:r w:rsidR="00874D61" w:rsidRPr="0036689D">
        <w:t xml:space="preserve"> and </w:t>
      </w:r>
      <w:r w:rsidR="00681B88">
        <w:t>assigning</w:t>
      </w:r>
      <w:r w:rsidR="00874D61" w:rsidRPr="0036689D">
        <w:t xml:space="preserve"> single, representative</w:t>
      </w:r>
      <w:r w:rsidR="00874D61">
        <w:t xml:space="preserve"> identifiers</w:t>
      </w:r>
      <w:r w:rsidR="00874D61" w:rsidRPr="0036689D">
        <w:t xml:space="preserve"> from controlled vocabularies </w:t>
      </w:r>
      <w:r w:rsidR="00874D61">
        <w:t xml:space="preserve">for lithology and age </w:t>
      </w:r>
      <w:r w:rsidR="00874D61" w:rsidRPr="0036689D">
        <w:t xml:space="preserve">that can be used </w:t>
      </w:r>
      <w:r w:rsidR="00874D61">
        <w:t xml:space="preserve">for </w:t>
      </w:r>
      <w:r w:rsidR="00874D61">
        <w:lastRenderedPageBreak/>
        <w:t xml:space="preserve">standardized map legends. </w:t>
      </w:r>
      <w:r w:rsidRPr="00283E2D">
        <w:t xml:space="preserve">Use of standard vocabulary enables map portrayal using shared legends </w:t>
      </w:r>
      <w:r w:rsidR="00681B88">
        <w:t>for</w:t>
      </w:r>
      <w:r w:rsidRPr="00283E2D">
        <w:t xml:space="preserve"> maps provided by different services. In addition the scheme includes text information for human users when browsing a geologic map, a link to a full GeoSciML feature </w:t>
      </w:r>
      <w:hyperlink w:anchor="Element" w:history="1">
        <w:r w:rsidRPr="00283E2D">
          <w:rPr>
            <w:rStyle w:val="Hyperlink"/>
          </w:rPr>
          <w:t>element</w:t>
        </w:r>
      </w:hyperlink>
      <w:r w:rsidRPr="00283E2D">
        <w:t xml:space="preserve"> if available, and a symbol identifier field to enable a user-defined symbolization scheme in each map service. Most </w:t>
      </w:r>
      <w:hyperlink w:anchor="WMS" w:history="1">
        <w:r w:rsidRPr="00283E2D">
          <w:rPr>
            <w:rStyle w:val="Hyperlink"/>
          </w:rPr>
          <w:t>WMS</w:t>
        </w:r>
      </w:hyperlink>
      <w:r w:rsidRPr="00283E2D">
        <w:t xml:space="preserve"> implementations</w:t>
      </w:r>
      <w:r w:rsidR="00C73FF1" w:rsidRPr="00283E2D">
        <w:t xml:space="preserve"> </w:t>
      </w:r>
      <w:r w:rsidRPr="00283E2D">
        <w:t xml:space="preserve">simplify deployment of </w:t>
      </w:r>
      <w:hyperlink w:anchor="WFS" w:history="1">
        <w:r w:rsidRPr="00283E2D">
          <w:rPr>
            <w:rStyle w:val="Hyperlink"/>
          </w:rPr>
          <w:t>WFS</w:t>
        </w:r>
      </w:hyperlink>
      <w:r w:rsidRPr="00283E2D">
        <w:t xml:space="preserve"> </w:t>
      </w:r>
      <w:hyperlink w:anchor="Web_Service" w:history="1">
        <w:r w:rsidRPr="00283E2D">
          <w:rPr>
            <w:rStyle w:val="Hyperlink"/>
          </w:rPr>
          <w:t>service</w:t>
        </w:r>
      </w:hyperlink>
      <w:r w:rsidR="00681B88">
        <w:t xml:space="preserve"> presenting features using</w:t>
      </w:r>
      <w:r w:rsidRPr="00283E2D">
        <w:t xml:space="preserve"> the same </w:t>
      </w:r>
      <w:hyperlink w:anchor="Schema" w:history="1">
        <w:r w:rsidRPr="00283E2D">
          <w:rPr>
            <w:rStyle w:val="Hyperlink"/>
          </w:rPr>
          <w:t>schema</w:t>
        </w:r>
      </w:hyperlink>
      <w:r w:rsidRPr="00283E2D">
        <w:t>. Linking the simple</w:t>
      </w:r>
      <w:r w:rsidR="00681B88">
        <w:t>-</w:t>
      </w:r>
      <w:r w:rsidRPr="00283E2D">
        <w:t>feature WMS and WFS allows clients to acquire basic text geologic feature descriptions that can be used in web-mapping applications to construct custom legends. Linking to full GeoSciML features allows the portrayal scheme to be used in a map browsing and query interface to identify and select features for further processing that can be acquired as highly structured, information-rich, complex GML features.</w:t>
      </w:r>
    </w:p>
    <w:p w:rsidR="00033AE1" w:rsidRPr="00283E2D" w:rsidRDefault="00033AE1" w:rsidP="002A5DE2">
      <w:r w:rsidRPr="00283E2D">
        <w:t>GeoSciML-portrayal conforms to the level 0 of the Simple Features Profile for GML (</w:t>
      </w:r>
      <w:hyperlink r:id="rId22" w:history="1">
        <w:r w:rsidRPr="00283E2D">
          <w:rPr>
            <w:rStyle w:val="Hyperlink"/>
          </w:rPr>
          <w:t>OGC 10-100r3</w:t>
        </w:r>
      </w:hyperlink>
      <w:r w:rsidRPr="00283E2D">
        <w:t xml:space="preserve"> - van den Brink et al., 2011; OGC 06-049). The simple features profile supports only a limited subset of possible GML geometry types that may be used to describe feature geographic location and shape. For the purposes of GeoSciML simple features, these include gml:Point, gml:LineString, gml:Curve, gml:Polygon, gml:Surface, gml:MultiPoint, gml:MultiCurve, gml:MultiSurface and multi-geometry types consisting of collections of these base types.</w:t>
      </w:r>
      <w:r w:rsidR="00C73FF1" w:rsidRPr="00283E2D">
        <w:t xml:space="preserve"> </w:t>
      </w:r>
      <w:r w:rsidRPr="00283E2D">
        <w:t xml:space="preserve">For a useful discussion of GML simple vs. complex features, see </w:t>
      </w:r>
      <w:hyperlink r:id="rId23" w:history="1">
        <w:r w:rsidRPr="00283E2D">
          <w:rPr>
            <w:rStyle w:val="Hyperlink"/>
          </w:rPr>
          <w:t>this Geoserver documentation page</w:t>
        </w:r>
      </w:hyperlink>
      <w:r w:rsidRPr="00283E2D">
        <w:t>.</w:t>
      </w:r>
    </w:p>
    <w:p w:rsidR="00033AE1" w:rsidRPr="00283E2D" w:rsidRDefault="00033AE1" w:rsidP="002A5DE2">
      <w:r w:rsidRPr="00283E2D">
        <w:t>GeoSciML-</w:t>
      </w:r>
      <w:r w:rsidR="00681B88">
        <w:t>p</w:t>
      </w:r>
      <w:r w:rsidR="00681B88" w:rsidRPr="00283E2D">
        <w:t xml:space="preserve">ortrayal </w:t>
      </w:r>
      <w:r w:rsidRPr="00283E2D">
        <w:t xml:space="preserve">features are analogous to GeoSciML </w:t>
      </w:r>
      <w:hyperlink r:id="rId24" w:history="1">
        <w:r w:rsidRPr="00283E2D">
          <w:rPr>
            <w:rStyle w:val="Hyperlink"/>
          </w:rPr>
          <w:t>mapped features</w:t>
        </w:r>
      </w:hyperlink>
      <w:r w:rsidRPr="00283E2D">
        <w:t xml:space="preserve"> with additional text </w:t>
      </w:r>
      <w:hyperlink w:anchor="Attribute" w:history="1">
        <w:r w:rsidRPr="00283E2D">
          <w:rPr>
            <w:rStyle w:val="Hyperlink"/>
          </w:rPr>
          <w:t>attributes</w:t>
        </w:r>
      </w:hyperlink>
      <w:r w:rsidRPr="00283E2D">
        <w:t xml:space="preserve"> for human consumption, a flatted-relation view of the age, and assignment to a single lithology. The portrayal scheme consists of 'free-text' </w:t>
      </w:r>
      <w:hyperlink w:anchor="Database_Field" w:history="1">
        <w:r w:rsidRPr="00283E2D">
          <w:rPr>
            <w:rStyle w:val="Hyperlink"/>
          </w:rPr>
          <w:t>fields</w:t>
        </w:r>
      </w:hyperlink>
      <w:r w:rsidRPr="00283E2D">
        <w:t xml:space="preserve"> and identifier fields. In robust services the free-text fields will contain well-structured summaries of complex GeoSciML data in a format suitable for reading by the intended users. Identifier fields should contain identifiers for concepts in a controlled vocabulary (for example </w:t>
      </w:r>
      <w:hyperlink r:id="rId25" w:history="1">
        <w:r w:rsidRPr="00283E2D">
          <w:rPr>
            <w:rStyle w:val="Hyperlink"/>
          </w:rPr>
          <w:t>CGI Simple Lithology</w:t>
        </w:r>
      </w:hyperlink>
      <w:r w:rsidRPr="00283E2D">
        <w:t xml:space="preserve">) that specify representative thematic properties. Inclusion of these standardized identifiers enables </w:t>
      </w:r>
      <w:hyperlink w:anchor="Interoperability" w:history="1">
        <w:r w:rsidRPr="00283E2D">
          <w:rPr>
            <w:rStyle w:val="Hyperlink"/>
          </w:rPr>
          <w:t>interoperability</w:t>
        </w:r>
      </w:hyperlink>
      <w:r w:rsidRPr="00283E2D">
        <w:t xml:space="preserve"> across services. Ideally these should be </w:t>
      </w:r>
      <w:hyperlink w:anchor="URI" w:history="1">
        <w:r w:rsidRPr="00283E2D">
          <w:rPr>
            <w:rStyle w:val="Hyperlink"/>
          </w:rPr>
          <w:t>URIs</w:t>
        </w:r>
      </w:hyperlink>
      <w:r w:rsidRPr="00283E2D">
        <w:t xml:space="preserve"> that can be dereferenced to obtain machine-processable or human-readable representations of the identified concepts. </w:t>
      </w:r>
    </w:p>
    <w:p w:rsidR="00033AE1" w:rsidRPr="00283E2D" w:rsidRDefault="00033AE1" w:rsidP="002A5DE2">
      <w:r w:rsidRPr="00283E2D">
        <w:t>In addition, each GeoSciML-portrayal feature includes an (optional) identifier for a specification, which is a resource containing a description of that particular feature. In many cases, the descriptions will be the same for all polygons assigned to the same map unit or classified as the same kind of contact or structure. If more complete information is available, different descriptions may be associated with subsets of features of the same type that are portrayed with the same symbol. In the most extreme case, each feature might have a unique description that captures the full spatial variability of a geologic unit or structure. Following the standard patterns of web architecture, the specification_uri should be dereferenceable to obtain one or more representations of that description. For maximum interoperability, one of these representations should be a GeoSciM</w:t>
      </w:r>
      <w:r w:rsidR="00681B88">
        <w:t>L-</w:t>
      </w:r>
      <w:r w:rsidRPr="00283E2D">
        <w:t>encoded description of the feature, but other encodings might also be available, for example html web pages, other XML schema, or JSON. For those familiar with full GeoSciML v3.0, the</w:t>
      </w:r>
      <w:r w:rsidR="00C73FF1" w:rsidRPr="00283E2D">
        <w:t xml:space="preserve"> </w:t>
      </w:r>
      <w:r w:rsidRPr="00283E2D">
        <w:t>specification_uri property is equivalent to the specification association from MappedFeature to GeologicFeature.</w:t>
      </w:r>
    </w:p>
    <w:p w:rsidR="00033AE1" w:rsidRPr="00283E2D" w:rsidRDefault="00033AE1" w:rsidP="002A5DE2">
      <w:r w:rsidRPr="00283E2D">
        <w:lastRenderedPageBreak/>
        <w:t>Deployment of an interoperable dataset requires first that the interchange format used for interoperability is well understood. The following sections are intended to provide the necessary background understanding of GeoSciML-portrayal, and should be studied carefully. The deployment process consists of determining how the information in the dataset to be published can best be represented using the elements in the GeoSciML-portrayal model, populating the feature collections that will be served, and configuring a WMS server to display the data.</w:t>
      </w:r>
      <w:r w:rsidR="000A4CDD">
        <w:t xml:space="preserve"> </w:t>
      </w:r>
      <w:r w:rsidR="000A4CDD" w:rsidRPr="00283E2D">
        <w:t xml:space="preserve">To </w:t>
      </w:r>
      <w:r w:rsidR="000A4CDD">
        <w:t>keep costs low and promote adoption</w:t>
      </w:r>
      <w:r w:rsidR="000A4CDD" w:rsidRPr="00283E2D">
        <w:t xml:space="preserve">, it is possible to perform all of the steps </w:t>
      </w:r>
      <w:r w:rsidR="000A4CDD">
        <w:t>outlined</w:t>
      </w:r>
      <w:r w:rsidR="000A4CDD" w:rsidRPr="00283E2D">
        <w:t xml:space="preserve"> in this cookbook </w:t>
      </w:r>
      <w:r w:rsidR="000A4CDD">
        <w:t>using</w:t>
      </w:r>
      <w:r w:rsidR="000A4CDD" w:rsidRPr="00283E2D">
        <w:t xml:space="preserve"> free-and-open-source software.</w:t>
      </w:r>
    </w:p>
    <w:p w:rsidR="002D524F" w:rsidRPr="002A5DE2" w:rsidRDefault="006C5E9F" w:rsidP="002A5DE2">
      <w:pPr>
        <w:pStyle w:val="Heading2"/>
      </w:pPr>
      <w:bookmarkStart w:id="42" w:name="_Toc321763197"/>
      <w:bookmarkStart w:id="43" w:name="_Toc321763433"/>
      <w:bookmarkStart w:id="44" w:name="_Toc321763198"/>
      <w:bookmarkStart w:id="45" w:name="_Toc321763434"/>
      <w:bookmarkStart w:id="46" w:name="_Toc321763199"/>
      <w:bookmarkStart w:id="47" w:name="_Toc321763435"/>
      <w:bookmarkStart w:id="48" w:name="_Toc321763200"/>
      <w:bookmarkStart w:id="49" w:name="_Toc321763436"/>
      <w:bookmarkStart w:id="50" w:name="_Toc321763201"/>
      <w:bookmarkStart w:id="51" w:name="_Toc321763437"/>
      <w:bookmarkStart w:id="52" w:name="_Toc321763202"/>
      <w:bookmarkStart w:id="53" w:name="_Toc321763438"/>
      <w:bookmarkStart w:id="54" w:name="_Toc321763203"/>
      <w:bookmarkStart w:id="55" w:name="_Toc321763439"/>
      <w:bookmarkStart w:id="56" w:name="_Toc321763204"/>
      <w:bookmarkStart w:id="57" w:name="_Toc321763440"/>
      <w:bookmarkStart w:id="58" w:name="_Toc321763205"/>
      <w:bookmarkStart w:id="59" w:name="_Toc321763441"/>
      <w:bookmarkStart w:id="60" w:name="_Cookbook_Prerequisites"/>
      <w:bookmarkStart w:id="61" w:name="_Toc321148889"/>
      <w:bookmarkStart w:id="62" w:name="_Ref321725654"/>
      <w:bookmarkStart w:id="63" w:name="_Ref321729553"/>
      <w:bookmarkStart w:id="64" w:name="_Toc364428323"/>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r w:rsidRPr="002A5DE2">
        <w:t xml:space="preserve">Cookbook </w:t>
      </w:r>
      <w:r w:rsidR="002D524F" w:rsidRPr="002A5DE2">
        <w:t>Prerequisites</w:t>
      </w:r>
      <w:bookmarkEnd w:id="61"/>
      <w:bookmarkEnd w:id="62"/>
      <w:bookmarkEnd w:id="63"/>
      <w:bookmarkEnd w:id="64"/>
    </w:p>
    <w:p w:rsidR="002D524F" w:rsidRPr="00283E2D" w:rsidRDefault="00C93B1C" w:rsidP="002A5DE2">
      <w:r>
        <w:t>Y</w:t>
      </w:r>
      <w:r w:rsidR="00C23B90" w:rsidRPr="00283E2D">
        <w:t>ou will need the following:</w:t>
      </w:r>
    </w:p>
    <w:p w:rsidR="002D524F" w:rsidRPr="00283E2D" w:rsidRDefault="002D524F" w:rsidP="002A5DE2">
      <w:pPr>
        <w:pStyle w:val="ListParagraph"/>
        <w:numPr>
          <w:ilvl w:val="0"/>
          <w:numId w:val="9"/>
        </w:numPr>
      </w:pPr>
      <w:r w:rsidRPr="00283E2D">
        <w:t>Geologic data in tabular form</w:t>
      </w:r>
      <w:r w:rsidR="00C93B1C">
        <w:t>, for example</w:t>
      </w:r>
      <w:r w:rsidRPr="00283E2D">
        <w:t xml:space="preserve">: </w:t>
      </w:r>
    </w:p>
    <w:p w:rsidR="002D524F" w:rsidRPr="00283E2D" w:rsidRDefault="002D524F" w:rsidP="002A5DE2">
      <w:pPr>
        <w:pStyle w:val="ListParagraph"/>
        <w:numPr>
          <w:ilvl w:val="1"/>
          <w:numId w:val="9"/>
        </w:numPr>
      </w:pPr>
      <w:r w:rsidRPr="00283E2D">
        <w:t>File geodatabases</w:t>
      </w:r>
    </w:p>
    <w:p w:rsidR="002D524F" w:rsidRPr="00283E2D" w:rsidRDefault="002D524F" w:rsidP="002A5DE2">
      <w:pPr>
        <w:pStyle w:val="ListParagraph"/>
        <w:numPr>
          <w:ilvl w:val="1"/>
          <w:numId w:val="9"/>
        </w:numPr>
      </w:pPr>
      <w:r w:rsidRPr="00283E2D">
        <w:t>Microsoft Access databases</w:t>
      </w:r>
    </w:p>
    <w:p w:rsidR="002D524F" w:rsidRPr="00283E2D" w:rsidRDefault="002D524F" w:rsidP="002A5DE2">
      <w:pPr>
        <w:pStyle w:val="ListParagraph"/>
        <w:numPr>
          <w:ilvl w:val="1"/>
          <w:numId w:val="9"/>
        </w:numPr>
      </w:pPr>
      <w:r w:rsidRPr="00283E2D">
        <w:t>Personal geodatabases</w:t>
      </w:r>
    </w:p>
    <w:p w:rsidR="002D524F" w:rsidRPr="00283E2D" w:rsidRDefault="002D524F" w:rsidP="002A5DE2">
      <w:pPr>
        <w:pStyle w:val="ListParagraph"/>
        <w:numPr>
          <w:ilvl w:val="1"/>
          <w:numId w:val="9"/>
        </w:numPr>
      </w:pPr>
      <w:r w:rsidRPr="00283E2D">
        <w:t>PostGIS databases</w:t>
      </w:r>
    </w:p>
    <w:p w:rsidR="002D524F" w:rsidRPr="00283E2D" w:rsidRDefault="002D524F" w:rsidP="002A5DE2">
      <w:pPr>
        <w:pStyle w:val="ListParagraph"/>
        <w:numPr>
          <w:ilvl w:val="1"/>
          <w:numId w:val="9"/>
        </w:numPr>
      </w:pPr>
      <w:r w:rsidRPr="00283E2D">
        <w:t>SDE databases</w:t>
      </w:r>
    </w:p>
    <w:p w:rsidR="002D524F" w:rsidRPr="00283E2D" w:rsidRDefault="002D524F" w:rsidP="002A5DE2">
      <w:pPr>
        <w:pStyle w:val="ListParagraph"/>
        <w:numPr>
          <w:ilvl w:val="1"/>
          <w:numId w:val="9"/>
        </w:numPr>
      </w:pPr>
      <w:r w:rsidRPr="00283E2D">
        <w:t>Shapefiles</w:t>
      </w:r>
    </w:p>
    <w:p w:rsidR="008D5E90" w:rsidRPr="00283E2D" w:rsidRDefault="008D5E90" w:rsidP="002A5DE2">
      <w:pPr>
        <w:pStyle w:val="ListParagraph"/>
        <w:numPr>
          <w:ilvl w:val="0"/>
          <w:numId w:val="9"/>
        </w:numPr>
      </w:pPr>
      <w:r w:rsidRPr="00283E2D">
        <w:t xml:space="preserve">Server software </w:t>
      </w:r>
      <w:r w:rsidR="00C93B1C">
        <w:t>that implements OGC</w:t>
      </w:r>
      <w:r w:rsidRPr="00283E2D">
        <w:t xml:space="preserve"> </w:t>
      </w:r>
      <w:hyperlink w:anchor="Web_Service" w:history="1">
        <w:r w:rsidRPr="00283E2D">
          <w:rPr>
            <w:rStyle w:val="Hyperlink"/>
          </w:rPr>
          <w:t>web service</w:t>
        </w:r>
      </w:hyperlink>
      <w:r w:rsidR="00C93B1C">
        <w:rPr>
          <w:rStyle w:val="Hyperlink"/>
        </w:rPr>
        <w:t>s</w:t>
      </w:r>
      <w:r w:rsidRPr="00283E2D">
        <w:t>:</w:t>
      </w:r>
    </w:p>
    <w:p w:rsidR="002D524F" w:rsidRPr="00283E2D" w:rsidRDefault="002D524F" w:rsidP="002A5DE2">
      <w:pPr>
        <w:pStyle w:val="ListParagraph"/>
        <w:numPr>
          <w:ilvl w:val="1"/>
          <w:numId w:val="9"/>
        </w:numPr>
      </w:pPr>
      <w:r w:rsidRPr="00283E2D">
        <w:t>GeoS</w:t>
      </w:r>
      <w:r w:rsidR="008D5E90" w:rsidRPr="00283E2D">
        <w:t>erver and accompanying software</w:t>
      </w:r>
    </w:p>
    <w:p w:rsidR="00F04032" w:rsidRPr="00283E2D" w:rsidRDefault="00FC560B" w:rsidP="002A5DE2">
      <w:pPr>
        <w:pStyle w:val="ListParagraph"/>
        <w:numPr>
          <w:ilvl w:val="1"/>
          <w:numId w:val="9"/>
        </w:numPr>
      </w:pPr>
      <w:r w:rsidRPr="00283E2D">
        <w:t xml:space="preserve">ESRI </w:t>
      </w:r>
      <w:r w:rsidR="00F04032" w:rsidRPr="00283E2D">
        <w:t>ArcGIS Server (proprietary</w:t>
      </w:r>
      <w:r w:rsidR="000A4CDD">
        <w:t>, but widely used</w:t>
      </w:r>
      <w:r w:rsidR="00F04032" w:rsidRPr="00283E2D">
        <w:t>)</w:t>
      </w:r>
    </w:p>
    <w:p w:rsidR="00CB2042" w:rsidRPr="00283E2D" w:rsidRDefault="00CB2042" w:rsidP="00CB2042">
      <w:pPr>
        <w:pStyle w:val="ListParagraph"/>
        <w:numPr>
          <w:ilvl w:val="0"/>
          <w:numId w:val="9"/>
        </w:numPr>
      </w:pPr>
      <w:r w:rsidRPr="00283E2D">
        <w:t>A</w:t>
      </w:r>
      <w:r>
        <w:t>cc</w:t>
      </w:r>
      <w:r w:rsidRPr="00283E2D">
        <w:t>e</w:t>
      </w:r>
      <w:r>
        <w:t>ss to</w:t>
      </w:r>
      <w:r w:rsidR="000A4CDD">
        <w:t xml:space="preserve"> a</w:t>
      </w:r>
      <w:r>
        <w:t xml:space="preserve"> server with sufficient permissions to load data and deploy service instances</w:t>
      </w:r>
    </w:p>
    <w:p w:rsidR="0042583F" w:rsidRPr="00283E2D" w:rsidRDefault="0042583F" w:rsidP="002A5DE2">
      <w:pPr>
        <w:pStyle w:val="ListParagraph"/>
        <w:numPr>
          <w:ilvl w:val="0"/>
          <w:numId w:val="9"/>
        </w:numPr>
      </w:pPr>
      <w:r w:rsidRPr="00283E2D">
        <w:t>GIS software</w:t>
      </w:r>
      <w:r w:rsidR="00CB2042">
        <w:t xml:space="preserve"> for testing services</w:t>
      </w:r>
      <w:r w:rsidRPr="00283E2D">
        <w:t>; examples include:</w:t>
      </w:r>
    </w:p>
    <w:p w:rsidR="0042583F" w:rsidRPr="00283E2D" w:rsidRDefault="0042583F" w:rsidP="002A5DE2">
      <w:pPr>
        <w:pStyle w:val="ListParagraph"/>
        <w:numPr>
          <w:ilvl w:val="1"/>
          <w:numId w:val="9"/>
        </w:numPr>
      </w:pPr>
      <w:r w:rsidRPr="00283E2D">
        <w:t>ArcGIS</w:t>
      </w:r>
    </w:p>
    <w:p w:rsidR="0042583F" w:rsidRPr="00283E2D" w:rsidRDefault="0042583F" w:rsidP="002A5DE2">
      <w:pPr>
        <w:pStyle w:val="ListParagraph"/>
        <w:numPr>
          <w:ilvl w:val="1"/>
          <w:numId w:val="9"/>
        </w:numPr>
      </w:pPr>
      <w:r w:rsidRPr="00283E2D">
        <w:t>Grass GIS</w:t>
      </w:r>
    </w:p>
    <w:p w:rsidR="0042583F" w:rsidRPr="00283E2D" w:rsidRDefault="0042583F" w:rsidP="002A5DE2">
      <w:pPr>
        <w:pStyle w:val="ListParagraph"/>
        <w:numPr>
          <w:ilvl w:val="1"/>
          <w:numId w:val="9"/>
        </w:numPr>
      </w:pPr>
      <w:r w:rsidRPr="00283E2D">
        <w:t>gvSIG</w:t>
      </w:r>
    </w:p>
    <w:p w:rsidR="0042583F" w:rsidRPr="00283E2D" w:rsidRDefault="0042583F" w:rsidP="002A5DE2">
      <w:pPr>
        <w:pStyle w:val="ListParagraph"/>
        <w:numPr>
          <w:ilvl w:val="1"/>
          <w:numId w:val="9"/>
        </w:numPr>
      </w:pPr>
      <w:r w:rsidRPr="00283E2D">
        <w:t>OpenLayers</w:t>
      </w:r>
    </w:p>
    <w:p w:rsidR="0042583F" w:rsidRPr="00283E2D" w:rsidRDefault="0042583F" w:rsidP="002A5DE2">
      <w:pPr>
        <w:pStyle w:val="ListParagraph"/>
        <w:numPr>
          <w:ilvl w:val="1"/>
          <w:numId w:val="9"/>
        </w:numPr>
      </w:pPr>
      <w:r w:rsidRPr="00283E2D">
        <w:t>PostGIS plugin for PostgreSQL DBMS</w:t>
      </w:r>
    </w:p>
    <w:p w:rsidR="0042583F" w:rsidRPr="00283E2D" w:rsidRDefault="0042583F" w:rsidP="002A5DE2">
      <w:pPr>
        <w:pStyle w:val="ListParagraph"/>
        <w:numPr>
          <w:ilvl w:val="1"/>
          <w:numId w:val="9"/>
        </w:numPr>
      </w:pPr>
      <w:r w:rsidRPr="00283E2D">
        <w:t>Quantum GIS</w:t>
      </w:r>
    </w:p>
    <w:p w:rsidR="00FC560B" w:rsidRPr="002A5DE2" w:rsidRDefault="0042583F" w:rsidP="00A833BC">
      <w:pPr>
        <w:pStyle w:val="ListParagraph"/>
        <w:numPr>
          <w:ilvl w:val="1"/>
          <w:numId w:val="9"/>
        </w:numPr>
      </w:pPr>
      <w:r w:rsidRPr="00283E2D">
        <w:t>uDIG</w:t>
      </w:r>
    </w:p>
    <w:p w:rsidR="002A1B56" w:rsidRDefault="002A1B56" w:rsidP="00A833BC">
      <w:r>
        <w:t>Notes:</w:t>
      </w:r>
    </w:p>
    <w:p w:rsidR="00BF5FCE" w:rsidRPr="00283E2D" w:rsidRDefault="002A1B56" w:rsidP="00A833BC">
      <w:pPr>
        <w:pStyle w:val="ListParagraph"/>
        <w:numPr>
          <w:ilvl w:val="0"/>
          <w:numId w:val="17"/>
        </w:numPr>
        <w:jc w:val="both"/>
      </w:pPr>
      <w:r>
        <w:t>S</w:t>
      </w:r>
      <w:r w:rsidR="00BF5FCE" w:rsidRPr="00283E2D">
        <w:t xml:space="preserve">erver software </w:t>
      </w:r>
      <w:r w:rsidR="00CB2042">
        <w:t xml:space="preserve">applications </w:t>
      </w:r>
      <w:r w:rsidR="00BF5FCE" w:rsidRPr="00283E2D">
        <w:t>ca</w:t>
      </w:r>
      <w:r w:rsidR="002676C0" w:rsidRPr="00283E2D">
        <w:t>pable of providing web services</w:t>
      </w:r>
      <w:r>
        <w:t>:</w:t>
      </w:r>
    </w:p>
    <w:p w:rsidR="00BF5FCE" w:rsidRPr="00283E2D" w:rsidRDefault="00BF5FCE" w:rsidP="002A5DE2">
      <w:pPr>
        <w:pStyle w:val="ListParagraph"/>
        <w:numPr>
          <w:ilvl w:val="1"/>
          <w:numId w:val="17"/>
        </w:numPr>
      </w:pPr>
      <w:r w:rsidRPr="00283E2D">
        <w:rPr>
          <w:b/>
        </w:rPr>
        <w:t>ESRI ArcGIS Server</w:t>
      </w:r>
      <w:r w:rsidRPr="00283E2D">
        <w:t xml:space="preserve"> is proprietary</w:t>
      </w:r>
      <w:r w:rsidR="002676C0" w:rsidRPr="00283E2D">
        <w:t xml:space="preserve"> server software</w:t>
      </w:r>
      <w:r w:rsidR="000A4CDD">
        <w:t>. It can utilize data in ESRI geodatabase format stored in a variety of relational databases (including PostGIS), in shape files, or in ESRI file geodatabases.</w:t>
      </w:r>
    </w:p>
    <w:p w:rsidR="002676C0" w:rsidRPr="00283E2D" w:rsidRDefault="002676C0">
      <w:pPr>
        <w:pStyle w:val="ListParagraph"/>
        <w:numPr>
          <w:ilvl w:val="1"/>
          <w:numId w:val="17"/>
        </w:numPr>
      </w:pPr>
      <w:r w:rsidRPr="000A4CDD">
        <w:rPr>
          <w:b/>
        </w:rPr>
        <w:t>GeoServer</w:t>
      </w:r>
      <w:r w:rsidRPr="00283E2D">
        <w:t xml:space="preserve"> is actively maintained, free-and-open-source server software</w:t>
      </w:r>
      <w:r w:rsidR="000A4CDD">
        <w:t xml:space="preserve"> and</w:t>
      </w:r>
      <w:r w:rsidR="000A4CDD" w:rsidRPr="000A4CDD">
        <w:t xml:space="preserve"> can utilize data from PostgreSQL databases with the  PostGIS-plugin or in ESRI Shapefiles.</w:t>
      </w:r>
      <w:r w:rsidR="000A4CDD">
        <w:t xml:space="preserve"> . GeoServer can be obtained </w:t>
      </w:r>
      <w:r w:rsidRPr="00283E2D">
        <w:t>at the following web locations:</w:t>
      </w:r>
    </w:p>
    <w:p w:rsidR="002676C0" w:rsidRPr="00283E2D" w:rsidRDefault="0002724B" w:rsidP="002A5DE2">
      <w:pPr>
        <w:pStyle w:val="ListParagraph"/>
        <w:numPr>
          <w:ilvl w:val="2"/>
          <w:numId w:val="17"/>
        </w:numPr>
      </w:pPr>
      <w:hyperlink r:id="rId26" w:history="1">
        <w:r w:rsidR="002676C0" w:rsidRPr="00283E2D">
          <w:rPr>
            <w:rStyle w:val="Hyperlink"/>
          </w:rPr>
          <w:t>http://geoserver.org/</w:t>
        </w:r>
      </w:hyperlink>
    </w:p>
    <w:p w:rsidR="002676C0" w:rsidRPr="00283E2D" w:rsidRDefault="0002724B" w:rsidP="002A5DE2">
      <w:pPr>
        <w:pStyle w:val="ListParagraph"/>
        <w:numPr>
          <w:ilvl w:val="2"/>
          <w:numId w:val="17"/>
        </w:numPr>
      </w:pPr>
      <w:hyperlink r:id="rId27" w:history="1">
        <w:r w:rsidR="002676C0" w:rsidRPr="00283E2D">
          <w:rPr>
            <w:rStyle w:val="Hyperlink"/>
          </w:rPr>
          <w:t>http://opengeo.org/technology/GeoServer/</w:t>
        </w:r>
      </w:hyperlink>
    </w:p>
    <w:p w:rsidR="00BF5FCE" w:rsidRPr="00283E2D" w:rsidRDefault="00BF5FCE" w:rsidP="002A5DE2">
      <w:pPr>
        <w:pStyle w:val="ListParagraph"/>
        <w:numPr>
          <w:ilvl w:val="0"/>
          <w:numId w:val="17"/>
        </w:numPr>
      </w:pPr>
      <w:r w:rsidRPr="00283E2D">
        <w:rPr>
          <w:b/>
        </w:rPr>
        <w:lastRenderedPageBreak/>
        <w:t>PostGIS</w:t>
      </w:r>
      <w:r w:rsidRPr="00283E2D">
        <w:t xml:space="preserve"> is a plugin for </w:t>
      </w:r>
      <w:r w:rsidRPr="00283E2D">
        <w:rPr>
          <w:b/>
        </w:rPr>
        <w:t>PostgreSQL</w:t>
      </w:r>
      <w:r w:rsidRPr="00283E2D">
        <w:t xml:space="preserve"> database management system (DBMS)</w:t>
      </w:r>
      <w:r w:rsidR="00CB2042">
        <w:t xml:space="preserve"> that provides geographic information functions.</w:t>
      </w:r>
    </w:p>
    <w:p w:rsidR="00BF5FCE" w:rsidRPr="00283E2D" w:rsidRDefault="00BF5FCE" w:rsidP="002A5DE2">
      <w:pPr>
        <w:pStyle w:val="ListParagraph"/>
        <w:numPr>
          <w:ilvl w:val="0"/>
          <w:numId w:val="17"/>
        </w:numPr>
      </w:pPr>
      <w:r w:rsidRPr="00283E2D">
        <w:rPr>
          <w:b/>
        </w:rPr>
        <w:t>PostgreSQL</w:t>
      </w:r>
      <w:r w:rsidRPr="00283E2D">
        <w:t xml:space="preserve"> DBMS is a free-and-open-source</w:t>
      </w:r>
      <w:r w:rsidR="00CB2042">
        <w:t xml:space="preserve"> relational</w:t>
      </w:r>
      <w:r w:rsidRPr="00283E2D">
        <w:t xml:space="preserve"> d</w:t>
      </w:r>
      <w:r w:rsidR="002676C0" w:rsidRPr="00283E2D">
        <w:t>atabase management system</w:t>
      </w:r>
    </w:p>
    <w:p w:rsidR="00BF5FCE" w:rsidRPr="00283E2D" w:rsidRDefault="00BF5FCE" w:rsidP="002A5DE2">
      <w:pPr>
        <w:pStyle w:val="ListParagraph"/>
        <w:numPr>
          <w:ilvl w:val="0"/>
          <w:numId w:val="17"/>
        </w:numPr>
      </w:pPr>
      <w:r w:rsidRPr="00283E2D">
        <w:t>A database management system is a program that controls the creation, maintenance, and use of a database; numerous examples exist, including:</w:t>
      </w:r>
    </w:p>
    <w:p w:rsidR="00BF5FCE" w:rsidRPr="00283E2D" w:rsidRDefault="00BF5FCE" w:rsidP="002A5DE2">
      <w:pPr>
        <w:pStyle w:val="ListParagraph"/>
        <w:numPr>
          <w:ilvl w:val="1"/>
          <w:numId w:val="17"/>
        </w:numPr>
      </w:pPr>
      <w:r w:rsidRPr="00283E2D">
        <w:t>Relational DBMS, such as MRDS, Rel, and Micro DBMS</w:t>
      </w:r>
    </w:p>
    <w:p w:rsidR="00BF5FCE" w:rsidRPr="00283E2D" w:rsidRDefault="00BF5FCE" w:rsidP="002A5DE2">
      <w:pPr>
        <w:pStyle w:val="ListParagraph"/>
        <w:numPr>
          <w:ilvl w:val="1"/>
          <w:numId w:val="17"/>
        </w:numPr>
      </w:pPr>
      <w:r w:rsidRPr="00283E2D">
        <w:t>SQL DBMS, such as INGRES, DB2, and Microsoft SQL Server</w:t>
      </w:r>
    </w:p>
    <w:p w:rsidR="00BF5FCE" w:rsidRPr="00283E2D" w:rsidRDefault="00BF5FCE" w:rsidP="002A5DE2">
      <w:pPr>
        <w:pStyle w:val="ListParagraph"/>
        <w:numPr>
          <w:ilvl w:val="2"/>
          <w:numId w:val="17"/>
        </w:numPr>
      </w:pPr>
      <w:r w:rsidRPr="00283E2D">
        <w:t>SQL DBMS are so named because they use Standardized Query Language (SQL)</w:t>
      </w:r>
    </w:p>
    <w:p w:rsidR="00BF5FCE" w:rsidRPr="00283E2D" w:rsidRDefault="00BF5FCE" w:rsidP="002A5DE2">
      <w:pPr>
        <w:pStyle w:val="ListParagraph"/>
        <w:numPr>
          <w:ilvl w:val="1"/>
          <w:numId w:val="17"/>
        </w:numPr>
      </w:pPr>
      <w:r w:rsidRPr="00283E2D">
        <w:t>NoSQL DBMS, such as memcached, Redis, and CouchDB</w:t>
      </w:r>
    </w:p>
    <w:p w:rsidR="00BF5FCE" w:rsidRPr="00283E2D" w:rsidRDefault="00BF5FCE" w:rsidP="0087247F">
      <w:pPr>
        <w:pStyle w:val="ListParagraph"/>
        <w:numPr>
          <w:ilvl w:val="0"/>
          <w:numId w:val="17"/>
        </w:numPr>
      </w:pPr>
      <w:r w:rsidRPr="00283E2D">
        <w:t xml:space="preserve">NoSQL DBMS do not use SQL as their primary </w:t>
      </w:r>
      <w:r w:rsidRPr="00283E2D">
        <w:rPr>
          <w:b/>
        </w:rPr>
        <w:t>query</w:t>
      </w:r>
      <w:r w:rsidRPr="00283E2D">
        <w:t xml:space="preserve"> language (NoSQL means “not only SQL”)pgAdmin III</w:t>
      </w:r>
      <w:r w:rsidR="00CB2042">
        <w:t xml:space="preserve"> is a free, open-source application that </w:t>
      </w:r>
      <w:r w:rsidRPr="00283E2D">
        <w:t xml:space="preserve"> provides  a</w:t>
      </w:r>
      <w:r w:rsidR="00CB2042">
        <w:t xml:space="preserve"> user</w:t>
      </w:r>
      <w:r w:rsidRPr="00283E2D">
        <w:t xml:space="preserve"> interface to create and edit dat</w:t>
      </w:r>
      <w:r w:rsidR="00545CE7" w:rsidRPr="00283E2D">
        <w:t xml:space="preserve">abases as well as data tables. </w:t>
      </w:r>
      <w:r w:rsidRPr="00283E2D">
        <w:t xml:space="preserve">An introduction to pgAdmin as well as documentation for using the software can be found on their website </w:t>
      </w:r>
      <w:hyperlink r:id="rId28" w:history="1">
        <w:r w:rsidRPr="00283E2D">
          <w:rPr>
            <w:rStyle w:val="Hyperlink"/>
          </w:rPr>
          <w:t>here</w:t>
        </w:r>
      </w:hyperlink>
      <w:r w:rsidRPr="00283E2D">
        <w:t>.</w:t>
      </w:r>
      <w:r w:rsidR="00C73FF1" w:rsidRPr="00283E2D">
        <w:t xml:space="preserve"> </w:t>
      </w:r>
    </w:p>
    <w:p w:rsidR="00BF5FCE" w:rsidRPr="00283E2D" w:rsidRDefault="00BF5FCE" w:rsidP="002A5DE2">
      <w:r w:rsidRPr="00283E2D">
        <w:t>For information on PostGreSQL and deploying services using multiple geodatabases, click here.</w:t>
      </w:r>
    </w:p>
    <w:p w:rsidR="00B86E07" w:rsidRPr="002A5DE2" w:rsidRDefault="00B86E07" w:rsidP="002A5DE2">
      <w:pPr>
        <w:pStyle w:val="Heading2"/>
      </w:pPr>
      <w:bookmarkStart w:id="65" w:name="_Toc321148891"/>
      <w:bookmarkStart w:id="66" w:name="_Toc364428324"/>
      <w:r w:rsidRPr="002A5DE2">
        <w:t>Cookbook Workflow</w:t>
      </w:r>
      <w:bookmarkEnd w:id="65"/>
      <w:bookmarkEnd w:id="66"/>
    </w:p>
    <w:p w:rsidR="00B86E07" w:rsidRPr="00283E2D" w:rsidRDefault="008A3A5E" w:rsidP="002A5DE2">
      <w:ins w:id="67" w:author="Christy Caudill" w:date="2013-08-16T11:22:00Z">
        <w:r>
          <w:t>This workflow indicates the specifications required by the GeoSciML</w:t>
        </w:r>
      </w:ins>
      <w:ins w:id="68" w:author="Christy Caudill" w:date="2013-08-16T11:23:00Z">
        <w:r>
          <w:t>-</w:t>
        </w:r>
      </w:ins>
      <w:ins w:id="69" w:author="Christy Caudill" w:date="2013-08-16T11:22:00Z">
        <w:r>
          <w:t>Por</w:t>
        </w:r>
      </w:ins>
      <w:ins w:id="70" w:author="Christy Caudill" w:date="2013-08-16T11:23:00Z">
        <w:r>
          <w:t>trayal schema</w:t>
        </w:r>
        <w:r w:rsidR="00F1684B">
          <w:t xml:space="preserve"> for OneGeology data services. The Feature Types indicated</w:t>
        </w:r>
      </w:ins>
      <w:ins w:id="71" w:author="Christy Caudill" w:date="2013-08-16T11:24:00Z">
        <w:r w:rsidR="00F1684B">
          <w:t xml:space="preserve"> in Section 2</w:t>
        </w:r>
      </w:ins>
      <w:ins w:id="72" w:author="Christy Caudill" w:date="2013-08-16T11:23:00Z">
        <w:r w:rsidR="00F1684B">
          <w:t xml:space="preserve"> below </w:t>
        </w:r>
      </w:ins>
      <w:ins w:id="73" w:author="Christy Caudill" w:date="2013-08-16T11:24:00Z">
        <w:r w:rsidR="00F1684B">
          <w:t xml:space="preserve">will </w:t>
        </w:r>
      </w:ins>
      <w:ins w:id="74" w:author="Christy Caudill" w:date="2013-08-16T11:23:00Z">
        <w:r w:rsidR="00F1684B">
          <w:t>represent</w:t>
        </w:r>
      </w:ins>
      <w:ins w:id="75" w:author="Christy Caudill" w:date="2013-08-16T11:24:00Z">
        <w:r w:rsidR="00F1684B">
          <w:t>ed</w:t>
        </w:r>
      </w:ins>
      <w:ins w:id="76" w:author="Christy Caudill" w:date="2013-08-16T11:23:00Z">
        <w:r w:rsidR="00F1684B">
          <w:t xml:space="preserve"> </w:t>
        </w:r>
      </w:ins>
      <w:ins w:id="77" w:author="Christy Caudill" w:date="2013-08-16T11:24:00Z">
        <w:r w:rsidR="00F1684B">
          <w:t xml:space="preserve">in </w:t>
        </w:r>
      </w:ins>
      <w:ins w:id="78" w:author="Christy Caudill" w:date="2013-08-16T11:23:00Z">
        <w:r w:rsidR="00F1684B">
          <w:t>the layers</w:t>
        </w:r>
      </w:ins>
      <w:ins w:id="79" w:author="Christy Caudill" w:date="2013-08-16T11:24:00Z">
        <w:r w:rsidR="00F1684B">
          <w:t xml:space="preserve"> of a web feature service (WFS). Additional information regarding</w:t>
        </w:r>
      </w:ins>
      <w:ins w:id="80" w:author="Christy Caudill" w:date="2013-08-16T11:25:00Z">
        <w:r w:rsidR="00F1684B">
          <w:t xml:space="preserve"> service and layer</w:t>
        </w:r>
      </w:ins>
      <w:ins w:id="81" w:author="Christy Caudill" w:date="2013-08-16T11:24:00Z">
        <w:r w:rsidR="00F1684B">
          <w:t xml:space="preserve"> naming conventions</w:t>
        </w:r>
      </w:ins>
      <w:ins w:id="82" w:author="Christy Caudill" w:date="2013-08-16T11:26:00Z">
        <w:r w:rsidR="00F1684B">
          <w:t>,</w:t>
        </w:r>
      </w:ins>
      <w:ins w:id="83" w:author="Christy Caudill" w:date="2013-08-16T11:24:00Z">
        <w:r w:rsidR="00F1684B">
          <w:t xml:space="preserve"> with</w:t>
        </w:r>
      </w:ins>
      <w:ins w:id="84" w:author="Christy Caudill" w:date="2013-08-16T11:25:00Z">
        <w:r w:rsidR="00F1684B">
          <w:t xml:space="preserve"> a focus on web map service (WMS) naming specifications</w:t>
        </w:r>
      </w:ins>
      <w:ins w:id="85" w:author="Christy Caudill" w:date="2013-08-16T11:23:00Z">
        <w:r w:rsidR="00F1684B">
          <w:t xml:space="preserve"> </w:t>
        </w:r>
      </w:ins>
      <w:ins w:id="86" w:author="Christy Caudill" w:date="2013-08-16T11:26:00Z">
        <w:r w:rsidR="00F1684B">
          <w:t>can be found in Appendix C2, C3, and C4.</w:t>
        </w:r>
      </w:ins>
      <w:ins w:id="87" w:author="Christy Caudill" w:date="2013-08-16T11:22:00Z">
        <w:r>
          <w:t xml:space="preserve"> </w:t>
        </w:r>
      </w:ins>
      <w:r w:rsidR="005006C0">
        <w:t xml:space="preserve">Setting up a geologic data web </w:t>
      </w:r>
      <w:del w:id="88" w:author="Christy Caudill" w:date="2013-08-16T11:21:00Z">
        <w:r w:rsidR="005006C0" w:rsidDel="008A3A5E">
          <w:delText xml:space="preserve">map </w:delText>
        </w:r>
      </w:del>
      <w:r w:rsidR="005006C0">
        <w:t>service involves the following steps</w:t>
      </w:r>
      <w:r w:rsidR="00B86E07" w:rsidRPr="00283E2D">
        <w:t>:</w:t>
      </w:r>
    </w:p>
    <w:p w:rsidR="00B86E07" w:rsidRPr="00283E2D" w:rsidRDefault="00AA0B66" w:rsidP="002A5DE2">
      <w:pPr>
        <w:pStyle w:val="ListParagraph"/>
        <w:numPr>
          <w:ilvl w:val="0"/>
          <w:numId w:val="16"/>
        </w:numPr>
      </w:pPr>
      <w:r w:rsidRPr="00283E2D">
        <w:t xml:space="preserve">Map your </w:t>
      </w:r>
      <w:r w:rsidR="005006C0">
        <w:t xml:space="preserve">source </w:t>
      </w:r>
      <w:r w:rsidRPr="00283E2D">
        <w:t xml:space="preserve">data from its </w:t>
      </w:r>
      <w:r w:rsidR="005006C0">
        <w:t>original</w:t>
      </w:r>
      <w:r w:rsidR="005006C0" w:rsidRPr="00283E2D">
        <w:t xml:space="preserve"> </w:t>
      </w:r>
      <w:r w:rsidRPr="00283E2D">
        <w:t xml:space="preserve">schema to </w:t>
      </w:r>
      <w:r w:rsidR="005006C0">
        <w:t xml:space="preserve">the </w:t>
      </w:r>
      <w:r w:rsidRPr="00283E2D">
        <w:t>GeoSciML-portrayal schema; this step can be further broken down into the following sub-steps</w:t>
      </w:r>
    </w:p>
    <w:p w:rsidR="00AA0B66" w:rsidRDefault="00AA0B66" w:rsidP="002A5DE2">
      <w:pPr>
        <w:pStyle w:val="ListParagraph"/>
        <w:numPr>
          <w:ilvl w:val="1"/>
          <w:numId w:val="16"/>
        </w:numPr>
      </w:pPr>
      <w:r w:rsidRPr="00283E2D">
        <w:t xml:space="preserve">Map </w:t>
      </w:r>
      <w:r w:rsidR="005006C0">
        <w:t>existing content fields to corresponding</w:t>
      </w:r>
      <w:r w:rsidRPr="00283E2D">
        <w:t xml:space="preserve"> GeoSciML-portrayal schema</w:t>
      </w:r>
      <w:r w:rsidR="005006C0">
        <w:t xml:space="preserve"> elements</w:t>
      </w:r>
    </w:p>
    <w:p w:rsidR="005006C0" w:rsidRPr="00283E2D" w:rsidRDefault="005006C0" w:rsidP="002A5DE2">
      <w:pPr>
        <w:pStyle w:val="ListParagraph"/>
        <w:numPr>
          <w:ilvl w:val="1"/>
          <w:numId w:val="16"/>
        </w:numPr>
      </w:pPr>
      <w:r>
        <w:t>Determine controlled vocabulary terms for lithology and age to assign for each map unit</w:t>
      </w:r>
    </w:p>
    <w:p w:rsidR="00FC560B" w:rsidRPr="00283E2D" w:rsidRDefault="005006C0" w:rsidP="002A5DE2">
      <w:pPr>
        <w:pStyle w:val="ListParagraph"/>
        <w:numPr>
          <w:ilvl w:val="1"/>
          <w:numId w:val="16"/>
        </w:numPr>
      </w:pPr>
      <w:r>
        <w:t>Load</w:t>
      </w:r>
      <w:r w:rsidR="00AA0B66" w:rsidRPr="00283E2D">
        <w:t xml:space="preserve"> data from the </w:t>
      </w:r>
      <w:r>
        <w:t xml:space="preserve">original </w:t>
      </w:r>
      <w:r w:rsidR="00AA0B66" w:rsidRPr="00283E2D">
        <w:t xml:space="preserve">database format </w:t>
      </w:r>
      <w:r>
        <w:t>to tables or files required by</w:t>
      </w:r>
      <w:r w:rsidR="00FC560B" w:rsidRPr="00283E2D">
        <w:t xml:space="preserve"> the server software </w:t>
      </w:r>
      <w:r w:rsidR="00F452B7" w:rsidRPr="00283E2D">
        <w:t>use</w:t>
      </w:r>
      <w:r>
        <w:t>d</w:t>
      </w:r>
      <w:r w:rsidR="00F452B7" w:rsidRPr="00283E2D">
        <w:t xml:space="preserve"> to deploy </w:t>
      </w:r>
      <w:r>
        <w:t>the</w:t>
      </w:r>
      <w:r w:rsidRPr="00283E2D">
        <w:t xml:space="preserve"> </w:t>
      </w:r>
      <w:r w:rsidR="00F452B7" w:rsidRPr="00283E2D">
        <w:t>web service</w:t>
      </w:r>
    </w:p>
    <w:p w:rsidR="00FC560B" w:rsidRPr="00283E2D" w:rsidRDefault="005006C0" w:rsidP="002A5DE2">
      <w:pPr>
        <w:pStyle w:val="ListParagraph"/>
        <w:numPr>
          <w:ilvl w:val="0"/>
          <w:numId w:val="16"/>
        </w:numPr>
      </w:pPr>
      <w:r>
        <w:t>Establish</w:t>
      </w:r>
      <w:r w:rsidR="00F452B7" w:rsidRPr="00283E2D">
        <w:t xml:space="preserve"> symbology for </w:t>
      </w:r>
      <w:r>
        <w:t>lithostratigraphic polygon portrayal</w:t>
      </w:r>
      <w:r w:rsidR="000A4CDD">
        <w:t xml:space="preserve"> that can be used by the map server</w:t>
      </w:r>
      <w:r>
        <w:t xml:space="preserve">. </w:t>
      </w:r>
    </w:p>
    <w:p w:rsidR="00F452B7" w:rsidRPr="00283E2D" w:rsidRDefault="00F452B7" w:rsidP="002A5DE2">
      <w:pPr>
        <w:pStyle w:val="ListParagraph"/>
        <w:numPr>
          <w:ilvl w:val="0"/>
          <w:numId w:val="16"/>
        </w:numPr>
      </w:pPr>
      <w:r w:rsidRPr="00283E2D">
        <w:t xml:space="preserve">Deploy </w:t>
      </w:r>
      <w:r w:rsidR="00750494" w:rsidRPr="00283E2D">
        <w:t>your</w:t>
      </w:r>
      <w:r w:rsidRPr="00283E2D">
        <w:t xml:space="preserve"> web service</w:t>
      </w:r>
      <w:r w:rsidR="005006C0">
        <w:t xml:space="preserve">, create metadata for dataset and service, </w:t>
      </w:r>
      <w:r w:rsidR="007A7C13">
        <w:t xml:space="preserve">and, if desired, register </w:t>
      </w:r>
      <w:r w:rsidR="005006C0">
        <w:t xml:space="preserve">service </w:t>
      </w:r>
      <w:r w:rsidR="007A7C13">
        <w:t xml:space="preserve">with </w:t>
      </w:r>
      <w:hyperlink r:id="rId29" w:history="1">
        <w:r w:rsidR="007A7C13" w:rsidRPr="007A7C13">
          <w:rPr>
            <w:rStyle w:val="Hyperlink"/>
          </w:rPr>
          <w:t>OneGeology</w:t>
        </w:r>
      </w:hyperlink>
    </w:p>
    <w:p w:rsidR="0064307F" w:rsidRPr="002A5DE2" w:rsidRDefault="0064307F" w:rsidP="002A5DE2">
      <w:pPr>
        <w:pStyle w:val="Heading1"/>
      </w:pPr>
      <w:bookmarkStart w:id="89" w:name="_GeoSciML-Portrayal"/>
      <w:bookmarkStart w:id="90" w:name="_GeoSciML-Portrayal_Feature_Types"/>
      <w:bookmarkStart w:id="91" w:name="_Toc321148892"/>
      <w:bookmarkStart w:id="92" w:name="_Toc364428325"/>
      <w:bookmarkEnd w:id="89"/>
      <w:bookmarkEnd w:id="90"/>
      <w:r w:rsidRPr="002A5DE2">
        <w:t>GeoSciML-Portrayal Feature Types</w:t>
      </w:r>
      <w:bookmarkEnd w:id="91"/>
      <w:bookmarkEnd w:id="92"/>
    </w:p>
    <w:p w:rsidR="0064307F" w:rsidRPr="00283E2D" w:rsidRDefault="0064307F" w:rsidP="002A5DE2">
      <w:r w:rsidRPr="00283E2D">
        <w:t xml:space="preserve">Within the scope of the GeoSciML-portrayal </w:t>
      </w:r>
      <w:hyperlink w:anchor="Markup_Language" w:history="1">
        <w:r w:rsidRPr="00283E2D">
          <w:rPr>
            <w:rStyle w:val="Hyperlink"/>
          </w:rPr>
          <w:t>markup language</w:t>
        </w:r>
      </w:hyperlink>
      <w:r w:rsidRPr="00283E2D">
        <w:t xml:space="preserve">, three </w:t>
      </w:r>
      <w:hyperlink w:anchor="Feature" w:history="1">
        <w:r w:rsidRPr="00283E2D">
          <w:rPr>
            <w:rStyle w:val="Hyperlink"/>
          </w:rPr>
          <w:t>feature</w:t>
        </w:r>
      </w:hyperlink>
      <w:r w:rsidRPr="00283E2D">
        <w:t xml:space="preserve"> classes are defined:</w:t>
      </w:r>
    </w:p>
    <w:p w:rsidR="0064307F" w:rsidRPr="00283E2D" w:rsidRDefault="0064307F" w:rsidP="002A5DE2">
      <w:pPr>
        <w:pStyle w:val="ListParagraph"/>
        <w:numPr>
          <w:ilvl w:val="0"/>
          <w:numId w:val="2"/>
        </w:numPr>
      </w:pPr>
      <w:r w:rsidRPr="00283E2D">
        <w:rPr>
          <w:b/>
        </w:rPr>
        <w:t>ContactView</w:t>
      </w:r>
      <w:r w:rsidRPr="00283E2D">
        <w:t>: contains features that represent the mapped traces of boundaries between geologic units</w:t>
      </w:r>
    </w:p>
    <w:p w:rsidR="0064307F" w:rsidRPr="00283E2D" w:rsidRDefault="0064307F" w:rsidP="002A5DE2">
      <w:pPr>
        <w:pStyle w:val="ListParagraph"/>
        <w:numPr>
          <w:ilvl w:val="0"/>
          <w:numId w:val="2"/>
        </w:numPr>
      </w:pPr>
      <w:r w:rsidRPr="00283E2D">
        <w:rPr>
          <w:b/>
        </w:rPr>
        <w:lastRenderedPageBreak/>
        <w:t>ShearDisplacementStructureView</w:t>
      </w:r>
      <w:r w:rsidRPr="00283E2D">
        <w:t xml:space="preserve">: </w:t>
      </w:r>
      <w:r w:rsidR="005006C0" w:rsidRPr="00283E2D">
        <w:t xml:space="preserve">contains features that represent </w:t>
      </w:r>
      <w:r w:rsidRPr="00283E2D">
        <w:t>the mapped trace of any type of fault or shear zone that is treated as a single surface for map portrayal</w:t>
      </w:r>
    </w:p>
    <w:p w:rsidR="000B20ED" w:rsidRPr="00283E2D" w:rsidRDefault="000B20ED" w:rsidP="002A5DE2">
      <w:pPr>
        <w:pStyle w:val="ListParagraph"/>
        <w:numPr>
          <w:ilvl w:val="1"/>
          <w:numId w:val="2"/>
        </w:numPr>
      </w:pPr>
      <w:r w:rsidRPr="00283E2D">
        <w:t xml:space="preserve">The concept of ‘Shear displacement structure’ includes all fault types or shear zones along which displacement has occurred, from a simple, single 'planar' brittle or ductile surface to a fault system comprising multiple strands of both brittle and ductile nature. </w:t>
      </w:r>
      <w:r w:rsidR="000A4CDD">
        <w:t>B</w:t>
      </w:r>
      <w:r w:rsidRPr="00283E2D">
        <w:t>ecause this feature class is constrained to have a linear geometry,</w:t>
      </w:r>
      <w:r w:rsidR="00C73FF1" w:rsidRPr="00283E2D">
        <w:t xml:space="preserve"> </w:t>
      </w:r>
      <w:r w:rsidRPr="00283E2D">
        <w:t>representation is limited to</w:t>
      </w:r>
      <w:r w:rsidR="00C73FF1" w:rsidRPr="00283E2D">
        <w:t xml:space="preserve"> </w:t>
      </w:r>
      <w:r w:rsidRPr="00283E2D">
        <w:t>shear displacement structures that are considered single surfaces at the scale of portrayal.</w:t>
      </w:r>
    </w:p>
    <w:p w:rsidR="0064307F" w:rsidRPr="00283E2D" w:rsidRDefault="0064307F" w:rsidP="002A5DE2">
      <w:pPr>
        <w:pStyle w:val="ListParagraph"/>
        <w:numPr>
          <w:ilvl w:val="0"/>
          <w:numId w:val="2"/>
        </w:numPr>
      </w:pPr>
      <w:r w:rsidRPr="00283E2D">
        <w:rPr>
          <w:b/>
        </w:rPr>
        <w:t>GeologicUnitView</w:t>
      </w:r>
      <w:r w:rsidR="00FA69D2" w:rsidRPr="00283E2D">
        <w:t>:</w:t>
      </w:r>
      <w:r w:rsidRPr="00283E2D">
        <w:t xml:space="preserve"> contains polygon features that represent the outcrop of a geologic unit mapped on some outcrop surface called the ‘map horizon’. Example map horizons include:</w:t>
      </w:r>
    </w:p>
    <w:p w:rsidR="0064307F" w:rsidRPr="00283E2D" w:rsidRDefault="0064307F" w:rsidP="002A5DE2">
      <w:pPr>
        <w:pStyle w:val="ListParagraph"/>
        <w:numPr>
          <w:ilvl w:val="1"/>
          <w:numId w:val="2"/>
        </w:numPr>
      </w:pPr>
      <w:r w:rsidRPr="00283E2D">
        <w:t>Earth surface: the most common map horizon for a geologic map</w:t>
      </w:r>
    </w:p>
    <w:p w:rsidR="00FA69D2" w:rsidRPr="00283E2D" w:rsidRDefault="00FA69D2" w:rsidP="002A5DE2">
      <w:pPr>
        <w:pStyle w:val="ListParagraph"/>
        <w:numPr>
          <w:ilvl w:val="1"/>
          <w:numId w:val="2"/>
        </w:numPr>
      </w:pPr>
      <w:r w:rsidRPr="00283E2D">
        <w:t xml:space="preserve">Top of basement: bedrock on which a </w:t>
      </w:r>
      <w:r w:rsidR="005D1FDD" w:rsidRPr="00283E2D">
        <w:t>stratigraphic</w:t>
      </w:r>
      <w:r w:rsidRPr="00283E2D">
        <w:t xml:space="preserve"> section of interest is deposited. For example, in the Grand Canyon, the Precambrian crystalline rocks in the inner gorge (e.g. Vishnu schist) would be considered the basement.</w:t>
      </w:r>
    </w:p>
    <w:p w:rsidR="00FA69D2" w:rsidRPr="00283E2D" w:rsidRDefault="00FA69D2" w:rsidP="002A5DE2">
      <w:pPr>
        <w:pStyle w:val="ListParagraph"/>
        <w:numPr>
          <w:ilvl w:val="1"/>
          <w:numId w:val="2"/>
        </w:numPr>
      </w:pPr>
      <w:r w:rsidRPr="00283E2D">
        <w:t xml:space="preserve">Mission-Pima </w:t>
      </w:r>
      <w:r w:rsidR="000A4CDD">
        <w:t>open-</w:t>
      </w:r>
      <w:r w:rsidRPr="00283E2D">
        <w:t>pit</w:t>
      </w:r>
      <w:r w:rsidR="000A4CDD">
        <w:t xml:space="preserve"> mine</w:t>
      </w:r>
      <w:r w:rsidRPr="00283E2D">
        <w:t>, 6/20/1990</w:t>
      </w:r>
    </w:p>
    <w:p w:rsidR="00C60A0D" w:rsidRPr="00283E2D" w:rsidRDefault="0064307F" w:rsidP="002A5DE2">
      <w:pPr>
        <w:pStyle w:val="ListParagraph"/>
      </w:pPr>
      <w:r w:rsidRPr="00283E2D">
        <w:t xml:space="preserve">Since the map horizon is not specified in each feature’s properties, it must be described in the </w:t>
      </w:r>
      <w:hyperlink w:anchor="Metadata" w:history="1">
        <w:r w:rsidRPr="00283E2D">
          <w:rPr>
            <w:rStyle w:val="Hyperlink"/>
          </w:rPr>
          <w:t>metadata</w:t>
        </w:r>
      </w:hyperlink>
      <w:r w:rsidRPr="00283E2D">
        <w:t xml:space="preserve"> for the feature collection. Overlapping polygons representing outcrops on different horizons (e.g. ‘Earth surface’ and ‘bedrock surface’) will be represented as distinct features in different GeoSciML-portrayal services.</w:t>
      </w:r>
      <w:r w:rsidR="00C73FF1" w:rsidRPr="00283E2D">
        <w:t xml:space="preserve"> </w:t>
      </w:r>
      <w:r w:rsidRPr="00283E2D">
        <w:t>Each GeoSciML-portrayal service provides geologic unit outcrop polygons, associated contacts between the units, and fault traces on a single map horizon at any particular location in the extent of the feature collection.</w:t>
      </w:r>
    </w:p>
    <w:p w:rsidR="00FC7953" w:rsidRPr="00283E2D" w:rsidRDefault="00FC7953" w:rsidP="002A5DE2">
      <w:r w:rsidRPr="00283E2D">
        <w:t>For more information</w:t>
      </w:r>
      <w:r w:rsidR="00812C0B" w:rsidRPr="00283E2D">
        <w:t xml:space="preserve"> about the relationship</w:t>
      </w:r>
      <w:r w:rsidR="003753A8" w:rsidRPr="00283E2D">
        <w:t xml:space="preserve"> between GeoSciML and GeoSciML-p</w:t>
      </w:r>
      <w:r w:rsidR="00812C0B" w:rsidRPr="00283E2D">
        <w:t>ortrayal</w:t>
      </w:r>
      <w:r w:rsidR="009B13B4" w:rsidRPr="00283E2D">
        <w:t xml:space="preserve">, refer back to the </w:t>
      </w:r>
      <w:hyperlink w:anchor="_GeoSciML-Portrayal_and_GeoSciML" w:history="1">
        <w:r w:rsidR="009B13B4" w:rsidRPr="00283E2D">
          <w:rPr>
            <w:rStyle w:val="Hyperlink"/>
          </w:rPr>
          <w:t>GeoSciML-Portrayal</w:t>
        </w:r>
      </w:hyperlink>
      <w:r w:rsidR="009B13B4" w:rsidRPr="00283E2D">
        <w:t xml:space="preserve"> section</w:t>
      </w:r>
      <w:r w:rsidR="00BF6386" w:rsidRPr="00283E2D">
        <w:t>.</w:t>
      </w:r>
    </w:p>
    <w:p w:rsidR="00482154" w:rsidRPr="002A5DE2" w:rsidRDefault="00482154" w:rsidP="002A5DE2">
      <w:pPr>
        <w:pStyle w:val="Heading2"/>
      </w:pPr>
      <w:bookmarkStart w:id="93" w:name="_Toc321148893"/>
      <w:bookmarkStart w:id="94" w:name="_Toc364428326"/>
      <w:r w:rsidRPr="002A5DE2">
        <w:t>ContactView Features</w:t>
      </w:r>
      <w:bookmarkEnd w:id="93"/>
      <w:bookmarkEnd w:id="94"/>
    </w:p>
    <w:p w:rsidR="00124685" w:rsidRPr="00283E2D" w:rsidRDefault="000A4CDD" w:rsidP="002A5DE2">
      <w:r w:rsidRPr="002A5DE2">
        <w:rPr>
          <w:noProof/>
        </w:rPr>
        <mc:AlternateContent>
          <mc:Choice Requires="wpg">
            <w:drawing>
              <wp:anchor distT="0" distB="0" distL="114300" distR="114300" simplePos="0" relativeHeight="251670528" behindDoc="0" locked="0" layoutInCell="1" allowOverlap="1" wp14:anchorId="6885B48E" wp14:editId="6C6C9D53">
                <wp:simplePos x="0" y="0"/>
                <wp:positionH relativeFrom="column">
                  <wp:posOffset>422910</wp:posOffset>
                </wp:positionH>
                <wp:positionV relativeFrom="paragraph">
                  <wp:posOffset>525780</wp:posOffset>
                </wp:positionV>
                <wp:extent cx="6057900" cy="2481580"/>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6057900" cy="2481580"/>
                          <a:chOff x="0" y="0"/>
                          <a:chExt cx="6057900" cy="2481580"/>
                        </a:xfrm>
                      </wpg:grpSpPr>
                      <pic:pic xmlns:pic="http://schemas.openxmlformats.org/drawingml/2006/picture">
                        <pic:nvPicPr>
                          <pic:cNvPr id="51" name="Picture 5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6986" cy="1960474"/>
                          </a:xfrm>
                          <a:prstGeom prst="rect">
                            <a:avLst/>
                          </a:prstGeom>
                        </pic:spPr>
                      </pic:pic>
                      <wps:wsp>
                        <wps:cNvPr id="56" name="Text Box 56"/>
                        <wps:cNvSpPr txBox="1"/>
                        <wps:spPr>
                          <a:xfrm>
                            <a:off x="0" y="2018665"/>
                            <a:ext cx="6057900" cy="462915"/>
                          </a:xfrm>
                          <a:prstGeom prst="rect">
                            <a:avLst/>
                          </a:prstGeom>
                          <a:solidFill>
                            <a:prstClr val="white"/>
                          </a:solidFill>
                          <a:ln>
                            <a:noFill/>
                          </a:ln>
                          <a:effectLst/>
                        </wps:spPr>
                        <wps:txbx>
                          <w:txbxContent>
                            <w:p w:rsidR="00340195" w:rsidRPr="00D11570" w:rsidRDefault="00340195" w:rsidP="002A5DE2">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The relationship between GeoSciML Contact Features and GeoSciML ContactView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31" style="position:absolute;margin-left:33.3pt;margin-top:41.4pt;width:477pt;height:195.4pt;z-index:251670528" coordsize="60579,24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">
                <v:shape id="Picture 51" o:spid="_x0000_s1032" type="#_x0000_t75" style="position:absolute;width:60569;height:19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xo5rCAAAA2wAAAA8AAABkcnMvZG93bnJldi54bWxEj09rAjEUxO8Fv0N4Qm/drJYusjWKfxCE&#10;nkyL58fmdbPt5mXZRF2/vREEj8PM/IaZLwfXijP1ofGsYJLlIIgrbxquFfx8795mIEJENth6JgVX&#10;CrBcjF7mWBp/4QOddaxFgnAoUYGNsSulDJUlhyHzHXHyfn3vMCbZ19L0eElw18ppnhfSYcNpwWJH&#10;G0vVvz45Be1xuo7D+qswf9ur3Rqt3wutlXodD6tPEJGG+Aw/2nuj4GMC9y/p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MaOawgAAANsAAAAPAAAAAAAAAAAAAAAAAJ8C&#10;AABkcnMvZG93bnJldi54bWxQSwUGAAAAAAQABAD3AAAAjgMAAAAA&#10;">
                  <v:imagedata r:id="rId31" o:title=""/>
                  <v:path arrowok="t"/>
                </v:shape>
                <v:shape id="Text Box 56" o:spid="_x0000_s1033" type="#_x0000_t202" style="position:absolute;top:20186;width:6057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340195" w:rsidRPr="00D11570" w:rsidRDefault="00340195" w:rsidP="002A5DE2">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The relationship between GeoSciML Contact Features and GeoSciML ContactView Features</w:t>
                        </w:r>
                      </w:p>
                    </w:txbxContent>
                  </v:textbox>
                </v:shape>
                <w10:wrap type="topAndBottom"/>
              </v:group>
            </w:pict>
          </mc:Fallback>
        </mc:AlternateContent>
      </w:r>
      <w:r w:rsidR="00482154" w:rsidRPr="00283E2D">
        <w:t xml:space="preserve">These </w:t>
      </w:r>
      <w:r w:rsidR="00320A51" w:rsidRPr="00283E2D">
        <w:t>features</w:t>
      </w:r>
      <w:r w:rsidR="00320A51">
        <w:t xml:space="preserve"> </w:t>
      </w:r>
      <w:r>
        <w:t>represent linear mapped features that are specified as</w:t>
      </w:r>
      <w:r w:rsidR="00482154" w:rsidRPr="00283E2D">
        <w:t xml:space="preserve"> GeoSciML </w:t>
      </w:r>
      <w:hyperlink r:id="rId32" w:history="1">
        <w:r w:rsidR="00482154" w:rsidRPr="00283E2D">
          <w:rPr>
            <w:rStyle w:val="Hyperlink"/>
          </w:rPr>
          <w:t>Contact Features</w:t>
        </w:r>
      </w:hyperlink>
      <w:r w:rsidR="001C79F6" w:rsidRPr="00283E2D">
        <w:t xml:space="preserve"> (Figure </w:t>
      </w:r>
      <w:r w:rsidR="00750A69" w:rsidRPr="00283E2D">
        <w:t>2</w:t>
      </w:r>
      <w:r w:rsidR="001C79F6" w:rsidRPr="00283E2D">
        <w:t>)</w:t>
      </w:r>
      <w:r w:rsidR="00E11ED9" w:rsidRPr="00283E2D">
        <w:t>.</w:t>
      </w:r>
    </w:p>
    <w:p w:rsidR="00812C0B" w:rsidRPr="00283E2D" w:rsidRDefault="00137E6B" w:rsidP="002A5DE2">
      <w:r w:rsidRPr="00283E2D">
        <w:rPr>
          <w:b/>
        </w:rPr>
        <w:lastRenderedPageBreak/>
        <w:t>T</w:t>
      </w:r>
      <w:r w:rsidR="000B20ED" w:rsidRPr="00283E2D">
        <w:rPr>
          <w:b/>
        </w:rPr>
        <w:t>able 1</w:t>
      </w:r>
      <w:r w:rsidR="000B20ED" w:rsidRPr="00283E2D">
        <w:t xml:space="preserve"> </w:t>
      </w:r>
      <w:r w:rsidRPr="00283E2D">
        <w:t xml:space="preserve">describes each of the </w:t>
      </w:r>
      <w:hyperlink w:anchor="Element" w:history="1">
        <w:r w:rsidR="00AD4C55" w:rsidRPr="00283E2D">
          <w:rPr>
            <w:rStyle w:val="Hyperlink"/>
          </w:rPr>
          <w:t>elements</w:t>
        </w:r>
      </w:hyperlink>
      <w:r w:rsidRPr="00283E2D">
        <w:t xml:space="preserve"> </w:t>
      </w:r>
      <w:r w:rsidR="000A4CDD">
        <w:t>in the</w:t>
      </w:r>
      <w:r w:rsidRPr="00283E2D">
        <w:t xml:space="preserve"> </w:t>
      </w:r>
      <w:r w:rsidRPr="00283E2D">
        <w:rPr>
          <w:b/>
        </w:rPr>
        <w:t>ContactView</w:t>
      </w:r>
      <w:r w:rsidRPr="0087247F">
        <w:t xml:space="preserve"> </w:t>
      </w:r>
      <w:r w:rsidR="000A4CDD">
        <w:t>f</w:t>
      </w:r>
      <w:r w:rsidR="000A4CDD" w:rsidRPr="0087247F">
        <w:t>eature schema</w:t>
      </w:r>
      <w:r w:rsidR="001C79F6" w:rsidRPr="00283E2D">
        <w:t>; in this table</w:t>
      </w:r>
      <w:r w:rsidR="00812C0B" w:rsidRPr="00283E2D">
        <w:t>:</w:t>
      </w:r>
    </w:p>
    <w:p w:rsidR="00812C0B" w:rsidRPr="00283E2D" w:rsidRDefault="00812C0B"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840B9" w:rsidRPr="00283E2D" w:rsidRDefault="00812C0B" w:rsidP="002A5DE2">
      <w:pPr>
        <w:pStyle w:val="ListParagraph"/>
        <w:numPr>
          <w:ilvl w:val="0"/>
          <w:numId w:val="3"/>
        </w:numPr>
      </w:pPr>
      <w:r w:rsidRPr="00283E2D">
        <w:rPr>
          <w:b/>
        </w:rPr>
        <w:t>Implementation data type</w:t>
      </w:r>
      <w:r w:rsidRPr="00283E2D">
        <w:t xml:space="preserve"> indicates the </w:t>
      </w:r>
      <w:r w:rsidR="00320A51">
        <w:t>XML data type used to implement the element. The xs prefix is an abbreviation for the XML schema namespace</w:t>
      </w:r>
      <w:r w:rsidR="00FE670D" w:rsidRPr="00283E2D">
        <w:t>:</w:t>
      </w:r>
    </w:p>
    <w:p w:rsidR="001840B9" w:rsidRPr="00283E2D" w:rsidRDefault="001840B9"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5F4BEF" w:rsidRPr="00283E2D" w:rsidRDefault="005F4BEF" w:rsidP="002A5DE2">
      <w:pPr>
        <w:pStyle w:val="ListParagraph"/>
        <w:numPr>
          <w:ilvl w:val="2"/>
          <w:numId w:val="3"/>
        </w:numPr>
      </w:pPr>
      <w:r w:rsidRPr="00283E2D">
        <w:t>URIs can be used to refer to other resources, such as controlled concepts in published vocabularies</w:t>
      </w:r>
    </w:p>
    <w:p w:rsidR="001840B9" w:rsidRPr="00283E2D" w:rsidRDefault="001840B9"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840B9" w:rsidRPr="00283E2D" w:rsidRDefault="001840B9" w:rsidP="002A5DE2">
      <w:pPr>
        <w:pStyle w:val="ListParagraph"/>
        <w:numPr>
          <w:ilvl w:val="1"/>
          <w:numId w:val="3"/>
        </w:numPr>
      </w:pPr>
      <w:r w:rsidRPr="00283E2D">
        <w:t>Decimal: This element will contain a numeric value</w:t>
      </w:r>
    </w:p>
    <w:p w:rsidR="00812C0B" w:rsidRPr="00283E2D" w:rsidRDefault="001840B9" w:rsidP="002A5DE2">
      <w:pPr>
        <w:pStyle w:val="ListParagraph"/>
      </w:pPr>
      <w:r w:rsidRPr="00283E2D">
        <w:t xml:space="preserve">Note that these values are modified by the </w:t>
      </w:r>
      <w:r w:rsidRPr="00283E2D">
        <w:rPr>
          <w:b/>
        </w:rPr>
        <w:t xml:space="preserve">xs: </w:t>
      </w:r>
      <w:r w:rsidRPr="00283E2D">
        <w:t xml:space="preserve">prefix; </w:t>
      </w:r>
      <w:r w:rsidR="00B5420A" w:rsidRPr="00283E2D">
        <w:t>the xs:</w:t>
      </w:r>
      <w:r w:rsidRPr="00283E2D">
        <w:t xml:space="preserve"> </w:t>
      </w:r>
      <w:r w:rsidR="00D96604" w:rsidRPr="00283E2D">
        <w:t xml:space="preserve">prefix indicates conformity to the </w:t>
      </w:r>
      <w:hyperlink r:id="rId33" w:history="1">
        <w:r w:rsidR="00D96604" w:rsidRPr="00283E2D">
          <w:rPr>
            <w:rStyle w:val="Hyperlink"/>
          </w:rPr>
          <w:t>W3C XML Schema</w:t>
        </w:r>
      </w:hyperlink>
      <w:r w:rsidR="00C73FF1" w:rsidRPr="00283E2D">
        <w:t xml:space="preserve"> </w:t>
      </w:r>
    </w:p>
    <w:p w:rsidR="00137E6B" w:rsidRPr="00283E2D" w:rsidRDefault="00812C0B" w:rsidP="002A5DE2">
      <w:pPr>
        <w:pStyle w:val="ListParagraph"/>
        <w:numPr>
          <w:ilvl w:val="0"/>
          <w:numId w:val="3"/>
        </w:numPr>
      </w:pPr>
      <w:r w:rsidRPr="00283E2D">
        <w:rPr>
          <w:b/>
        </w:rPr>
        <w:t>Notes</w:t>
      </w:r>
      <w:r w:rsidRPr="00283E2D">
        <w:t xml:space="preserve"> contains a general description of a given element</w:t>
      </w:r>
    </w:p>
    <w:p w:rsidR="00C86E19" w:rsidRPr="00283E2D" w:rsidRDefault="00C86E19" w:rsidP="002A5DE2">
      <w:pPr>
        <w:pStyle w:val="Caption"/>
      </w:pPr>
      <w:bookmarkStart w:id="95" w:name="_Ref321727329"/>
      <w:r w:rsidRPr="00283E2D">
        <w:t xml:space="preserve">Table </w:t>
      </w:r>
      <w:r w:rsidR="00F86C86">
        <w:fldChar w:fldCharType="begin"/>
      </w:r>
      <w:r w:rsidR="00F86C86">
        <w:instrText xml:space="preserve"> SEQ Table \* ARABIC </w:instrText>
      </w:r>
      <w:r w:rsidR="00F86C86">
        <w:fldChar w:fldCharType="separate"/>
      </w:r>
      <w:r w:rsidR="006C0140">
        <w:rPr>
          <w:noProof/>
        </w:rPr>
        <w:t>1</w:t>
      </w:r>
      <w:r w:rsidR="00F86C86">
        <w:rPr>
          <w:noProof/>
        </w:rPr>
        <w:fldChar w:fldCharType="end"/>
      </w:r>
      <w:bookmarkEnd w:id="95"/>
      <w:r w:rsidRPr="00283E2D">
        <w:t>: ContactView feature scheme</w:t>
      </w:r>
    </w:p>
    <w:tbl>
      <w:tblPr>
        <w:tblW w:w="10170" w:type="dxa"/>
        <w:tblInd w:w="60" w:type="dxa"/>
        <w:tblLayout w:type="fixed"/>
        <w:tblCellMar>
          <w:left w:w="60" w:type="dxa"/>
          <w:right w:w="60" w:type="dxa"/>
        </w:tblCellMar>
        <w:tblLook w:val="0000" w:firstRow="0" w:lastRow="0" w:firstColumn="0" w:lastColumn="0" w:noHBand="0" w:noVBand="0"/>
      </w:tblPr>
      <w:tblGrid>
        <w:gridCol w:w="2070"/>
        <w:gridCol w:w="1710"/>
        <w:gridCol w:w="6390"/>
      </w:tblGrid>
      <w:tr w:rsidR="00137E6B" w:rsidRPr="00283E2D" w:rsidTr="0087247F">
        <w:trPr>
          <w:cantSplit/>
          <w:trHeight w:val="215"/>
          <w:tblHeader/>
        </w:trPr>
        <w:tc>
          <w:tcPr>
            <w:tcW w:w="207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Implementation data type</w:t>
            </w:r>
          </w:p>
        </w:tc>
        <w:tc>
          <w:tcPr>
            <w:tcW w:w="639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Notes</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xs:string</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Display name for the Contact. Examples: ‘depositional contact’, ‘unconformity’, ‘Martin-Escabrosa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description of the contact; may be a generic description of a contact type taken from an entry on a geological map legend or a more specific description of the particular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Att.Notes</w:instrText>
            </w:r>
            <w:r w:rsidRPr="00283E2D">
              <w:fldChar w:fldCharType="end"/>
            </w:r>
            <w:r w:rsidRPr="00283E2D">
              <w:t>Text label specifying the kind of surface separating two geologic units including primary boundaries such as depositional contacts, all</w:t>
            </w:r>
            <w:r w:rsidR="00C73FF1" w:rsidRPr="00283E2D">
              <w:t xml:space="preserve"> </w:t>
            </w:r>
            <w:r w:rsidRPr="00283E2D">
              <w:t>types of unconformities, intrusive contacts, and gradational contacts, as well as faults that separate geologic units. Ideally this would be the preferred label for the concept identified by contactType_uri.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xs:decimal</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Contact types.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the GeoSciML Contact feature that describes the instance in detail.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formal metadata record describing the provenance of 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lastRenderedPageBreak/>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 There should be an accompanying SLD file. available defining the symbol associated with each genericSymbolizer value.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 This is the only element with complex content, and must contain a GML geometry that is valid for the Geography Markup Language (GML) simple features profile (OGC 06-049r1.)</w:t>
            </w:r>
          </w:p>
        </w:tc>
      </w:tr>
    </w:tbl>
    <w:p w:rsidR="002A1B56" w:rsidRDefault="002A1B56" w:rsidP="002A5DE2">
      <w:bookmarkStart w:id="96" w:name="_Toc321148894"/>
    </w:p>
    <w:bookmarkEnd w:id="96"/>
    <w:p w:rsidR="00687E19" w:rsidRPr="00283E2D" w:rsidRDefault="00687E19" w:rsidP="002A5DE2">
      <w:r w:rsidRPr="00283E2D">
        <w:t xml:space="preserve">In GeoSciML terms, </w:t>
      </w:r>
      <w:r w:rsidR="00FE670D" w:rsidRPr="00283E2D">
        <w:t>GeoSciML-portrayal ContactView Features</w:t>
      </w:r>
      <w:r w:rsidRPr="00283E2D">
        <w:t xml:space="preserve"> will be an instance of a</w:t>
      </w:r>
      <w:r w:rsidR="00FE670D" w:rsidRPr="00283E2D">
        <w:t xml:space="preserve"> GeoSciML</w:t>
      </w:r>
      <w:r w:rsidRPr="00283E2D">
        <w:t xml:space="preserve"> MappedFeature with key property values from the associated ContactFeature summarized in text (data type xs:string) fields as well as</w:t>
      </w:r>
      <w:r w:rsidR="00C73FF1" w:rsidRPr="00283E2D">
        <w:t xml:space="preserve"> </w:t>
      </w:r>
      <w:r w:rsidRPr="00283E2D">
        <w:t>properties suffixed with '_uri'</w:t>
      </w:r>
      <w:r w:rsidR="00C73FF1" w:rsidRPr="00283E2D">
        <w:t xml:space="preserve"> </w:t>
      </w:r>
      <w:r w:rsidRPr="00283E2D">
        <w:t xml:space="preserve">containing </w:t>
      </w:r>
      <w:hyperlink w:anchor="URI" w:history="1">
        <w:r w:rsidRPr="00283E2D">
          <w:rPr>
            <w:rStyle w:val="Hyperlink"/>
          </w:rPr>
          <w:t>URIs</w:t>
        </w:r>
      </w:hyperlink>
      <w:r w:rsidRPr="00283E2D">
        <w:t xml:space="preserve"> referring to other resources (for example, controlled concepts in published vocabularies).</w:t>
      </w:r>
    </w:p>
    <w:p w:rsidR="00DC13FD" w:rsidRPr="002A5DE2" w:rsidRDefault="00DC13FD" w:rsidP="002A5DE2">
      <w:pPr>
        <w:pStyle w:val="Heading2"/>
      </w:pPr>
      <w:bookmarkStart w:id="97" w:name="_Toc320707871"/>
      <w:bookmarkStart w:id="98" w:name="_Toc320714707"/>
      <w:bookmarkStart w:id="99" w:name="_Toc321148895"/>
      <w:bookmarkStart w:id="100" w:name="_Toc364428327"/>
      <w:bookmarkEnd w:id="97"/>
      <w:bookmarkEnd w:id="98"/>
      <w:r w:rsidRPr="002A5DE2">
        <w:t>ShearDisplacementView Features</w:t>
      </w:r>
      <w:bookmarkEnd w:id="99"/>
      <w:bookmarkEnd w:id="100"/>
    </w:p>
    <w:p w:rsidR="007650E3" w:rsidRPr="00283E2D" w:rsidRDefault="00BF2625" w:rsidP="002A5DE2">
      <w:r w:rsidRPr="00283E2D">
        <w:rPr>
          <w:noProof/>
        </w:rPr>
        <mc:AlternateContent>
          <mc:Choice Requires="wpg">
            <w:drawing>
              <wp:anchor distT="0" distB="0" distL="114300" distR="114300" simplePos="0" relativeHeight="251676672" behindDoc="0" locked="0" layoutInCell="1" allowOverlap="1" wp14:anchorId="1DDC6F04" wp14:editId="2C9BBBA7">
                <wp:simplePos x="0" y="0"/>
                <wp:positionH relativeFrom="column">
                  <wp:posOffset>577215</wp:posOffset>
                </wp:positionH>
                <wp:positionV relativeFrom="paragraph">
                  <wp:posOffset>614680</wp:posOffset>
                </wp:positionV>
                <wp:extent cx="6035040" cy="2474595"/>
                <wp:effectExtent l="0" t="0" r="3810" b="1905"/>
                <wp:wrapTopAndBottom/>
                <wp:docPr id="76" name="Group 76"/>
                <wp:cNvGraphicFramePr/>
                <a:graphic xmlns:a="http://schemas.openxmlformats.org/drawingml/2006/main">
                  <a:graphicData uri="http://schemas.microsoft.com/office/word/2010/wordprocessingGroup">
                    <wpg:wgp>
                      <wpg:cNvGrpSpPr/>
                      <wpg:grpSpPr>
                        <a:xfrm>
                          <a:off x="0" y="0"/>
                          <a:ext cx="6035040" cy="2474595"/>
                          <a:chOff x="0" y="0"/>
                          <a:chExt cx="6035040" cy="2474595"/>
                        </a:xfrm>
                      </wpg:grpSpPr>
                      <pic:pic xmlns:pic="http://schemas.openxmlformats.org/drawingml/2006/picture">
                        <pic:nvPicPr>
                          <pic:cNvPr id="74" name="Picture 7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35040" cy="1953159"/>
                          </a:xfrm>
                          <a:prstGeom prst="rect">
                            <a:avLst/>
                          </a:prstGeom>
                        </pic:spPr>
                      </pic:pic>
                      <wps:wsp>
                        <wps:cNvPr id="75" name="Text Box 75"/>
                        <wps:cNvSpPr txBox="1"/>
                        <wps:spPr>
                          <a:xfrm>
                            <a:off x="0" y="2011680"/>
                            <a:ext cx="6035040" cy="462915"/>
                          </a:xfrm>
                          <a:prstGeom prst="rect">
                            <a:avLst/>
                          </a:prstGeom>
                          <a:solidFill>
                            <a:prstClr val="white"/>
                          </a:solidFill>
                          <a:ln>
                            <a:noFill/>
                          </a:ln>
                          <a:effectLst/>
                        </wps:spPr>
                        <wps:txbx>
                          <w:txbxContent>
                            <w:p w:rsidR="00340195" w:rsidRPr="0040253D" w:rsidRDefault="00340195" w:rsidP="002A5DE2">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4E4A42">
                                <w:t>The relationship between GeoSciML ShearDisplacementStructure Features and GeoSciML ShearDisplacementStructureView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034" style="position:absolute;margin-left:45.45pt;margin-top:48.4pt;width:475.2pt;height:194.85pt;z-index:251676672" coordsize="60350,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">
                <v:shape id="Picture 74" o:spid="_x0000_s1035" type="#_x0000_t75" style="position:absolute;width:60350;height:19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tPT7EAAAA2wAAAA8AAABkcnMvZG93bnJldi54bWxEj0uLwkAQhO8L/oehhb2tE0V8REcRZVkP&#10;uvhCr02mTYKZnpCZjfHfO4Kwx6KqvqKm88YUoqbK5ZYVdDsRCOLE6pxTBafj99cIhPPIGgvLpOBB&#10;Duaz1scUY23vvKf64FMRIOxiVJB5X8ZSuiQjg65jS+LgXW1l0AdZpVJXeA9wU8heFA2kwZzDQoYl&#10;LTNKboc/o2A3/lnX7jfnTXkxu9WQluf+9qHUZ7tZTEB4avx/+N1eawXDPry+hB8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tPT7EAAAA2wAAAA8AAAAAAAAAAAAAAAAA&#10;nwIAAGRycy9kb3ducmV2LnhtbFBLBQYAAAAABAAEAPcAAACQAwAAAAA=&#10;">
                  <v:imagedata r:id="rId35" o:title=""/>
                  <v:path arrowok="t"/>
                </v:shape>
                <v:shape id="Text Box 75" o:spid="_x0000_s1036" type="#_x0000_t202" style="position:absolute;top:20116;width:60350;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340195" w:rsidRPr="0040253D" w:rsidRDefault="00340195" w:rsidP="002A5DE2">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4E4A42">
                          <w:t>The relationship between GeoSciML ShearDisplacementStructure Features and GeoSciML ShearDisplacementStructureView Features</w:t>
                        </w:r>
                      </w:p>
                    </w:txbxContent>
                  </v:textbox>
                </v:shape>
                <w10:wrap type="topAndBottom"/>
              </v:group>
            </w:pict>
          </mc:Fallback>
        </mc:AlternateContent>
      </w:r>
      <w:r w:rsidR="00DC13FD" w:rsidRPr="00283E2D">
        <w:t xml:space="preserve">These </w:t>
      </w:r>
      <w:r w:rsidR="000A4CDD" w:rsidRPr="00283E2D">
        <w:t>features</w:t>
      </w:r>
      <w:r w:rsidR="000A4CDD">
        <w:t xml:space="preserve"> represent linear mapped features that are specified as</w:t>
      </w:r>
      <w:r w:rsidR="00DC13FD" w:rsidRPr="00283E2D">
        <w:t xml:space="preserve"> GeoSciML </w:t>
      </w:r>
      <w:hyperlink r:id="rId36" w:history="1">
        <w:r w:rsidR="00DC13FD" w:rsidRPr="00283E2D">
          <w:rPr>
            <w:rStyle w:val="Hyperlink"/>
          </w:rPr>
          <w:t xml:space="preserve">ShearDisplacementStructure </w:t>
        </w:r>
        <w:r w:rsidR="001C79F6" w:rsidRPr="00283E2D">
          <w:rPr>
            <w:rStyle w:val="Hyperlink"/>
          </w:rPr>
          <w:t>F</w:t>
        </w:r>
        <w:r w:rsidR="00DC13FD" w:rsidRPr="00283E2D">
          <w:rPr>
            <w:rStyle w:val="Hyperlink"/>
          </w:rPr>
          <w:t>eatures</w:t>
        </w:r>
      </w:hyperlink>
      <w:r w:rsidR="00BB7E7D" w:rsidRPr="00283E2D">
        <w:t xml:space="preserve"> (Figure 3)</w:t>
      </w:r>
      <w:r w:rsidR="00DC13FD" w:rsidRPr="00283E2D">
        <w:t xml:space="preserve">. </w:t>
      </w:r>
    </w:p>
    <w:p w:rsidR="001C79F6" w:rsidRPr="00283E2D" w:rsidRDefault="001C79F6" w:rsidP="002A5DE2">
      <w:r w:rsidRPr="00283E2D">
        <w:rPr>
          <w:b/>
        </w:rPr>
        <w:t>Table 2</w:t>
      </w:r>
      <w:r w:rsidRPr="00283E2D">
        <w:t xml:space="preserve"> </w:t>
      </w:r>
      <w:r w:rsidR="000A4CDD" w:rsidRPr="00283E2D">
        <w:t xml:space="preserve">describes each of the </w:t>
      </w:r>
      <w:hyperlink w:anchor="Element" w:history="1">
        <w:r w:rsidR="000A4CDD" w:rsidRPr="00283E2D">
          <w:rPr>
            <w:rStyle w:val="Hyperlink"/>
          </w:rPr>
          <w:t>elements</w:t>
        </w:r>
      </w:hyperlink>
      <w:r w:rsidR="000A4CDD" w:rsidRPr="00283E2D">
        <w:t xml:space="preserve"> </w:t>
      </w:r>
      <w:r w:rsidR="000A4CDD">
        <w:t>in the</w:t>
      </w:r>
      <w:r w:rsidR="000A4CDD" w:rsidRPr="00283E2D">
        <w:t xml:space="preserve"> </w:t>
      </w:r>
      <w:r w:rsidRPr="00283E2D">
        <w:rPr>
          <w:b/>
        </w:rPr>
        <w:t xml:space="preserve">ShearDisplacementStructure </w:t>
      </w:r>
      <w:r w:rsidR="000A4CDD">
        <w:t>feature schema</w:t>
      </w:r>
      <w:r w:rsidRPr="00283E2D">
        <w:t>; in this table:</w:t>
      </w:r>
    </w:p>
    <w:p w:rsidR="001C79F6" w:rsidRPr="00283E2D" w:rsidRDefault="001C79F6"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C79F6" w:rsidRPr="00283E2D" w:rsidRDefault="001C79F6" w:rsidP="002A5DE2">
      <w:pPr>
        <w:pStyle w:val="ListParagraph"/>
        <w:numPr>
          <w:ilvl w:val="0"/>
          <w:numId w:val="3"/>
        </w:numPr>
      </w:pPr>
      <w:r w:rsidRPr="00283E2D">
        <w:rPr>
          <w:b/>
        </w:rPr>
        <w:t>Implementation data type</w:t>
      </w:r>
      <w:r w:rsidRPr="00283E2D">
        <w:t xml:space="preserve"> indicates the specifications for a given element:</w:t>
      </w:r>
    </w:p>
    <w:p w:rsidR="001C79F6" w:rsidRPr="00283E2D" w:rsidRDefault="001C79F6"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EF3D36" w:rsidRPr="00283E2D" w:rsidRDefault="00EF3D36" w:rsidP="002A5DE2">
      <w:pPr>
        <w:pStyle w:val="ListParagraph"/>
        <w:numPr>
          <w:ilvl w:val="2"/>
          <w:numId w:val="3"/>
        </w:numPr>
      </w:pPr>
      <w:r w:rsidRPr="00283E2D">
        <w:t>URIs can be used to refer to other resources, such as controlled concepts in published vocabularies</w:t>
      </w:r>
    </w:p>
    <w:p w:rsidR="001C79F6" w:rsidRPr="00283E2D" w:rsidRDefault="001C79F6"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C79F6" w:rsidRPr="00283E2D" w:rsidRDefault="001C79F6" w:rsidP="002A5DE2">
      <w:pPr>
        <w:pStyle w:val="ListParagraph"/>
        <w:numPr>
          <w:ilvl w:val="1"/>
          <w:numId w:val="3"/>
        </w:numPr>
      </w:pPr>
      <w:r w:rsidRPr="00283E2D">
        <w:t>Decimal: This element will contain a numeric value</w:t>
      </w:r>
    </w:p>
    <w:p w:rsidR="001C79F6" w:rsidRPr="00283E2D" w:rsidRDefault="001C79F6" w:rsidP="002A5DE2">
      <w:pPr>
        <w:pStyle w:val="ListParagraph"/>
      </w:pPr>
      <w:r w:rsidRPr="00283E2D">
        <w:lastRenderedPageBreak/>
        <w:t xml:space="preserve">Note that these values are modified by the </w:t>
      </w:r>
      <w:r w:rsidRPr="00283E2D">
        <w:rPr>
          <w:b/>
        </w:rPr>
        <w:t xml:space="preserve">xs: </w:t>
      </w:r>
      <w:r w:rsidRPr="00283E2D">
        <w:t xml:space="preserve">prefix; </w:t>
      </w:r>
      <w:r w:rsidR="00B5420A" w:rsidRPr="00283E2D">
        <w:t>the xs:</w:t>
      </w:r>
      <w:r w:rsidRPr="00283E2D">
        <w:t xml:space="preserve"> prefix indicates conformity to the </w:t>
      </w:r>
      <w:hyperlink r:id="rId37" w:history="1">
        <w:r w:rsidRPr="00283E2D">
          <w:rPr>
            <w:rStyle w:val="Hyperlink"/>
          </w:rPr>
          <w:t>W3C XML Schema</w:t>
        </w:r>
      </w:hyperlink>
      <w:r w:rsidR="00C73FF1" w:rsidRPr="00283E2D">
        <w:t xml:space="preserve"> </w:t>
      </w:r>
    </w:p>
    <w:p w:rsidR="001C79F6" w:rsidRPr="00283E2D" w:rsidRDefault="001C79F6" w:rsidP="002A5DE2">
      <w:pPr>
        <w:pStyle w:val="ListParagraph"/>
        <w:numPr>
          <w:ilvl w:val="0"/>
          <w:numId w:val="3"/>
        </w:numPr>
      </w:pPr>
      <w:r w:rsidRPr="00283E2D">
        <w:rPr>
          <w:b/>
        </w:rPr>
        <w:t>Notes</w:t>
      </w:r>
      <w:r w:rsidRPr="00283E2D">
        <w:t xml:space="preserve"> contains a general description of a given element</w:t>
      </w:r>
    </w:p>
    <w:p w:rsidR="007E2DA0" w:rsidRPr="00283E2D" w:rsidRDefault="007E2DA0" w:rsidP="006C0140">
      <w:pPr>
        <w:pStyle w:val="Caption"/>
        <w:keepNext/>
        <w:spacing w:after="80"/>
      </w:pPr>
      <w:bookmarkStart w:id="101" w:name="_Ref321727337"/>
      <w:r w:rsidRPr="00283E2D">
        <w:t xml:space="preserve">Table </w:t>
      </w:r>
      <w:r w:rsidR="00F86C86">
        <w:fldChar w:fldCharType="begin"/>
      </w:r>
      <w:r w:rsidR="00F86C86">
        <w:instrText xml:space="preserve"> SEQ Table \* ARABIC </w:instrText>
      </w:r>
      <w:r w:rsidR="00F86C86">
        <w:fldChar w:fldCharType="separate"/>
      </w:r>
      <w:r w:rsidR="006C0140">
        <w:rPr>
          <w:noProof/>
        </w:rPr>
        <w:t>2</w:t>
      </w:r>
      <w:r w:rsidR="00F86C86">
        <w:rPr>
          <w:noProof/>
        </w:rPr>
        <w:fldChar w:fldCharType="end"/>
      </w:r>
      <w:bookmarkEnd w:id="101"/>
      <w:r w:rsidRPr="00283E2D">
        <w:t>: Elements in ShearDisplacementStructureView feature scheme</w:t>
      </w:r>
    </w:p>
    <w:tbl>
      <w:tblPr>
        <w:tblW w:w="10080" w:type="dxa"/>
        <w:tblInd w:w="60" w:type="dxa"/>
        <w:tblLayout w:type="fixed"/>
        <w:tblCellMar>
          <w:left w:w="60" w:type="dxa"/>
          <w:right w:w="60" w:type="dxa"/>
        </w:tblCellMar>
        <w:tblLook w:val="0000" w:firstRow="0" w:lastRow="0" w:firstColumn="0" w:lastColumn="0" w:noHBand="0" w:noVBand="0"/>
      </w:tblPr>
      <w:tblGrid>
        <w:gridCol w:w="2520"/>
        <w:gridCol w:w="1710"/>
        <w:gridCol w:w="5850"/>
      </w:tblGrid>
      <w:tr w:rsidR="001C79F6" w:rsidRPr="002A1B56" w:rsidTr="006D7BBB">
        <w:trPr>
          <w:cantSplit/>
          <w:trHeight w:val="215"/>
          <w:tblHeader/>
        </w:trPr>
        <w:tc>
          <w:tcPr>
            <w:tcW w:w="252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Type</w:t>
            </w:r>
          </w:p>
        </w:tc>
        <w:tc>
          <w:tcPr>
            <w:tcW w:w="585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Notes</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Display name for the the ShearDisplacementStructure. This may be a generic fault type (e.g. ‘thrust fault’, ‘strike-slip fault’) or a particular fault name (e.g. ‘Moine thrust’, ‘San Andreas Fault’).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description of the ShearDisplacementStructure, typically taken from an entry on a geological map legend.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Type of ShearDisplacementStructure (as defined in GeoSciML).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Summary of the type of movement (e.g. dip-slip, strike-slip) on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Description of the style of deformation (e.g. brittle,ductile etc) for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displacement</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summary of displacement across the ShearDisplacementStructure. </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ShearDisplacementStructure (where age is a sequence of events and may include process and environment information).</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 when data are reported using a feature view (as opposed to observation view).</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Quantitative values which define the radius of an uncertainty buffer around a mappedFeature (eg: a positionAccuracy of 100 m for a line feature defines a buffer polygon of total width 200 m centered on the line).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fault type (ShearDisplacementStructure).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movement type.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deformation style.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lastRenderedPageBreak/>
              <w:fldChar w:fldCharType="begin" w:fldLock="1"/>
            </w:r>
            <w:r w:rsidRPr="00283E2D">
              <w:instrText>MERGEFIELD Att.Name</w:instrText>
            </w:r>
            <w:r w:rsidRPr="00283E2D">
              <w:fldChar w:fldCharType="separate"/>
            </w:r>
            <w:r w:rsidRPr="00283E2D">
              <w:t>representativeAge_uri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lower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upper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the GeoSciML ShearDisplacementStructure feature that describes the instance in detail.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r w:rsidRPr="00283E2D">
              <w:t xml:space="preserve"> (GM_curve)</w:t>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2A1B56" w:rsidRDefault="002A1B56" w:rsidP="002A5DE2">
      <w:bookmarkStart w:id="102" w:name="_Toc320707873"/>
      <w:bookmarkStart w:id="103" w:name="_Toc320714709"/>
      <w:bookmarkStart w:id="104" w:name="_Toc321148896"/>
      <w:bookmarkEnd w:id="102"/>
      <w:bookmarkEnd w:id="103"/>
    </w:p>
    <w:bookmarkEnd w:id="104"/>
    <w:p w:rsidR="00F328F1" w:rsidRPr="00283E2D" w:rsidRDefault="00F328F1" w:rsidP="002A5DE2">
      <w:r w:rsidRPr="00283E2D">
        <w:t>In GeoSciML terms this will be an instance of a MappedFeature with key property values from the associated ShearDisplacementStructure feature summarized in text fields (data type xs:string)</w:t>
      </w:r>
      <w:r w:rsidR="00C73FF1" w:rsidRPr="00283E2D">
        <w:t xml:space="preserve"> </w:t>
      </w:r>
      <w:r w:rsidRPr="00283E2D">
        <w:t>as well as fields containing identifiers (URI) for fault type, deformation style, movement type, geologic age,</w:t>
      </w:r>
      <w:r w:rsidR="00C73FF1" w:rsidRPr="00283E2D">
        <w:t xml:space="preserve"> </w:t>
      </w:r>
      <w:r w:rsidRPr="00283E2D">
        <w:t>and a formally-encoded (ideally in GeoSciML) specification for interoperability. The latter are the properties suffixed with '_uri' and will contain URIs referring to other resources, for example controlled concepts in published vocabularies.</w:t>
      </w:r>
    </w:p>
    <w:p w:rsidR="003E7D66" w:rsidRPr="002A5DE2" w:rsidRDefault="003E7D66">
      <w:pPr>
        <w:pStyle w:val="Heading2"/>
      </w:pPr>
      <w:bookmarkStart w:id="105" w:name="_Toc321148897"/>
      <w:bookmarkStart w:id="106" w:name="_Toc364428328"/>
      <w:r w:rsidRPr="002A5DE2">
        <w:t>GeologicUnitView Features</w:t>
      </w:r>
      <w:bookmarkEnd w:id="105"/>
      <w:bookmarkEnd w:id="106"/>
    </w:p>
    <w:p w:rsidR="003E7D66" w:rsidRPr="00283E2D" w:rsidRDefault="002A1B56" w:rsidP="002A5DE2">
      <w:r w:rsidRPr="00283E2D">
        <w:rPr>
          <w:noProof/>
        </w:rPr>
        <mc:AlternateContent>
          <mc:Choice Requires="wpg">
            <w:drawing>
              <wp:anchor distT="0" distB="0" distL="114300" distR="114300" simplePos="0" relativeHeight="251694080" behindDoc="0" locked="0" layoutInCell="1" allowOverlap="1" wp14:anchorId="6D7ACF48" wp14:editId="1B6EE04A">
                <wp:simplePos x="0" y="0"/>
                <wp:positionH relativeFrom="column">
                  <wp:posOffset>154305</wp:posOffset>
                </wp:positionH>
                <wp:positionV relativeFrom="paragraph">
                  <wp:posOffset>840740</wp:posOffset>
                </wp:positionV>
                <wp:extent cx="5639435" cy="234696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639435" cy="2346960"/>
                          <a:chOff x="0" y="0"/>
                          <a:chExt cx="5639435" cy="2346960"/>
                        </a:xfrm>
                      </wpg:grpSpPr>
                      <pic:pic xmlns:pic="http://schemas.openxmlformats.org/drawingml/2006/picture">
                        <pic:nvPicPr>
                          <pic:cNvPr id="80" name="Picture 8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37475" cy="1828800"/>
                          </a:xfrm>
                          <a:prstGeom prst="rect">
                            <a:avLst/>
                          </a:prstGeom>
                        </pic:spPr>
                      </pic:pic>
                      <wps:wsp>
                        <wps:cNvPr id="4" name="Text Box 4"/>
                        <wps:cNvSpPr txBox="1"/>
                        <wps:spPr>
                          <a:xfrm>
                            <a:off x="0" y="1884045"/>
                            <a:ext cx="5639435" cy="462915"/>
                          </a:xfrm>
                          <a:prstGeom prst="rect">
                            <a:avLst/>
                          </a:prstGeom>
                          <a:solidFill>
                            <a:prstClr val="white"/>
                          </a:solidFill>
                          <a:ln>
                            <a:noFill/>
                          </a:ln>
                          <a:effectLst/>
                        </wps:spPr>
                        <wps:txbx>
                          <w:txbxContent>
                            <w:p w:rsidR="00340195" w:rsidRPr="00A24C9B" w:rsidRDefault="00340195" w:rsidP="002A5DE2">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8828D7">
                                <w:t>The relationship between GeoSciML GeologicUnit Features and GeoSciML GeologicUnitView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 o:spid="_x0000_s1037" style="position:absolute;margin-left:12.15pt;margin-top:66.2pt;width:444.05pt;height:184.8pt;z-index:251694080" coordsize="56394,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">
                <v:shape id="Picture 80" o:spid="_x0000_s1038" type="#_x0000_t75" style="position:absolute;width:5637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u1oHCAAAA2wAAAA8AAABkcnMvZG93bnJldi54bWxET8tqwkAU3Rf8h+EW3NVJiy2SOgliEaSC&#10;tDELl7eZmwdm7sTMmKR/31kIXR7Oe51OphUD9a6xrOB5EYEgLqxuuFKQn3ZPKxDOI2tsLZOCX3KQ&#10;JrOHNcbajvxNQ+YrEULYxaig9r6LpXRFTQbdwnbEgSttb9AH2FdS9ziGcNPKlyh6kwYbDg01drSt&#10;qbhkN6Og7Kafw+tB7z6Pyw+u+Gufl9ezUvPHafMOwtPk/8V3914rWIX14U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7taBwgAAANsAAAAPAAAAAAAAAAAAAAAAAJ8C&#10;AABkcnMvZG93bnJldi54bWxQSwUGAAAAAAQABAD3AAAAjgMAAAAA&#10;">
                  <v:imagedata r:id="rId39" o:title=""/>
                  <v:path arrowok="t"/>
                </v:shape>
                <v:shape id="Text Box 4" o:spid="_x0000_s1039" type="#_x0000_t202" style="position:absolute;top:18840;width:56394;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340195" w:rsidRPr="00A24C9B" w:rsidRDefault="00340195" w:rsidP="002A5DE2">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8828D7">
                          <w:t>The relationship between GeoSciML GeologicUnit Features and GeoSciML GeologicUnitView Features</w:t>
                        </w:r>
                      </w:p>
                    </w:txbxContent>
                  </v:textbox>
                </v:shape>
                <w10:wrap type="topAndBottom"/>
              </v:group>
            </w:pict>
          </mc:Fallback>
        </mc:AlternateContent>
      </w:r>
      <w:r w:rsidR="003E7D66" w:rsidRPr="00283E2D">
        <w:t xml:space="preserve">These </w:t>
      </w:r>
      <w:r w:rsidR="000A4CDD" w:rsidRPr="00283E2D">
        <w:t>features</w:t>
      </w:r>
      <w:r w:rsidR="000A4CDD">
        <w:t xml:space="preserve"> represent polygon mapped features that are specified as</w:t>
      </w:r>
      <w:r w:rsidR="000A4CDD" w:rsidRPr="00283E2D">
        <w:t xml:space="preserve"> </w:t>
      </w:r>
      <w:r w:rsidR="003E7D66" w:rsidRPr="00283E2D">
        <w:t xml:space="preserve">GeoSciML </w:t>
      </w:r>
      <w:hyperlink r:id="rId40" w:history="1">
        <w:r w:rsidR="003E7D66" w:rsidRPr="00283E2D">
          <w:rPr>
            <w:rStyle w:val="Hyperlink"/>
          </w:rPr>
          <w:t>GeologicUnit Features</w:t>
        </w:r>
      </w:hyperlink>
      <w:r w:rsidR="003E7D66" w:rsidRPr="00283E2D">
        <w:t xml:space="preserve"> (Figure 4), which are used to provide properties associated with a body of material in the earth.</w:t>
      </w:r>
    </w:p>
    <w:p w:rsidR="006343D3" w:rsidRPr="00283E2D" w:rsidRDefault="006343D3" w:rsidP="002A5DE2">
      <w:r w:rsidRPr="00283E2D">
        <w:rPr>
          <w:b/>
        </w:rPr>
        <w:lastRenderedPageBreak/>
        <w:t>Table 3</w:t>
      </w:r>
      <w:r w:rsidRPr="00283E2D">
        <w:t xml:space="preserve"> describes each of the </w:t>
      </w:r>
      <w:hyperlink w:anchor="Element" w:history="1">
        <w:r w:rsidRPr="00283E2D">
          <w:rPr>
            <w:rStyle w:val="Hyperlink"/>
          </w:rPr>
          <w:t>elements</w:t>
        </w:r>
      </w:hyperlink>
      <w:r w:rsidRPr="00283E2D">
        <w:t xml:space="preserve"> that describe </w:t>
      </w:r>
      <w:r w:rsidRPr="00283E2D">
        <w:rPr>
          <w:b/>
        </w:rPr>
        <w:t>ShearDisplacementStructure Features</w:t>
      </w:r>
      <w:r w:rsidRPr="00283E2D">
        <w:t>; in this table:</w:t>
      </w:r>
      <w:r w:rsidR="00C92BD1" w:rsidRPr="00283E2D">
        <w:rPr>
          <w:noProof/>
        </w:rPr>
        <w:t xml:space="preserve"> </w:t>
      </w:r>
    </w:p>
    <w:p w:rsidR="006343D3" w:rsidRPr="00283E2D" w:rsidRDefault="006343D3"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6343D3" w:rsidRPr="00283E2D" w:rsidRDefault="006343D3" w:rsidP="002A5DE2">
      <w:pPr>
        <w:pStyle w:val="ListParagraph"/>
        <w:numPr>
          <w:ilvl w:val="0"/>
          <w:numId w:val="3"/>
        </w:numPr>
      </w:pPr>
      <w:r w:rsidRPr="00283E2D">
        <w:rPr>
          <w:b/>
        </w:rPr>
        <w:t>Implementation data type</w:t>
      </w:r>
      <w:r w:rsidRPr="00283E2D">
        <w:t xml:space="preserve"> indicates the specifications for a given element:</w:t>
      </w:r>
    </w:p>
    <w:p w:rsidR="006343D3" w:rsidRPr="00283E2D" w:rsidRDefault="006343D3"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6343D3" w:rsidRPr="00283E2D" w:rsidRDefault="006343D3" w:rsidP="002A5DE2">
      <w:pPr>
        <w:pStyle w:val="ListParagraph"/>
        <w:numPr>
          <w:ilvl w:val="2"/>
          <w:numId w:val="3"/>
        </w:numPr>
      </w:pPr>
      <w:r w:rsidRPr="00283E2D">
        <w:t>URIs can be used to refer to other resources, such as controlled concepts in published vocabularies</w:t>
      </w:r>
    </w:p>
    <w:p w:rsidR="006343D3" w:rsidRPr="00283E2D" w:rsidRDefault="006343D3"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6343D3" w:rsidRPr="00283E2D" w:rsidRDefault="006343D3" w:rsidP="002A5DE2">
      <w:pPr>
        <w:pStyle w:val="ListParagraph"/>
        <w:numPr>
          <w:ilvl w:val="1"/>
          <w:numId w:val="3"/>
        </w:numPr>
      </w:pPr>
      <w:r w:rsidRPr="00283E2D">
        <w:t>Decimal: This element will contain a numeric value</w:t>
      </w:r>
    </w:p>
    <w:p w:rsidR="006343D3" w:rsidRPr="00283E2D" w:rsidRDefault="006343D3" w:rsidP="002A5DE2">
      <w:pPr>
        <w:pStyle w:val="ListParagraph"/>
      </w:pPr>
      <w:r w:rsidRPr="00283E2D">
        <w:t xml:space="preserve">Note that these values are modified by the </w:t>
      </w:r>
      <w:r w:rsidRPr="00283E2D">
        <w:rPr>
          <w:b/>
        </w:rPr>
        <w:t xml:space="preserve">xs: </w:t>
      </w:r>
      <w:r w:rsidRPr="00283E2D">
        <w:t xml:space="preserve">prefix; the xs: prefix indicates conformity to the </w:t>
      </w:r>
      <w:hyperlink r:id="rId41" w:history="1">
        <w:r w:rsidRPr="00283E2D">
          <w:rPr>
            <w:rStyle w:val="Hyperlink"/>
          </w:rPr>
          <w:t>W3C XML Schema</w:t>
        </w:r>
      </w:hyperlink>
      <w:r w:rsidR="00C73FF1" w:rsidRPr="00283E2D">
        <w:t xml:space="preserve"> </w:t>
      </w:r>
    </w:p>
    <w:p w:rsidR="006343D3" w:rsidRPr="00283E2D" w:rsidRDefault="006343D3" w:rsidP="002A5DE2">
      <w:pPr>
        <w:pStyle w:val="ListParagraph"/>
        <w:numPr>
          <w:ilvl w:val="0"/>
          <w:numId w:val="3"/>
        </w:numPr>
      </w:pPr>
      <w:r w:rsidRPr="00283E2D">
        <w:rPr>
          <w:b/>
        </w:rPr>
        <w:t>Notes</w:t>
      </w:r>
      <w:r w:rsidRPr="00283E2D">
        <w:t xml:space="preserve"> contains a general description of a given element</w:t>
      </w:r>
    </w:p>
    <w:p w:rsidR="006343D3" w:rsidRPr="00283E2D" w:rsidRDefault="006343D3" w:rsidP="002A5DE2">
      <w:pPr>
        <w:pStyle w:val="Caption"/>
      </w:pPr>
      <w:bookmarkStart w:id="107" w:name="_Ref321727345"/>
      <w:r w:rsidRPr="00283E2D">
        <w:t xml:space="preserve">Table </w:t>
      </w:r>
      <w:r w:rsidR="00F86C86">
        <w:fldChar w:fldCharType="begin"/>
      </w:r>
      <w:r w:rsidR="00F86C86">
        <w:instrText xml:space="preserve"> SEQ Table \* ARABIC </w:instrText>
      </w:r>
      <w:r w:rsidR="00F86C86">
        <w:fldChar w:fldCharType="separate"/>
      </w:r>
      <w:r w:rsidR="006C0140">
        <w:rPr>
          <w:noProof/>
        </w:rPr>
        <w:t>3</w:t>
      </w:r>
      <w:r w:rsidR="00F86C86">
        <w:rPr>
          <w:noProof/>
        </w:rPr>
        <w:fldChar w:fldCharType="end"/>
      </w:r>
      <w:bookmarkEnd w:id="107"/>
      <w:r w:rsidRPr="00283E2D">
        <w:t>: Elements in GeologicUnitView feature class</w:t>
      </w:r>
    </w:p>
    <w:tbl>
      <w:tblPr>
        <w:tblW w:w="10260" w:type="dxa"/>
        <w:tblInd w:w="60" w:type="dxa"/>
        <w:tblLayout w:type="fixed"/>
        <w:tblCellMar>
          <w:left w:w="60" w:type="dxa"/>
          <w:right w:w="60" w:type="dxa"/>
        </w:tblCellMar>
        <w:tblLook w:val="0000" w:firstRow="0" w:lastRow="0" w:firstColumn="0" w:lastColumn="0" w:noHBand="0" w:noVBand="0"/>
      </w:tblPr>
      <w:tblGrid>
        <w:gridCol w:w="2610"/>
        <w:gridCol w:w="1530"/>
        <w:gridCol w:w="6120"/>
      </w:tblGrid>
      <w:tr w:rsidR="006343D3" w:rsidRPr="00283E2D" w:rsidTr="006D7BBB">
        <w:trPr>
          <w:cantSplit/>
          <w:trHeight w:val="215"/>
          <w:tblHeader/>
        </w:trPr>
        <w:tc>
          <w:tcPr>
            <w:tcW w:w="261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Name</w:t>
            </w:r>
          </w:p>
        </w:tc>
        <w:tc>
          <w:tcPr>
            <w:tcW w:w="153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Type</w:t>
            </w:r>
          </w:p>
        </w:tc>
        <w:tc>
          <w:tcPr>
            <w:tcW w:w="612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Notes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Display name for the GeologicUnit; this</w:t>
            </w:r>
            <w:r w:rsidR="003640C1">
              <w:t xml:space="preserve"> </w:t>
            </w:r>
            <w:r w:rsidRPr="00283E2D">
              <w:t>may be</w:t>
            </w:r>
            <w:r w:rsidR="00C73FF1" w:rsidRPr="00283E2D">
              <w:t xml:space="preserve"> </w:t>
            </w:r>
            <w:r w:rsidRPr="00283E2D">
              <w:t>populated by a geologic unit name, or more likely, an abbreviation used to label outcrops of the unit in a map display.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description of the GeologicUnit, typically taken from an entry on a geological map legend.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geologicUnitType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Type of GeologicUnit (as defined in GeoSciML).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rank</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t>Stratigraphic r</w:t>
            </w:r>
            <w:r w:rsidRPr="00283E2D">
              <w:fldChar w:fldCharType="begin" w:fldLock="1"/>
            </w:r>
            <w:r w:rsidRPr="00283E2D">
              <w:instrText>MERGEFIELD Att.Notes</w:instrText>
            </w:r>
            <w:r w:rsidRPr="00283E2D">
              <w:fldChar w:fldCharType="end"/>
            </w:r>
            <w:r w:rsidRPr="00283E2D">
              <w:t>ank of GeologicUnit (as defined in GeoSciML). Examples include formation, member, group, or supergroup.</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lithology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GeologicUnit's lithology.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GeologicUnit (where age is a sequence of events and may include process and environment information).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Metadata snippet indicating how the properties of the feature were determined. ObservationMethod is a convenience property that provides a quick and dirty approach to observation metadata. Example values might include ‘field observation by author’, ‘compilation from published maps’, ‘air photo interpretation’.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lastRenderedPageBreak/>
              <w:fldChar w:fldCharType="begin" w:fldLock="1"/>
            </w:r>
            <w:r w:rsidRPr="00283E2D">
              <w:instrText>MERGEFIELD Att.Name</w:instrText>
            </w:r>
            <w:r w:rsidRPr="00283E2D">
              <w:fldChar w:fldCharType="separate"/>
            </w:r>
            <w:r w:rsidRPr="00283E2D">
              <w:t>geologicUnitType_uri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GeologicUnit types. Mandatory property - if no value is provided then a URI referring to a controlled concept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representativeLithology_uri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characteristic or representative lithology of the unit. This may be a concept that defines the super-type of all lithology values present within a GeologicUnit or a concept defining the lithology of the dominant CompositionPart (as defined in GeoSciML) of the unit. Typically this identifier might be used as the symbol key for a lithologic map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all or part of the feature's history. Typically, this identifier might be used as a symbol key for a geologic-age-based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younger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older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for a complete description of the geologic unit cropping out within the extent of the feature’s geometry. Preferred representation is a GeoSciML GeologicUnit feature instance. Mandatory property - if no value is provided then a nil reason URI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t>xs:AnyURI</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Att.Type</w:instrText>
            </w:r>
            <w:r w:rsidRPr="00283E2D">
              <w:fldChar w:fldCharType="separate"/>
            </w:r>
            <w:r w:rsidRPr="00283E2D">
              <w:rPr>
                <w:rFonts w:eastAsia="Times New Roman" w:cs="Times New Roman"/>
              </w:rPr>
              <w:t>GM_Object</w:t>
            </w:r>
            <w:r w:rsidRPr="00283E2D">
              <w:fldChar w:fldCharType="end"/>
            </w:r>
            <w:r w:rsidRPr="00283E2D">
              <w:t>, (GM_polygon)</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6343D3" w:rsidRPr="00283E2D" w:rsidRDefault="006343D3" w:rsidP="002A5DE2"/>
    <w:p w:rsidR="003E7D66" w:rsidRPr="00283E2D" w:rsidRDefault="003E7D66" w:rsidP="002A5DE2">
      <w:r w:rsidRPr="00283E2D">
        <w:t xml:space="preserve">In GeoSciML terms GeologicUnitView features are instances of MappedFeature with key property values from the associated GeologicUnit feature summarized in text fields (data type xs:string) for human data consumers, with standard identifiers for geologic unit type, representative lithology, and geologic age. The specification_uri identifies a description resource specific to the geologic unit cropping out in the extent of the polygon (or other) geometry of the feature. The specification_uri should dereference to yield a formally-encoded representation of the geologic unit, ideally in GeoSciML for interoperability. Properties populated by identifiers are suffixed with '_uri' and contain </w:t>
      </w:r>
      <w:hyperlink w:anchor="URI" w:history="1">
        <w:r w:rsidRPr="00283E2D">
          <w:rPr>
            <w:rStyle w:val="Hyperlink"/>
          </w:rPr>
          <w:t>URIs</w:t>
        </w:r>
      </w:hyperlink>
      <w:r w:rsidRPr="00283E2D">
        <w:t xml:space="preserve"> referring to other resources, for example controlled concepts in published vocabularies.</w:t>
      </w:r>
    </w:p>
    <w:p w:rsidR="007650E3" w:rsidRPr="002A5DE2" w:rsidRDefault="007650E3" w:rsidP="002A5DE2">
      <w:pPr>
        <w:pStyle w:val="Heading1"/>
      </w:pPr>
      <w:bookmarkStart w:id="108" w:name="_Toc321763216"/>
      <w:bookmarkStart w:id="109" w:name="_Toc321763452"/>
      <w:bookmarkStart w:id="110" w:name="_Toc321763217"/>
      <w:bookmarkStart w:id="111" w:name="_Toc321763453"/>
      <w:bookmarkStart w:id="112" w:name="_Toc321763218"/>
      <w:bookmarkStart w:id="113" w:name="_Toc321763454"/>
      <w:bookmarkStart w:id="114" w:name="_Toc321763219"/>
      <w:bookmarkStart w:id="115" w:name="_Toc321763455"/>
      <w:bookmarkStart w:id="116" w:name="_Deployment_Cookbook"/>
      <w:bookmarkStart w:id="117" w:name="_Toc321148900"/>
      <w:bookmarkStart w:id="118" w:name="_Ref321729584"/>
      <w:bookmarkStart w:id="119" w:name="_Ref321729593"/>
      <w:bookmarkStart w:id="120" w:name="_Toc364428329"/>
      <w:bookmarkEnd w:id="108"/>
      <w:bookmarkEnd w:id="109"/>
      <w:bookmarkEnd w:id="110"/>
      <w:bookmarkEnd w:id="111"/>
      <w:bookmarkEnd w:id="112"/>
      <w:bookmarkEnd w:id="113"/>
      <w:bookmarkEnd w:id="114"/>
      <w:bookmarkEnd w:id="115"/>
      <w:bookmarkEnd w:id="116"/>
      <w:r w:rsidRPr="002A5DE2">
        <w:lastRenderedPageBreak/>
        <w:t>Deployment Cookbook</w:t>
      </w:r>
      <w:bookmarkEnd w:id="117"/>
      <w:bookmarkEnd w:id="118"/>
      <w:bookmarkEnd w:id="119"/>
      <w:bookmarkEnd w:id="120"/>
    </w:p>
    <w:p w:rsidR="00A51E9D" w:rsidRPr="00283E2D" w:rsidRDefault="007650E3" w:rsidP="002A5DE2">
      <w:r w:rsidRPr="00283E2D">
        <w:t xml:space="preserve">Once geologic map data is automated into a structured digital form, publication of the data for access as an </w:t>
      </w:r>
      <w:r w:rsidR="00A51E9D" w:rsidRPr="00283E2D">
        <w:t xml:space="preserve">Open Geospatial Consortium (OGC) </w:t>
      </w:r>
      <w:hyperlink w:anchor="WMS" w:history="1">
        <w:r w:rsidR="00A51E9D" w:rsidRPr="00283E2D">
          <w:rPr>
            <w:rStyle w:val="Hyperlink"/>
          </w:rPr>
          <w:t>web map service (WMS)</w:t>
        </w:r>
      </w:hyperlink>
      <w:r w:rsidR="00A51E9D" w:rsidRPr="00283E2D">
        <w:t xml:space="preserve"> or </w:t>
      </w:r>
      <w:hyperlink w:anchor="WFS" w:history="1">
        <w:r w:rsidR="00A51E9D" w:rsidRPr="00283E2D">
          <w:rPr>
            <w:rStyle w:val="Hyperlink"/>
          </w:rPr>
          <w:t>web feature service</w:t>
        </w:r>
        <w:r w:rsidRPr="00283E2D">
          <w:rPr>
            <w:rStyle w:val="Hyperlink"/>
          </w:rPr>
          <w:t xml:space="preserve"> </w:t>
        </w:r>
        <w:r w:rsidR="00A51E9D" w:rsidRPr="00283E2D">
          <w:rPr>
            <w:rStyle w:val="Hyperlink"/>
          </w:rPr>
          <w:t>(WFS)</w:t>
        </w:r>
      </w:hyperlink>
      <w:r w:rsidR="00A51E9D" w:rsidRPr="00283E2D">
        <w:t xml:space="preserve"> </w:t>
      </w:r>
      <w:r w:rsidRPr="00283E2D">
        <w:t xml:space="preserve">is a </w:t>
      </w:r>
      <w:r w:rsidR="00A51E9D" w:rsidRPr="00283E2D">
        <w:t>three-step process:</w:t>
      </w:r>
    </w:p>
    <w:p w:rsidR="00A51E9D" w:rsidRPr="00283E2D" w:rsidRDefault="00A51E9D" w:rsidP="002A5DE2">
      <w:pPr>
        <w:pStyle w:val="ListParagraph"/>
        <w:numPr>
          <w:ilvl w:val="0"/>
          <w:numId w:val="4"/>
        </w:numPr>
      </w:pPr>
      <w:r w:rsidRPr="00283E2D">
        <w:t>Extract the</w:t>
      </w:r>
      <w:r w:rsidR="007650E3" w:rsidRPr="00283E2D">
        <w:t xml:space="preserve"> data fr</w:t>
      </w:r>
      <w:r w:rsidRPr="00283E2D">
        <w:t>om its source data set</w:t>
      </w:r>
    </w:p>
    <w:p w:rsidR="00CF745F" w:rsidRPr="00283E2D" w:rsidRDefault="00A51E9D" w:rsidP="002A5DE2">
      <w:pPr>
        <w:pStyle w:val="ListParagraph"/>
        <w:numPr>
          <w:ilvl w:val="0"/>
          <w:numId w:val="4"/>
        </w:numPr>
      </w:pPr>
      <w:r w:rsidRPr="00283E2D">
        <w:t>Transform the</w:t>
      </w:r>
      <w:r w:rsidR="007650E3" w:rsidRPr="00283E2D">
        <w:t xml:space="preserve"> </w:t>
      </w:r>
      <w:r w:rsidRPr="00283E2D">
        <w:t>data</w:t>
      </w:r>
      <w:r w:rsidR="007650E3" w:rsidRPr="00283E2D">
        <w:t xml:space="preserve"> t</w:t>
      </w:r>
      <w:r w:rsidR="008A0980" w:rsidRPr="00283E2D">
        <w:t xml:space="preserve">o an </w:t>
      </w:r>
      <w:hyperlink w:anchor="Interchange_Format" w:history="1">
        <w:r w:rsidR="008A0980" w:rsidRPr="00283E2D">
          <w:rPr>
            <w:rStyle w:val="Hyperlink"/>
          </w:rPr>
          <w:t>interchange format</w:t>
        </w:r>
      </w:hyperlink>
    </w:p>
    <w:p w:rsidR="00A51E9D" w:rsidRPr="00283E2D" w:rsidRDefault="00CF745F" w:rsidP="002A5DE2">
      <w:pPr>
        <w:pStyle w:val="ListParagraph"/>
        <w:numPr>
          <w:ilvl w:val="1"/>
          <w:numId w:val="4"/>
        </w:numPr>
      </w:pPr>
      <w:r w:rsidRPr="00283E2D">
        <w:t xml:space="preserve">In </w:t>
      </w:r>
      <w:r w:rsidR="006E18B6" w:rsidRPr="00283E2D">
        <w:t>the context of this cookbook</w:t>
      </w:r>
      <w:r w:rsidRPr="00283E2D">
        <w:t>, th</w:t>
      </w:r>
      <w:r w:rsidR="007650E3" w:rsidRPr="00283E2D">
        <w:t xml:space="preserve">e GeoSciML-portrayal </w:t>
      </w:r>
      <w:hyperlink w:anchor="Schema" w:history="1">
        <w:r w:rsidR="007650E3" w:rsidRPr="00283E2D">
          <w:rPr>
            <w:rStyle w:val="Hyperlink"/>
          </w:rPr>
          <w:t>schema</w:t>
        </w:r>
      </w:hyperlink>
      <w:r w:rsidRPr="00283E2D">
        <w:t xml:space="preserve"> constitutes the appropriate interchange format</w:t>
      </w:r>
    </w:p>
    <w:p w:rsidR="00A51E9D" w:rsidRPr="00283E2D" w:rsidRDefault="00A51E9D" w:rsidP="002A5DE2">
      <w:pPr>
        <w:pStyle w:val="ListParagraph"/>
        <w:numPr>
          <w:ilvl w:val="0"/>
          <w:numId w:val="4"/>
        </w:numPr>
      </w:pPr>
      <w:r w:rsidRPr="00283E2D">
        <w:t xml:space="preserve">Load </w:t>
      </w:r>
      <w:r w:rsidR="007650E3" w:rsidRPr="00283E2D">
        <w:t>the transformed data into whatever sort of data store is most convenient for the server implem</w:t>
      </w:r>
      <w:r w:rsidRPr="00283E2D">
        <w:t>entation of the OGC WMS and WFS</w:t>
      </w:r>
    </w:p>
    <w:p w:rsidR="00A51E9D" w:rsidRPr="00283E2D" w:rsidRDefault="007650E3" w:rsidP="002A5DE2">
      <w:r w:rsidRPr="00283E2D">
        <w:t>This process is commonly called ‘ETL’.</w:t>
      </w:r>
    </w:p>
    <w:p w:rsidR="007650E3" w:rsidRPr="00283E2D" w:rsidRDefault="007650E3" w:rsidP="002A5DE2">
      <w:r w:rsidRPr="00283E2D">
        <w:t xml:space="preserve">There </w:t>
      </w:r>
      <w:r w:rsidR="00A51E9D" w:rsidRPr="00283E2D">
        <w:t>exists</w:t>
      </w:r>
      <w:r w:rsidRPr="00283E2D">
        <w:t xml:space="preserve"> a broad spectrum of approaches to th</w:t>
      </w:r>
      <w:r w:rsidR="00A51E9D" w:rsidRPr="00283E2D">
        <w:t>e</w:t>
      </w:r>
      <w:r w:rsidRPr="00283E2D">
        <w:t xml:space="preserve"> ETL process. We focus in this tutorial on what we deem to be a common situation in which the source data is in a </w:t>
      </w:r>
      <w:hyperlink w:anchor="Database" w:history="1">
        <w:r w:rsidRPr="00283E2D">
          <w:rPr>
            <w:rStyle w:val="Hyperlink"/>
          </w:rPr>
          <w:t>database</w:t>
        </w:r>
      </w:hyperlink>
      <w:r w:rsidRPr="00283E2D">
        <w:t xml:space="preserve"> feature class (possibly in an ESRI geodatabase, shape file, or PostGIS table) with one </w:t>
      </w:r>
      <w:hyperlink w:anchor="Database_Record" w:history="1">
        <w:r w:rsidRPr="00283E2D">
          <w:rPr>
            <w:rStyle w:val="Hyperlink"/>
          </w:rPr>
          <w:t>record</w:t>
        </w:r>
      </w:hyperlink>
      <w:r w:rsidRPr="00283E2D">
        <w:t xml:space="preserve"> for each geometric </w:t>
      </w:r>
      <w:hyperlink w:anchor="Feature" w:history="1">
        <w:r w:rsidRPr="00283E2D">
          <w:rPr>
            <w:rStyle w:val="Hyperlink"/>
          </w:rPr>
          <w:t>feature</w:t>
        </w:r>
      </w:hyperlink>
      <w:r w:rsidRPr="00283E2D">
        <w:t xml:space="preserve"> (line or polygon), each feature has either a link to a description </w:t>
      </w:r>
      <w:r w:rsidR="000A4CDD">
        <w:t xml:space="preserve">table that contains the required elements for the interchange format, </w:t>
      </w:r>
      <w:r w:rsidRPr="00283E2D">
        <w:t xml:space="preserve">or includes </w:t>
      </w:r>
      <w:hyperlink w:anchor="Database_Field" w:history="1">
        <w:r w:rsidRPr="00283E2D">
          <w:rPr>
            <w:rStyle w:val="Hyperlink"/>
          </w:rPr>
          <w:t>fields</w:t>
        </w:r>
      </w:hyperlink>
      <w:r w:rsidRPr="00283E2D">
        <w:t xml:space="preserve"> specifying </w:t>
      </w:r>
      <w:r w:rsidR="000A4CDD">
        <w:t>required content in each record</w:t>
      </w:r>
      <w:r w:rsidRPr="00283E2D">
        <w:t>. Source information for the map data and</w:t>
      </w:r>
      <w:r w:rsidR="000A4CDD">
        <w:t xml:space="preserve"> geologci</w:t>
      </w:r>
      <w:r w:rsidRPr="00283E2D">
        <w:t xml:space="preserve"> unit descriptions is also required.</w:t>
      </w:r>
    </w:p>
    <w:p w:rsidR="007650E3" w:rsidRPr="00283E2D" w:rsidRDefault="007650E3" w:rsidP="002A5DE2">
      <w:r w:rsidRPr="00283E2D">
        <w:t xml:space="preserve">The most difficult part of the ETL process is typically determining what representative lithology, age, younger age and older age categories from a standard vocabulary to assign to each </w:t>
      </w:r>
      <w:r w:rsidR="000A4CDD">
        <w:t xml:space="preserve">geologic </w:t>
      </w:r>
      <w:r w:rsidRPr="00283E2D">
        <w:t>unit. OneGeology conformance proscribes that these vocabularies should be the CGI SimpleLithology vocabulary for lithology and the International Stratigraphic Commission Geologic Time Scale 2009 for age</w:t>
      </w:r>
      <w:r w:rsidR="000A4CDD">
        <w:t xml:space="preserve"> (see vocabulary links at </w:t>
      </w:r>
      <w:r w:rsidR="00DE0ECB" w:rsidRPr="00DE0ECB">
        <w:t>http://resource.geosciml.org/</w:t>
      </w:r>
      <w:r w:rsidR="00DE0ECB">
        <w:t>)</w:t>
      </w:r>
      <w:r w:rsidRPr="00283E2D">
        <w:t>.</w:t>
      </w:r>
    </w:p>
    <w:p w:rsidR="007820B9" w:rsidRPr="002A5DE2" w:rsidRDefault="007820B9" w:rsidP="002A5DE2">
      <w:pPr>
        <w:pStyle w:val="Heading2"/>
      </w:pPr>
      <w:bookmarkStart w:id="121" w:name="_Toc321148901"/>
      <w:bookmarkStart w:id="122" w:name="_Toc364428330"/>
      <w:r w:rsidRPr="002A5DE2">
        <w:t>Mapping from source data</w:t>
      </w:r>
      <w:bookmarkEnd w:id="121"/>
      <w:bookmarkEnd w:id="122"/>
    </w:p>
    <w:p w:rsidR="007820B9" w:rsidRPr="00283E2D" w:rsidRDefault="006E18B6" w:rsidP="002A5DE2">
      <w:r w:rsidRPr="00283E2D">
        <w:t>The following outline describes the basic ETL workflow:</w:t>
      </w:r>
    </w:p>
    <w:p w:rsidR="007820B9" w:rsidRPr="00283E2D" w:rsidRDefault="007820B9" w:rsidP="002A5DE2">
      <w:pPr>
        <w:pStyle w:val="ListParagraph"/>
        <w:numPr>
          <w:ilvl w:val="0"/>
          <w:numId w:val="5"/>
        </w:numPr>
      </w:pPr>
      <w:r w:rsidRPr="00283E2D">
        <w:t xml:space="preserve">Determine which </w:t>
      </w:r>
      <w:hyperlink w:anchor="Database_Field" w:history="1">
        <w:r w:rsidRPr="00283E2D">
          <w:rPr>
            <w:rStyle w:val="Hyperlink"/>
          </w:rPr>
          <w:t>fields</w:t>
        </w:r>
      </w:hyperlink>
      <w:r w:rsidRPr="00283E2D">
        <w:t xml:space="preserve"> in the source data contain the information that is to be delivered in the </w:t>
      </w:r>
      <w:hyperlink w:anchor="Interchange_Format" w:history="1">
        <w:r w:rsidRPr="00283E2D">
          <w:rPr>
            <w:rStyle w:val="Hyperlink"/>
          </w:rPr>
          <w:t>interchange format</w:t>
        </w:r>
      </w:hyperlink>
      <w:r w:rsidRPr="00283E2D">
        <w:t xml:space="preserve"> fields. Multiple source fields may be combined into single interchange fields, and a single source field may impact values in multiple interchange fields.</w:t>
      </w:r>
    </w:p>
    <w:p w:rsidR="007820B9" w:rsidRPr="00283E2D" w:rsidRDefault="007820B9" w:rsidP="002A5DE2">
      <w:pPr>
        <w:pStyle w:val="ListParagraph"/>
        <w:numPr>
          <w:ilvl w:val="0"/>
          <w:numId w:val="5"/>
        </w:numPr>
      </w:pPr>
      <w:r w:rsidRPr="00283E2D">
        <w:t>Determine what steps are necessary to get the content into the interchange format. This may involve some calculation, such as concatenating text from</w:t>
      </w:r>
      <w:r w:rsidR="0062375F" w:rsidRPr="00283E2D">
        <w:t xml:space="preserve"> multiple fields to populate</w:t>
      </w:r>
      <w:r w:rsidRPr="00283E2D">
        <w:t xml:space="preserve"> </w:t>
      </w:r>
      <w:r w:rsidR="0062375F" w:rsidRPr="00283E2D">
        <w:t>requisite</w:t>
      </w:r>
      <w:r w:rsidRPr="00283E2D">
        <w:t xml:space="preserve"> fields in </w:t>
      </w:r>
      <w:r w:rsidR="00995C3A" w:rsidRPr="00283E2D">
        <w:t>the interchange format</w:t>
      </w:r>
      <w:r w:rsidRPr="00283E2D">
        <w:t xml:space="preserve">. Use of the standard vocabularies for </w:t>
      </w:r>
      <w:hyperlink w:anchor="Interoperability" w:history="1">
        <w:r w:rsidRPr="00283E2D">
          <w:rPr>
            <w:rStyle w:val="Hyperlink"/>
          </w:rPr>
          <w:t>interoperability</w:t>
        </w:r>
      </w:hyperlink>
      <w:r w:rsidRPr="00283E2D">
        <w:t xml:space="preserve"> will likely require mapping vocabulary terms in the source data to identifiers for concepts in the controlled vocabularies </w:t>
      </w:r>
      <w:r w:rsidR="00240605" w:rsidRPr="00283E2D">
        <w:t xml:space="preserve">for the fields that require </w:t>
      </w:r>
      <w:hyperlink w:anchor="URI" w:history="1">
        <w:r w:rsidR="00240605" w:rsidRPr="00283E2D">
          <w:rPr>
            <w:rStyle w:val="Hyperlink"/>
          </w:rPr>
          <w:t>URI</w:t>
        </w:r>
        <w:r w:rsidRPr="00283E2D">
          <w:rPr>
            <w:rStyle w:val="Hyperlink"/>
          </w:rPr>
          <w:t>s</w:t>
        </w:r>
      </w:hyperlink>
      <w:r w:rsidRPr="00283E2D">
        <w:t xml:space="preserve"> (see next section). </w:t>
      </w:r>
    </w:p>
    <w:p w:rsidR="007820B9" w:rsidRPr="00283E2D" w:rsidRDefault="007820B9" w:rsidP="002A5DE2">
      <w:pPr>
        <w:pStyle w:val="ListParagraph"/>
        <w:numPr>
          <w:ilvl w:val="0"/>
          <w:numId w:val="5"/>
        </w:numPr>
      </w:pPr>
      <w:r w:rsidRPr="00283E2D">
        <w:t xml:space="preserve">Set up a query to generate a table with </w:t>
      </w:r>
      <w:r w:rsidRPr="00283E2D">
        <w:rPr>
          <w:b/>
        </w:rPr>
        <w:t>field names exactly matchi</w:t>
      </w:r>
      <w:r w:rsidR="00240605" w:rsidRPr="00283E2D">
        <w:rPr>
          <w:b/>
        </w:rPr>
        <w:t>ng the field names in the inter</w:t>
      </w:r>
      <w:r w:rsidRPr="00283E2D">
        <w:rPr>
          <w:b/>
        </w:rPr>
        <w:t xml:space="preserve">change </w:t>
      </w:r>
      <w:hyperlink w:anchor="Schema" w:history="1">
        <w:r w:rsidRPr="00283E2D">
          <w:rPr>
            <w:rStyle w:val="Hyperlink"/>
            <w:b/>
          </w:rPr>
          <w:t>schema</w:t>
        </w:r>
      </w:hyperlink>
      <w:r w:rsidRPr="00283E2D">
        <w:t>. In some cases it may be convenient to generate the interchange schema table in several steps, populating subsets of the fields each time. It may</w:t>
      </w:r>
      <w:r w:rsidR="00240605" w:rsidRPr="00283E2D">
        <w:t xml:space="preserve"> also</w:t>
      </w:r>
      <w:r w:rsidRPr="00283E2D">
        <w:t xml:space="preserve"> be useful to generate a table with unique combinations of contact, fault, or geologic unit </w:t>
      </w:r>
      <w:r w:rsidRPr="00283E2D">
        <w:lastRenderedPageBreak/>
        <w:t xml:space="preserve">properties from the source data, and map each combination to corresponding properties in the interchange format. Depending on individual situations, the unique descriptions can be identified using the specification_uri, name, or genericSymbolizer field; identifiers in this field can then be used to join the interchange format properties with individual features. </w:t>
      </w:r>
    </w:p>
    <w:p w:rsidR="007820B9" w:rsidRPr="00283E2D" w:rsidRDefault="007820B9" w:rsidP="002A5DE2">
      <w:pPr>
        <w:pStyle w:val="ListParagraph"/>
        <w:numPr>
          <w:ilvl w:val="0"/>
          <w:numId w:val="5"/>
        </w:numPr>
      </w:pPr>
      <w:r w:rsidRPr="00283E2D">
        <w:t xml:space="preserve">The table of unique descriptions can then be </w:t>
      </w:r>
      <w:r w:rsidRPr="00283E2D">
        <w:rPr>
          <w:b/>
        </w:rPr>
        <w:t>joined</w:t>
      </w:r>
      <w:r w:rsidRPr="00283E2D">
        <w:t xml:space="preserve"> with the geometry elements to generate the final feature classes for the portrayal view </w:t>
      </w:r>
      <w:hyperlink w:anchor="Web_Service" w:history="1">
        <w:r w:rsidRPr="00283E2D">
          <w:rPr>
            <w:rStyle w:val="Hyperlink"/>
          </w:rPr>
          <w:t>service</w:t>
        </w:r>
      </w:hyperlink>
      <w:r w:rsidRPr="00283E2D">
        <w:t xml:space="preserve">. ESRI Shapefiles and PostGIS tables are useful representations for the final feature class that the </w:t>
      </w:r>
      <w:hyperlink w:anchor="WMS" w:history="1">
        <w:r w:rsidRPr="00283E2D">
          <w:rPr>
            <w:rStyle w:val="Hyperlink"/>
          </w:rPr>
          <w:t>WMS</w:t>
        </w:r>
      </w:hyperlink>
      <w:r w:rsidRPr="00283E2D">
        <w:t xml:space="preserve"> server will use. Shapefiles will truncate field names longer tha</w:t>
      </w:r>
      <w:r w:rsidR="00240605" w:rsidRPr="00283E2D">
        <w:t>n</w:t>
      </w:r>
      <w:r w:rsidRPr="00283E2D">
        <w:t xml:space="preserve"> 10 characters, so in order to use them, the map server must support defining </w:t>
      </w:r>
      <w:hyperlink w:anchor="XML" w:history="1">
        <w:r w:rsidRPr="00283E2D">
          <w:rPr>
            <w:rStyle w:val="Hyperlink"/>
          </w:rPr>
          <w:t>XML</w:t>
        </w:r>
      </w:hyperlink>
      <w:r w:rsidRPr="00283E2D">
        <w:t xml:space="preserve"> </w:t>
      </w:r>
      <w:hyperlink w:anchor="Element" w:history="1">
        <w:r w:rsidRPr="00283E2D">
          <w:rPr>
            <w:rStyle w:val="Hyperlink"/>
          </w:rPr>
          <w:t>element</w:t>
        </w:r>
      </w:hyperlink>
      <w:r w:rsidRPr="00283E2D">
        <w:t xml:space="preserve"> names distinct from data table field names</w:t>
      </w:r>
      <w:r w:rsidR="008E5BCF">
        <w:t xml:space="preserve"> for element names</w:t>
      </w:r>
      <w:r w:rsidRPr="00283E2D">
        <w:t xml:space="preserve"> that are longer than 10 characters.</w:t>
      </w:r>
    </w:p>
    <w:p w:rsidR="007820B9" w:rsidRPr="00283E2D" w:rsidRDefault="007820B9" w:rsidP="002A5DE2">
      <w:pPr>
        <w:pStyle w:val="ListParagraph"/>
        <w:numPr>
          <w:ilvl w:val="0"/>
          <w:numId w:val="5"/>
        </w:numPr>
      </w:pPr>
      <w:r w:rsidRPr="00283E2D">
        <w:t xml:space="preserve">Set up the configuration for the WMS server. This procedure will be specific to the particular server implementation that is being used. Procedures for deployment using GeoServer and ArcGIS server are discussed in Appendices A and B respectively. </w:t>
      </w:r>
    </w:p>
    <w:p w:rsidR="007820B9" w:rsidRPr="00283E2D" w:rsidRDefault="007820B9" w:rsidP="002A5DE2">
      <w:pPr>
        <w:pStyle w:val="ListParagraph"/>
        <w:numPr>
          <w:ilvl w:val="0"/>
          <w:numId w:val="5"/>
        </w:numPr>
      </w:pPr>
      <w:r w:rsidRPr="00283E2D">
        <w:t xml:space="preserve">Create </w:t>
      </w:r>
      <w:hyperlink w:anchor="Metadata" w:history="1">
        <w:r w:rsidRPr="00283E2D">
          <w:rPr>
            <w:rStyle w:val="Hyperlink"/>
          </w:rPr>
          <w:t>metadata</w:t>
        </w:r>
      </w:hyperlink>
      <w:r w:rsidRPr="00283E2D">
        <w:t xml:space="preserve"> for the dataset and its service distribution and load it into a catalog server to make the serviced discoverable.</w:t>
      </w:r>
    </w:p>
    <w:p w:rsidR="00EB72EB" w:rsidRPr="002A5DE2" w:rsidRDefault="00EB72EB" w:rsidP="002A5DE2">
      <w:pPr>
        <w:pStyle w:val="Heading3"/>
      </w:pPr>
      <w:bookmarkStart w:id="123" w:name="_Toc321148902"/>
      <w:bookmarkStart w:id="124" w:name="_Toc364428331"/>
      <w:r w:rsidRPr="002A5DE2">
        <w:t>Interchange formats</w:t>
      </w:r>
      <w:bookmarkEnd w:id="123"/>
      <w:bookmarkEnd w:id="124"/>
    </w:p>
    <w:p w:rsidR="00EB72EB" w:rsidRPr="00283E2D" w:rsidRDefault="00DE0ECB" w:rsidP="002A5DE2">
      <w:r>
        <w:t>T</w:t>
      </w:r>
      <w:r w:rsidR="00EB72EB" w:rsidRPr="00283E2D">
        <w:t xml:space="preserve">his </w:t>
      </w:r>
      <w:r w:rsidR="00EB72EB" w:rsidRPr="002A5DE2">
        <w:t>cookbook</w:t>
      </w:r>
      <w:r w:rsidR="00EB72EB" w:rsidRPr="00283E2D">
        <w:t xml:space="preserve"> </w:t>
      </w:r>
      <w:r>
        <w:t>describes deploying services using</w:t>
      </w:r>
      <w:r w:rsidRPr="00283E2D">
        <w:t xml:space="preserve"> </w:t>
      </w:r>
      <w:r w:rsidR="00EB72EB" w:rsidRPr="00283E2D">
        <w:t xml:space="preserve">GeoSciML-portrayal XML </w:t>
      </w:r>
      <w:r>
        <w:t xml:space="preserve">as the information </w:t>
      </w:r>
      <w:hyperlink w:anchor="Interchange_Format" w:history="1">
        <w:r w:rsidR="00EB72EB" w:rsidRPr="00283E2D">
          <w:rPr>
            <w:rStyle w:val="Hyperlink"/>
          </w:rPr>
          <w:t xml:space="preserve">interchange </w:t>
        </w:r>
      </w:hyperlink>
      <w:r>
        <w:rPr>
          <w:rStyle w:val="Hyperlink"/>
        </w:rPr>
        <w:t>format</w:t>
      </w:r>
      <w:r w:rsidR="00EB72EB" w:rsidRPr="00283E2D">
        <w:t xml:space="preserve">. </w:t>
      </w:r>
      <w:r>
        <w:t>Features provided by these services have content</w:t>
      </w:r>
      <w:r w:rsidR="00EB72EB" w:rsidRPr="00283E2D">
        <w:t xml:space="preserve"> structured according to an appropriate GeoSciML-portrayal schema. </w:t>
      </w:r>
      <w:r>
        <w:t>This content is accessed either through WMS getFeatureInfo requests or through WFS getFeature requests.</w:t>
      </w:r>
    </w:p>
    <w:p w:rsidR="00EB72EB" w:rsidRPr="00283E2D" w:rsidRDefault="00EB72EB" w:rsidP="002A5DE2">
      <w:r w:rsidRPr="00283E2D">
        <w:t xml:space="preserve">The GeoSciML-portrayal feature classes detailed in </w:t>
      </w:r>
      <w:hyperlink w:anchor="_GeoSciML-Portrayal_Feature_Types" w:history="1">
        <w:r w:rsidRPr="00283E2D">
          <w:rPr>
            <w:rStyle w:val="Hyperlink"/>
          </w:rPr>
          <w:t>Section 2</w:t>
        </w:r>
      </w:hyperlink>
      <w:r w:rsidRPr="00283E2D">
        <w:t xml:space="preserve"> </w:t>
      </w:r>
      <w:r w:rsidR="00DE0ECB">
        <w:t>implement</w:t>
      </w:r>
      <w:r w:rsidRPr="00283E2D">
        <w:t xml:space="preserve"> three schemas</w:t>
      </w:r>
      <w:r w:rsidR="00DE0ECB">
        <w:t xml:space="preserve"> content models:</w:t>
      </w:r>
      <w:r w:rsidR="00C73FF1" w:rsidRPr="00283E2D">
        <w:t xml:space="preserve"> </w:t>
      </w:r>
    </w:p>
    <w:p w:rsidR="00EB72EB" w:rsidRPr="00283E2D" w:rsidRDefault="00DE0ECB" w:rsidP="002A5DE2">
      <w:pPr>
        <w:pStyle w:val="ListParagraph"/>
        <w:numPr>
          <w:ilvl w:val="0"/>
          <w:numId w:val="6"/>
        </w:numPr>
      </w:pPr>
      <w:r>
        <w:fldChar w:fldCharType="begin"/>
      </w:r>
      <w:r>
        <w:instrText xml:space="preserve"> REF _Ref321727329 \h </w:instrText>
      </w:r>
      <w:r>
        <w:fldChar w:fldCharType="separate"/>
      </w:r>
      <w:r w:rsidR="006C0140" w:rsidRPr="00283E2D">
        <w:t xml:space="preserve">Table </w:t>
      </w:r>
      <w:r w:rsidR="006C0140">
        <w:rPr>
          <w:noProof/>
        </w:rPr>
        <w:t>1</w:t>
      </w:r>
      <w:r>
        <w:fldChar w:fldCharType="end"/>
      </w:r>
      <w:r w:rsidR="00EB72EB" w:rsidRPr="00283E2D">
        <w:t xml:space="preserve"> </w:t>
      </w:r>
      <w:r>
        <w:t>specifies</w:t>
      </w:r>
      <w:r w:rsidRPr="00283E2D">
        <w:t xml:space="preserve"> </w:t>
      </w:r>
      <w:r w:rsidR="00EB72EB" w:rsidRPr="00283E2D">
        <w:t xml:space="preserve">the </w:t>
      </w:r>
      <w:r>
        <w:t>content</w:t>
      </w:r>
      <w:r w:rsidRPr="00283E2D">
        <w:t xml:space="preserve"> </w:t>
      </w:r>
      <w:r w:rsidR="00EB72EB" w:rsidRPr="00283E2D">
        <w:t xml:space="preserve">for the GeoSciML-portrayal ContactView schema </w:t>
      </w:r>
    </w:p>
    <w:p w:rsidR="00EB72EB" w:rsidRPr="00283E2D" w:rsidRDefault="00DE0ECB" w:rsidP="002A5DE2">
      <w:pPr>
        <w:pStyle w:val="ListParagraph"/>
        <w:numPr>
          <w:ilvl w:val="0"/>
          <w:numId w:val="6"/>
        </w:numPr>
      </w:pPr>
      <w:r>
        <w:fldChar w:fldCharType="begin"/>
      </w:r>
      <w:r>
        <w:instrText xml:space="preserve"> REF _Ref321727337 \h </w:instrText>
      </w:r>
      <w:r>
        <w:fldChar w:fldCharType="separate"/>
      </w:r>
      <w:r w:rsidR="006C0140" w:rsidRPr="00283E2D">
        <w:t xml:space="preserve">Table </w:t>
      </w:r>
      <w:r w:rsidR="006C0140">
        <w:rPr>
          <w:noProof/>
        </w:rPr>
        <w:t>2</w:t>
      </w:r>
      <w:r>
        <w:fldChar w:fldCharType="end"/>
      </w:r>
      <w:r w:rsidR="00EB72EB" w:rsidRPr="00283E2D">
        <w:t xml:space="preserve"> </w:t>
      </w:r>
      <w:r>
        <w:t>specifies the content</w:t>
      </w:r>
      <w:r w:rsidR="00EB72EB" w:rsidRPr="00283E2D">
        <w:t xml:space="preserve"> for the GeoSciML-portrayal ShearDisplacementStructureView </w:t>
      </w:r>
    </w:p>
    <w:p w:rsidR="00EB72EB" w:rsidRPr="00283E2D" w:rsidRDefault="00DE0ECB" w:rsidP="002A5DE2">
      <w:pPr>
        <w:pStyle w:val="ListParagraph"/>
        <w:numPr>
          <w:ilvl w:val="0"/>
          <w:numId w:val="6"/>
        </w:numPr>
      </w:pPr>
      <w:r>
        <w:fldChar w:fldCharType="begin"/>
      </w:r>
      <w:r>
        <w:instrText xml:space="preserve"> REF _Ref321727345 \h </w:instrText>
      </w:r>
      <w:r>
        <w:fldChar w:fldCharType="separate"/>
      </w:r>
      <w:r w:rsidR="006C0140" w:rsidRPr="00283E2D">
        <w:t xml:space="preserve">Table </w:t>
      </w:r>
      <w:r w:rsidR="006C0140">
        <w:rPr>
          <w:noProof/>
        </w:rPr>
        <w:t>3</w:t>
      </w:r>
      <w:r>
        <w:fldChar w:fldCharType="end"/>
      </w:r>
      <w:r w:rsidR="00EB72EB" w:rsidRPr="00283E2D">
        <w:t xml:space="preserve"> </w:t>
      </w:r>
      <w:r>
        <w:t>specifies the content for</w:t>
      </w:r>
      <w:r w:rsidR="00EB72EB" w:rsidRPr="00283E2D">
        <w:t xml:space="preserve"> the GeoSciML-portrayal GeologicUnitView </w:t>
      </w:r>
    </w:p>
    <w:p w:rsidR="00EB72EB" w:rsidRPr="00283E2D" w:rsidRDefault="00EB72EB" w:rsidP="002A5DE2">
      <w:r w:rsidRPr="00283E2D">
        <w:t xml:space="preserve">By entering geoscience data into an XML document </w:t>
      </w:r>
      <w:r w:rsidR="00DE0ECB">
        <w:t xml:space="preserve">that implements these content models using the schema at </w:t>
      </w:r>
      <w:r w:rsidR="00DE0ECB" w:rsidRPr="00DE0ECB">
        <w:t>http://schemas.geosciml.org/geosciml-portrayal/1.0/</w:t>
      </w:r>
      <w:r w:rsidRPr="00283E2D">
        <w:t>, one is creating an interchange document.</w:t>
      </w:r>
    </w:p>
    <w:p w:rsidR="0005138D" w:rsidRPr="002A5DE2" w:rsidRDefault="0005138D" w:rsidP="002A5DE2">
      <w:pPr>
        <w:pStyle w:val="Heading3"/>
      </w:pPr>
      <w:bookmarkStart w:id="125" w:name="_Toc321148903"/>
      <w:bookmarkStart w:id="126" w:name="_Toc364428332"/>
      <w:r w:rsidRPr="002A5DE2">
        <w:t xml:space="preserve">Schema mapping </w:t>
      </w:r>
      <w:r w:rsidR="00725EA5" w:rsidRPr="002A5DE2">
        <w:t>in ESRI ArcGIS</w:t>
      </w:r>
      <w:bookmarkEnd w:id="125"/>
      <w:bookmarkEnd w:id="126"/>
    </w:p>
    <w:p w:rsidR="00725EA5" w:rsidRPr="00283E2D" w:rsidRDefault="00725EA5" w:rsidP="002A5DE2">
      <w:r w:rsidRPr="00283E2D">
        <w:t>This section provides an example of schema mapping in ESRI ArcGIS, using ArcMap, ArcCatalog, and ArcToolbox.</w:t>
      </w:r>
      <w:r w:rsidR="00C31F4E">
        <w:t xml:space="preserve">  The procedure requires connecting to the spatial data container (file geodatabase, shapefile, or SDE database), creating a new feature class using the geosciml-portrayal schema if necessary, and loading data from the source dataset into the geosciml-portrayal-schema feature class.</w:t>
      </w:r>
    </w:p>
    <w:p w:rsidR="00725EA5" w:rsidRPr="00283E2D" w:rsidRDefault="00725EA5" w:rsidP="002A5DE2">
      <w:pPr>
        <w:pStyle w:val="ListParagraph"/>
        <w:numPr>
          <w:ilvl w:val="0"/>
          <w:numId w:val="18"/>
        </w:numPr>
      </w:pPr>
      <w:r w:rsidRPr="00283E2D">
        <w:t>Open ArcCatalog</w:t>
      </w:r>
    </w:p>
    <w:p w:rsidR="00725EA5" w:rsidRPr="00283E2D" w:rsidRDefault="00725EA5" w:rsidP="002A5DE2">
      <w:pPr>
        <w:pStyle w:val="ListParagraph"/>
        <w:numPr>
          <w:ilvl w:val="0"/>
          <w:numId w:val="18"/>
        </w:numPr>
      </w:pPr>
      <w:r w:rsidRPr="00283E2D">
        <w:t xml:space="preserve">Locate or create a </w:t>
      </w:r>
      <w:r w:rsidRPr="00283E2D">
        <w:rPr>
          <w:b/>
        </w:rPr>
        <w:t>spatial database</w:t>
      </w:r>
      <w:r w:rsidRPr="00283E2D">
        <w:t xml:space="preserve"> that will be used to host your web services in accordance with the GeoSciML-portrayal schema</w:t>
      </w:r>
    </w:p>
    <w:p w:rsidR="00725EA5" w:rsidRPr="00283E2D" w:rsidRDefault="00725EA5" w:rsidP="002A5DE2">
      <w:pPr>
        <w:pStyle w:val="ListParagraph"/>
        <w:numPr>
          <w:ilvl w:val="1"/>
          <w:numId w:val="18"/>
        </w:numPr>
      </w:pPr>
      <w:r w:rsidRPr="00283E2D">
        <w:lastRenderedPageBreak/>
        <w:t xml:space="preserve">Sometimes it’s easier to create a new database in accordance with the GeoSciML-portrayal schema; other times, it’s better to create a new </w:t>
      </w:r>
      <w:r w:rsidR="00C31F4E">
        <w:t>feature class</w:t>
      </w:r>
      <w:r w:rsidR="00C31F4E" w:rsidRPr="00283E2D">
        <w:t xml:space="preserve"> </w:t>
      </w:r>
      <w:r w:rsidRPr="00283E2D">
        <w:t>within an existing database.</w:t>
      </w:r>
      <w:r w:rsidR="00C73FF1" w:rsidRPr="00283E2D">
        <w:t xml:space="preserve"> </w:t>
      </w:r>
      <w:r w:rsidRPr="00283E2D">
        <w:t>The conditions needed to make this determination depend on individual context</w:t>
      </w:r>
      <w:r w:rsidR="00DE0905" w:rsidRPr="00283E2D">
        <w:t>, and beyond the scope of this document</w:t>
      </w:r>
      <w:r w:rsidRPr="00283E2D">
        <w:t>.</w:t>
      </w:r>
    </w:p>
    <w:p w:rsidR="00725EA5" w:rsidRPr="00283E2D" w:rsidRDefault="00BF7D19" w:rsidP="002A5DE2">
      <w:pPr>
        <w:pStyle w:val="ListParagraph"/>
        <w:numPr>
          <w:ilvl w:val="0"/>
          <w:numId w:val="18"/>
        </w:numPr>
      </w:pPr>
      <w:r w:rsidRPr="00283E2D">
        <w:rPr>
          <w:noProof/>
        </w:rPr>
        <mc:AlternateContent>
          <mc:Choice Requires="wpg">
            <w:drawing>
              <wp:anchor distT="0" distB="0" distL="114300" distR="114300" simplePos="0" relativeHeight="251699200" behindDoc="0" locked="0" layoutInCell="1" allowOverlap="1" wp14:anchorId="079F365A" wp14:editId="01F4C868">
                <wp:simplePos x="0" y="0"/>
                <wp:positionH relativeFrom="column">
                  <wp:posOffset>2025650</wp:posOffset>
                </wp:positionH>
                <wp:positionV relativeFrom="paragraph">
                  <wp:posOffset>474980</wp:posOffset>
                </wp:positionV>
                <wp:extent cx="2969895" cy="2094230"/>
                <wp:effectExtent l="0" t="0" r="1905" b="1270"/>
                <wp:wrapTopAndBottom/>
                <wp:docPr id="12" name="Group 12"/>
                <wp:cNvGraphicFramePr/>
                <a:graphic xmlns:a="http://schemas.openxmlformats.org/drawingml/2006/main">
                  <a:graphicData uri="http://schemas.microsoft.com/office/word/2010/wordprocessingGroup">
                    <wpg:wgp>
                      <wpg:cNvGrpSpPr/>
                      <wpg:grpSpPr>
                        <a:xfrm>
                          <a:off x="0" y="0"/>
                          <a:ext cx="2969895" cy="2094230"/>
                          <a:chOff x="0" y="0"/>
                          <a:chExt cx="2969972" cy="2099324"/>
                        </a:xfrm>
                      </wpg:grpSpPr>
                      <pic:pic xmlns:pic="http://schemas.openxmlformats.org/drawingml/2006/picture">
                        <pic:nvPicPr>
                          <pic:cNvPr id="10" name="Picture 1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9972" cy="1982419"/>
                          </a:xfrm>
                          <a:prstGeom prst="rect">
                            <a:avLst/>
                          </a:prstGeom>
                          <a:noFill/>
                        </pic:spPr>
                      </pic:pic>
                      <wps:wsp>
                        <wps:cNvPr id="11" name="Text Box 11"/>
                        <wps:cNvSpPr txBox="1"/>
                        <wps:spPr>
                          <a:xfrm>
                            <a:off x="0" y="1916394"/>
                            <a:ext cx="2969260" cy="182930"/>
                          </a:xfrm>
                          <a:prstGeom prst="rect">
                            <a:avLst/>
                          </a:prstGeom>
                          <a:solidFill>
                            <a:prstClr val="white"/>
                          </a:solidFill>
                          <a:ln>
                            <a:noFill/>
                          </a:ln>
                          <a:effectLst/>
                        </wps:spPr>
                        <wps:txbx>
                          <w:txbxContent>
                            <w:p w:rsidR="00340195" w:rsidRPr="001D1519" w:rsidRDefault="00340195" w:rsidP="002A5DE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Adding a Spatial Database Connection in ArcCatalog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2" o:spid="_x0000_s1040" style="position:absolute;left:0;text-align:left;margin-left:159.5pt;margin-top:37.4pt;width:233.85pt;height:164.9pt;z-index:251699200;mso-height-relative:margin" coordsize="29699,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">
                <v:shape id="Picture 10" o:spid="_x0000_s1041" type="#_x0000_t75" style="position:absolute;width:29699;height:19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4+/LCAAAA2wAAAA8AAABkcnMvZG93bnJldi54bWxEj0GLwjAQhe+C/yGMsDdN3YMrXaOIICwe&#10;lFV/wJDMtsVmEpqo7b93DgveZnhv3vtmtel9qx7UpSawgfmsAEVsg2u4MnC97KdLUCkjO2wDk4GB&#10;EmzW49EKSxee/EuPc66UhHAq0UCdcyy1TrYmj2kWIrFof6HzmGXtKu06fEq4b/VnUSy0x4alocZI&#10;u5rs7Xz3Bi76dnD2a2f9cDoeTnaIi+YajfmY9NtvUJn6/Db/X/84wRd6+UUG0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PvywgAAANsAAAAPAAAAAAAAAAAAAAAAAJ8C&#10;AABkcnMvZG93bnJldi54bWxQSwUGAAAAAAQABAD3AAAAjgMAAAAA&#10;">
                  <v:imagedata r:id="rId43" o:title=""/>
                  <v:path arrowok="t"/>
                </v:shape>
                <v:shape id="Text Box 11" o:spid="_x0000_s1042" type="#_x0000_t202" style="position:absolute;top:19163;width:2969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340195" w:rsidRPr="001D1519" w:rsidRDefault="00340195" w:rsidP="002A5DE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Adding a Spatial Database Connection in ArcCatalog</w:t>
                        </w:r>
                      </w:p>
                    </w:txbxContent>
                  </v:textbox>
                </v:shape>
                <w10:wrap type="topAndBottom"/>
              </v:group>
            </w:pict>
          </mc:Fallback>
        </mc:AlternateContent>
      </w:r>
      <w:r w:rsidR="00725EA5" w:rsidRPr="00283E2D">
        <w:t xml:space="preserve">Connect to the desired spatial database under </w:t>
      </w:r>
      <w:r w:rsidR="00725EA5" w:rsidRPr="00283E2D">
        <w:rPr>
          <w:b/>
        </w:rPr>
        <w:t>Database Connections</w:t>
      </w:r>
      <w:r w:rsidR="00207E1E">
        <w:rPr>
          <w:b/>
        </w:rPr>
        <w:t xml:space="preserve"> (Figure 5)</w:t>
      </w:r>
      <w:r w:rsidR="00725EA5" w:rsidRPr="00283E2D">
        <w:t xml:space="preserve"> </w:t>
      </w:r>
    </w:p>
    <w:p w:rsidR="00725EA5" w:rsidRPr="00283E2D" w:rsidRDefault="00725EA5" w:rsidP="002A5DE2">
      <w:pPr>
        <w:pStyle w:val="ListParagraph"/>
        <w:numPr>
          <w:ilvl w:val="0"/>
          <w:numId w:val="18"/>
        </w:numPr>
      </w:pPr>
      <w:r w:rsidRPr="00283E2D">
        <w:t xml:space="preserve">In the </w:t>
      </w:r>
      <w:r w:rsidRPr="00283E2D">
        <w:rPr>
          <w:b/>
        </w:rPr>
        <w:t>Spatial Database Connection</w:t>
      </w:r>
      <w:r w:rsidRPr="00283E2D">
        <w:t xml:space="preserve"> window, specify the location and (if necessary) the credentials needed to access</w:t>
      </w:r>
      <w:r w:rsidR="00C73FF1" w:rsidRPr="00283E2D">
        <w:t xml:space="preserve"> the desired spatial database. </w:t>
      </w:r>
      <w:r w:rsidRPr="00283E2D">
        <w:t xml:space="preserve">Click </w:t>
      </w:r>
      <w:r w:rsidRPr="00283E2D">
        <w:rPr>
          <w:b/>
        </w:rPr>
        <w:t>OK</w:t>
      </w:r>
      <w:r w:rsidRPr="00283E2D">
        <w:t xml:space="preserve"> when finished.</w:t>
      </w:r>
    </w:p>
    <w:p w:rsidR="00725EA5" w:rsidRPr="00283E2D" w:rsidRDefault="00725EA5" w:rsidP="002A5DE2">
      <w:pPr>
        <w:pStyle w:val="ListParagraph"/>
        <w:numPr>
          <w:ilvl w:val="0"/>
          <w:numId w:val="18"/>
        </w:numPr>
      </w:pPr>
      <w:r w:rsidRPr="00283E2D">
        <w:t xml:space="preserve">After you have connected to the spatial database you intend to use for your services, right-click the desired database; in the context menu that appears, click </w:t>
      </w:r>
      <w:r w:rsidRPr="00283E2D">
        <w:rPr>
          <w:b/>
        </w:rPr>
        <w:t>New</w:t>
      </w:r>
      <w:r w:rsidRPr="00283E2D">
        <w:t xml:space="preserve"> &gt; </w:t>
      </w:r>
      <w:r w:rsidRPr="00283E2D">
        <w:rPr>
          <w:b/>
        </w:rPr>
        <w:t>Feature Class</w:t>
      </w:r>
      <w:r w:rsidR="00C73FF1" w:rsidRPr="00283E2D">
        <w:t>…</w:t>
      </w:r>
      <w:r w:rsidRPr="00283E2D">
        <w:br/>
      </w:r>
      <w:r w:rsidRPr="00283E2D">
        <w:br/>
        <w:t xml:space="preserve">This </w:t>
      </w:r>
      <w:r w:rsidR="00C73FF1" w:rsidRPr="00283E2D">
        <w:t xml:space="preserve">will bring up the </w:t>
      </w:r>
      <w:r w:rsidR="00C73FF1" w:rsidRPr="00283E2D">
        <w:rPr>
          <w:b/>
        </w:rPr>
        <w:t>New Feature Class</w:t>
      </w:r>
      <w:r w:rsidR="00C73FF1" w:rsidRPr="00283E2D">
        <w:t xml:space="preserve"> dialogue box</w:t>
      </w:r>
      <w:r w:rsidRPr="00283E2D">
        <w:t>.</w:t>
      </w:r>
    </w:p>
    <w:p w:rsidR="00725EA5" w:rsidRPr="00283E2D" w:rsidRDefault="00725EA5" w:rsidP="002A5DE2">
      <w:pPr>
        <w:pStyle w:val="ListParagraph"/>
        <w:numPr>
          <w:ilvl w:val="1"/>
          <w:numId w:val="18"/>
        </w:numPr>
      </w:pPr>
      <w:r w:rsidRPr="00283E2D">
        <w:t xml:space="preserve">In the </w:t>
      </w:r>
      <w:r w:rsidRPr="00283E2D">
        <w:rPr>
          <w:b/>
        </w:rPr>
        <w:t>New Feature Class</w:t>
      </w:r>
      <w:r w:rsidRPr="00283E2D">
        <w:t xml:space="preserve"> dialogue box, type the name for your feature class (this is </w:t>
      </w:r>
      <w:r w:rsidRPr="00283E2D">
        <w:rPr>
          <w:i/>
        </w:rPr>
        <w:t>not</w:t>
      </w:r>
      <w:r w:rsidR="00C73FF1" w:rsidRPr="00283E2D">
        <w:t xml:space="preserve"> the name of the web service). Use the pulldown menu to </w:t>
      </w:r>
      <w:r w:rsidRPr="00283E2D">
        <w:t xml:space="preserve">select the appropriate </w:t>
      </w:r>
      <w:r w:rsidRPr="00283E2D">
        <w:rPr>
          <w:b/>
        </w:rPr>
        <w:t>Type</w:t>
      </w:r>
      <w:r w:rsidRPr="00283E2D">
        <w:t xml:space="preserve"> of </w:t>
      </w:r>
      <w:hyperlink w:anchor="Feature" w:history="1">
        <w:r w:rsidRPr="00283E2D">
          <w:rPr>
            <w:rStyle w:val="Hyperlink"/>
          </w:rPr>
          <w:t>feature</w:t>
        </w:r>
      </w:hyperlink>
      <w:r w:rsidRPr="00283E2D">
        <w:t xml:space="preserve"> geometry for the data y</w:t>
      </w:r>
      <w:r w:rsidR="00C73FF1" w:rsidRPr="00283E2D">
        <w:t>ou are going to publish</w:t>
      </w:r>
      <w:r w:rsidRPr="00283E2D">
        <w:t xml:space="preserve">. When you are finished filling out the form, click </w:t>
      </w:r>
      <w:r w:rsidRPr="00283E2D">
        <w:rPr>
          <w:b/>
        </w:rPr>
        <w:t>Next</w:t>
      </w:r>
      <w:r w:rsidRPr="00283E2D">
        <w:t xml:space="preserve">. </w:t>
      </w:r>
      <w:r w:rsidR="00C31F4E">
        <w:t>Note that if you are loading into a shapefile, field names longer than 10 characters will be truncated; aliases assigned to the fields must contain the complete geosciml-portrayal field name.</w:t>
      </w:r>
    </w:p>
    <w:p w:rsidR="00C73FF1" w:rsidRPr="00283E2D" w:rsidRDefault="00725EA5" w:rsidP="002A5DE2">
      <w:pPr>
        <w:pStyle w:val="ListParagraph"/>
        <w:numPr>
          <w:ilvl w:val="1"/>
          <w:numId w:val="18"/>
        </w:numPr>
      </w:pPr>
      <w:r w:rsidRPr="00283E2D">
        <w:t xml:space="preserve">Choose the </w:t>
      </w:r>
      <w:r w:rsidRPr="00283E2D">
        <w:rPr>
          <w:b/>
        </w:rPr>
        <w:t>coordinate system</w:t>
      </w:r>
      <w:r w:rsidR="00C73FF1" w:rsidRPr="00283E2D">
        <w:t xml:space="preserve"> for your feature class. </w:t>
      </w:r>
    </w:p>
    <w:p w:rsidR="00024828" w:rsidRPr="00283E2D" w:rsidRDefault="00725EA5" w:rsidP="002A5DE2">
      <w:pPr>
        <w:pStyle w:val="ListParagraph"/>
        <w:numPr>
          <w:ilvl w:val="2"/>
          <w:numId w:val="18"/>
        </w:numPr>
      </w:pPr>
      <w:r w:rsidRPr="00283E2D">
        <w:t>For</w:t>
      </w:r>
      <w:r w:rsidR="00C73FF1" w:rsidRPr="00283E2D">
        <w:t xml:space="preserve"> the purposes of </w:t>
      </w:r>
      <w:hyperlink w:anchor="Interoperability" w:history="1">
        <w:r w:rsidRPr="00283E2D">
          <w:rPr>
            <w:rStyle w:val="Hyperlink"/>
          </w:rPr>
          <w:t>interoperability</w:t>
        </w:r>
      </w:hyperlink>
      <w:r w:rsidRPr="00283E2D">
        <w:t>, WGS 1984 is th</w:t>
      </w:r>
      <w:r w:rsidR="00C73FF1" w:rsidRPr="00283E2D">
        <w:t>e coordinate system</w:t>
      </w:r>
      <w:r w:rsidR="00C22896">
        <w:t xml:space="preserve"> required by OneGeology</w:t>
      </w:r>
      <w:r w:rsidR="00C73FF1" w:rsidRPr="00283E2D">
        <w:t>. To select the WGS 1984 coordinate system, navigate to the</w:t>
      </w:r>
      <w:r w:rsidRPr="00283E2D">
        <w:t xml:space="preserve"> </w:t>
      </w:r>
      <w:r w:rsidRPr="00283E2D">
        <w:rPr>
          <w:b/>
        </w:rPr>
        <w:t>Geographic Coord</w:t>
      </w:r>
      <w:r w:rsidR="00C73FF1" w:rsidRPr="00283E2D">
        <w:rPr>
          <w:b/>
        </w:rPr>
        <w:t>inate System</w:t>
      </w:r>
      <w:r w:rsidR="00C73FF1" w:rsidRPr="00283E2D">
        <w:t xml:space="preserve"> &gt; </w:t>
      </w:r>
      <w:r w:rsidR="00C73FF1" w:rsidRPr="00283E2D">
        <w:rPr>
          <w:b/>
        </w:rPr>
        <w:t>World</w:t>
      </w:r>
      <w:r w:rsidR="00C73FF1" w:rsidRPr="00283E2D">
        <w:t xml:space="preserve"> directory and click the WGS 1984 coordinate system</w:t>
      </w:r>
      <w:r w:rsidR="00024828" w:rsidRPr="00283E2D">
        <w:t>.</w:t>
      </w:r>
    </w:p>
    <w:p w:rsidR="00725EA5" w:rsidRPr="00283E2D" w:rsidRDefault="00725EA5" w:rsidP="002A5DE2">
      <w:pPr>
        <w:pStyle w:val="ListParagraph"/>
      </w:pPr>
      <w:r w:rsidRPr="00283E2D">
        <w:t xml:space="preserve">When you have located the </w:t>
      </w:r>
      <w:r w:rsidR="00024828" w:rsidRPr="00283E2D">
        <w:t>desired</w:t>
      </w:r>
      <w:r w:rsidRPr="00283E2D">
        <w:t xml:space="preserve"> coordinate system, click </w:t>
      </w:r>
      <w:r w:rsidRPr="00283E2D">
        <w:rPr>
          <w:b/>
        </w:rPr>
        <w:t>Next</w:t>
      </w:r>
      <w:r w:rsidRPr="00283E2D">
        <w:t>.</w:t>
      </w:r>
    </w:p>
    <w:p w:rsidR="00024828" w:rsidRPr="00283E2D" w:rsidRDefault="00024828" w:rsidP="00C22896">
      <w:pPr>
        <w:pStyle w:val="ListParagraph"/>
        <w:numPr>
          <w:ilvl w:val="1"/>
          <w:numId w:val="18"/>
        </w:numPr>
      </w:pPr>
      <w:r w:rsidRPr="00283E2D">
        <w:t>Specify</w:t>
      </w:r>
      <w:r w:rsidR="00725EA5" w:rsidRPr="00283E2D">
        <w:t xml:space="preserve"> the resolution for your feature class</w:t>
      </w:r>
      <w:r w:rsidR="00C22896">
        <w:t xml:space="preserve">. </w:t>
      </w:r>
      <w:r w:rsidRPr="00283E2D">
        <w:t xml:space="preserve"> </w:t>
      </w:r>
      <w:r w:rsidR="00C22896" w:rsidRPr="00C22896">
        <w:t xml:space="preserve">The XY tolerance defaults to 0.000000008983153, which is fine for most applications, but </w:t>
      </w:r>
      <w:r w:rsidR="00C22896">
        <w:t>may</w:t>
      </w:r>
      <w:r w:rsidR="00C22896" w:rsidRPr="00C22896">
        <w:t xml:space="preserve"> be changed if necessary by entering an appropriate </w:t>
      </w:r>
      <w:r w:rsidR="00C22896">
        <w:t>value</w:t>
      </w:r>
      <w:r w:rsidR="00C22896" w:rsidRPr="00C22896">
        <w:t xml:space="preserve"> into the XY Tolerance field.</w:t>
      </w:r>
    </w:p>
    <w:p w:rsidR="00024828" w:rsidRPr="00283E2D" w:rsidRDefault="00725EA5" w:rsidP="002A5DE2">
      <w:pPr>
        <w:pStyle w:val="ListParagraph"/>
      </w:pPr>
      <w:r w:rsidRPr="00283E2D">
        <w:t xml:space="preserve">When finished, click </w:t>
      </w:r>
      <w:r w:rsidRPr="00283E2D">
        <w:rPr>
          <w:b/>
        </w:rPr>
        <w:t>Next</w:t>
      </w:r>
      <w:r w:rsidRPr="00283E2D">
        <w:t>.</w:t>
      </w:r>
    </w:p>
    <w:p w:rsidR="00490F76" w:rsidRPr="00283E2D" w:rsidRDefault="00490F76" w:rsidP="002A5DE2">
      <w:pPr>
        <w:pStyle w:val="ListParagraph"/>
        <w:numPr>
          <w:ilvl w:val="1"/>
          <w:numId w:val="18"/>
        </w:numPr>
      </w:pPr>
      <w:r w:rsidRPr="00283E2D">
        <w:t>Specify</w:t>
      </w:r>
      <w:r w:rsidR="00725EA5" w:rsidRPr="00283E2D">
        <w:t xml:space="preserve"> the </w:t>
      </w:r>
      <w:r w:rsidR="00725EA5" w:rsidRPr="00283E2D">
        <w:rPr>
          <w:b/>
        </w:rPr>
        <w:t>Configuration keyword</w:t>
      </w:r>
      <w:r w:rsidR="00725EA5" w:rsidRPr="00283E2D">
        <w:t xml:space="preserve"> for your feature class.</w:t>
      </w:r>
      <w:r w:rsidR="00C73FF1" w:rsidRPr="00283E2D">
        <w:t xml:space="preserve"> </w:t>
      </w:r>
    </w:p>
    <w:p w:rsidR="00490F76" w:rsidRPr="00283E2D" w:rsidRDefault="00725EA5" w:rsidP="002A5DE2">
      <w:pPr>
        <w:pStyle w:val="ListParagraph"/>
        <w:numPr>
          <w:ilvl w:val="2"/>
          <w:numId w:val="18"/>
        </w:numPr>
      </w:pPr>
      <w:r w:rsidRPr="00283E2D">
        <w:t>The default Configuration keyword is fine for most database storage architectures.</w:t>
      </w:r>
      <w:r w:rsidR="00C73FF1" w:rsidRPr="00283E2D">
        <w:t xml:space="preserve"> </w:t>
      </w:r>
    </w:p>
    <w:p w:rsidR="00725EA5" w:rsidRPr="00283E2D" w:rsidRDefault="00725EA5" w:rsidP="002A5DE2">
      <w:pPr>
        <w:pStyle w:val="ListParagraph"/>
      </w:pPr>
      <w:r w:rsidRPr="00283E2D">
        <w:t xml:space="preserve">When finished, click </w:t>
      </w:r>
      <w:r w:rsidRPr="00283E2D">
        <w:rPr>
          <w:b/>
        </w:rPr>
        <w:t>Next</w:t>
      </w:r>
      <w:r w:rsidRPr="00283E2D">
        <w:t>.</w:t>
      </w:r>
    </w:p>
    <w:p w:rsidR="00E423E5" w:rsidRPr="00283E2D" w:rsidRDefault="00725EA5" w:rsidP="002A5DE2">
      <w:pPr>
        <w:pStyle w:val="ListParagraph"/>
        <w:numPr>
          <w:ilvl w:val="1"/>
          <w:numId w:val="18"/>
        </w:numPr>
      </w:pPr>
      <w:r w:rsidRPr="00283E2D">
        <w:lastRenderedPageBreak/>
        <w:t xml:space="preserve">Enter </w:t>
      </w:r>
      <w:r w:rsidR="00E423E5" w:rsidRPr="00283E2D">
        <w:t>appropriate</w:t>
      </w:r>
      <w:r w:rsidRPr="00283E2D">
        <w:t xml:space="preserve"> field headings under the </w:t>
      </w:r>
      <w:r w:rsidRPr="00283E2D">
        <w:rPr>
          <w:b/>
        </w:rPr>
        <w:t>Field Name</w:t>
      </w:r>
      <w:r w:rsidR="00E423E5" w:rsidRPr="00283E2D">
        <w:t xml:space="preserve"> column; specify the parameters for each field by entering appropriate values in the </w:t>
      </w:r>
      <w:r w:rsidRPr="00283E2D">
        <w:rPr>
          <w:b/>
        </w:rPr>
        <w:t>Data Type</w:t>
      </w:r>
      <w:r w:rsidRPr="00283E2D">
        <w:t xml:space="preserve"> column and </w:t>
      </w:r>
      <w:r w:rsidR="00E423E5" w:rsidRPr="00283E2D">
        <w:t xml:space="preserve">in the </w:t>
      </w:r>
      <w:r w:rsidRPr="00283E2D">
        <w:rPr>
          <w:b/>
        </w:rPr>
        <w:t>Field Properties</w:t>
      </w:r>
      <w:r w:rsidRPr="00283E2D">
        <w:t xml:space="preserve"> section (Figure 6).</w:t>
      </w:r>
    </w:p>
    <w:p w:rsidR="00E423E5" w:rsidRPr="00283E2D" w:rsidRDefault="00490F76" w:rsidP="002A5DE2">
      <w:pPr>
        <w:pStyle w:val="ListParagraph"/>
        <w:numPr>
          <w:ilvl w:val="2"/>
          <w:numId w:val="18"/>
        </w:numPr>
      </w:pPr>
      <w:r w:rsidRPr="00283E2D">
        <w:t>To comply with GeoSciML-portrayal</w:t>
      </w:r>
      <w:r w:rsidR="00725EA5" w:rsidRPr="00283E2D">
        <w:t>, all field names and associated parameters must conform exactly to the GeoSciML-portrayal</w:t>
      </w:r>
      <w:r w:rsidRPr="00283E2D">
        <w:t xml:space="preserve"> </w:t>
      </w:r>
      <w:hyperlink w:anchor="Schema" w:history="1">
        <w:r w:rsidRPr="00283E2D">
          <w:rPr>
            <w:rStyle w:val="Hyperlink"/>
            <w:b/>
          </w:rPr>
          <w:t>schema</w:t>
        </w:r>
      </w:hyperlink>
      <w:r w:rsidRPr="00283E2D">
        <w:t xml:space="preserve"> that is appropriate for your dataset</w:t>
      </w:r>
      <w:r w:rsidR="00725EA5" w:rsidRPr="00283E2D">
        <w:t>.</w:t>
      </w:r>
      <w:r w:rsidR="00C73FF1" w:rsidRPr="00283E2D">
        <w:t xml:space="preserve"> </w:t>
      </w:r>
      <w:r w:rsidR="00725EA5" w:rsidRPr="00283E2D">
        <w:t xml:space="preserve">This includes capitalization, spacing, underscores, </w:t>
      </w:r>
      <w:r w:rsidR="00E423E5" w:rsidRPr="00283E2D">
        <w:t xml:space="preserve">field lengths, and cardinality. </w:t>
      </w:r>
      <w:r w:rsidR="00E423E5" w:rsidRPr="00283E2D">
        <w:br/>
      </w:r>
      <w:r w:rsidR="00E423E5" w:rsidRPr="00283E2D">
        <w:br/>
        <w:t xml:space="preserve">Appropriate values can be found in Section 4, </w:t>
      </w:r>
      <w:hyperlink w:anchor="_GeoSciML-Portrayal" w:history="1">
        <w:r w:rsidR="00E423E5" w:rsidRPr="00283E2D">
          <w:rPr>
            <w:rStyle w:val="Hyperlink"/>
          </w:rPr>
          <w:t>GeoSciML-Portrayal Feature Types</w:t>
        </w:r>
      </w:hyperlink>
      <w:r w:rsidR="00E423E5" w:rsidRPr="00283E2D">
        <w:t>.</w:t>
      </w:r>
    </w:p>
    <w:p w:rsidR="00725EA5" w:rsidRPr="00283E2D" w:rsidRDefault="00E423E5" w:rsidP="002A5DE2">
      <w:pPr>
        <w:pStyle w:val="ListParagraph"/>
      </w:pPr>
      <w:r w:rsidRPr="00283E2D">
        <w:rPr>
          <w:noProof/>
        </w:rPr>
        <mc:AlternateContent>
          <mc:Choice Requires="wpg">
            <w:drawing>
              <wp:anchor distT="0" distB="0" distL="114300" distR="114300" simplePos="0" relativeHeight="251702272" behindDoc="0" locked="0" layoutInCell="1" allowOverlap="1" wp14:anchorId="26B8E99E" wp14:editId="1EE70FD8">
                <wp:simplePos x="0" y="0"/>
                <wp:positionH relativeFrom="column">
                  <wp:posOffset>2061845</wp:posOffset>
                </wp:positionH>
                <wp:positionV relativeFrom="paragraph">
                  <wp:posOffset>300990</wp:posOffset>
                </wp:positionV>
                <wp:extent cx="3013710" cy="383794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013710" cy="3837940"/>
                          <a:chOff x="0" y="0"/>
                          <a:chExt cx="3013863" cy="3840463"/>
                        </a:xfrm>
                      </wpg:grpSpPr>
                      <pic:pic xmlns:pic="http://schemas.openxmlformats.org/drawingml/2006/picture">
                        <pic:nvPicPr>
                          <pic:cNvPr id="14" name="Picture 14"/>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3863" cy="3511296"/>
                          </a:xfrm>
                          <a:prstGeom prst="rect">
                            <a:avLst/>
                          </a:prstGeom>
                          <a:noFill/>
                        </pic:spPr>
                      </pic:pic>
                      <wps:wsp>
                        <wps:cNvPr id="15" name="Text Box 15"/>
                        <wps:cNvSpPr txBox="1"/>
                        <wps:spPr>
                          <a:xfrm>
                            <a:off x="0" y="3511126"/>
                            <a:ext cx="3011805" cy="329337"/>
                          </a:xfrm>
                          <a:prstGeom prst="rect">
                            <a:avLst/>
                          </a:prstGeom>
                          <a:solidFill>
                            <a:prstClr val="white"/>
                          </a:solidFill>
                          <a:ln>
                            <a:noFill/>
                          </a:ln>
                          <a:effectLst/>
                        </wps:spPr>
                        <wps:txbx>
                          <w:txbxContent>
                            <w:p w:rsidR="00340195" w:rsidRPr="00807055" w:rsidRDefault="00340195" w:rsidP="002A5DE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Step 5E - Entering GeoSciML-portrayal schema field names and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6" o:spid="_x0000_s1043" style="position:absolute;left:0;text-align:left;margin-left:162.35pt;margin-top:23.7pt;width:237.3pt;height:302.2pt;z-index:251702272;mso-height-relative:margin" coordsize="30138,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">
                <v:shape id="Picture 14" o:spid="_x0000_s1044" type="#_x0000_t75" style="position:absolute;width:30138;height:3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4CfCAAAA2wAAAA8AAABkcnMvZG93bnJldi54bWxET0trwkAQvhf8D8sI3nQTLaVGVxFBiLQ9&#10;1Md9yI5JMDsbd1eN/fXdgtDbfHzPmS8704gbOV9bVpCOEhDEhdU1lwoO+83wHYQPyBoby6TgQR6W&#10;i97LHDNt7/xNt10oRQxhn6GCKoQ2k9IXFRn0I9sSR+5kncEQoSuldniP4aaR4yR5kwZrjg0VtrSu&#10;qDjvrkZB68rJ8XqhNJVf04/HZfuZ5z+FUoN+t5qBCNSFf/HTnes4/xX+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oOAnwgAAANsAAAAPAAAAAAAAAAAAAAAAAJ8C&#10;AABkcnMvZG93bnJldi54bWxQSwUGAAAAAAQABAD3AAAAjgMAAAAA&#10;">
                  <v:imagedata r:id="rId45" o:title=""/>
                  <v:path arrowok="t"/>
                </v:shape>
                <v:shape id="Text Box 15" o:spid="_x0000_s1045" type="#_x0000_t202" style="position:absolute;top:35111;width:30118;height:3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340195" w:rsidRPr="00807055" w:rsidRDefault="00340195" w:rsidP="002A5DE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Step 5E - Entering GeoSciML-portrayal schema field names and parameters</w:t>
                        </w:r>
                      </w:p>
                    </w:txbxContent>
                  </v:textbox>
                </v:shape>
                <w10:wrap type="topAndBottom"/>
              </v:group>
            </w:pict>
          </mc:Fallback>
        </mc:AlternateContent>
      </w:r>
      <w:r w:rsidR="00725EA5" w:rsidRPr="00283E2D">
        <w:t xml:space="preserve">When done, click </w:t>
      </w:r>
      <w:r w:rsidR="00725EA5" w:rsidRPr="00283E2D">
        <w:rPr>
          <w:b/>
        </w:rPr>
        <w:t>Finish</w:t>
      </w:r>
      <w:r w:rsidR="00725EA5" w:rsidRPr="00283E2D">
        <w:t>.</w:t>
      </w:r>
    </w:p>
    <w:p w:rsidR="00E423E5" w:rsidRPr="00283E2D" w:rsidRDefault="00E423E5" w:rsidP="002A5DE2"/>
    <w:p w:rsidR="00725EA5" w:rsidRPr="00283E2D" w:rsidRDefault="00725EA5" w:rsidP="002A5DE2">
      <w:r w:rsidRPr="00283E2D">
        <w:t xml:space="preserve">Your new </w:t>
      </w:r>
      <w:r w:rsidRPr="00283E2D">
        <w:rPr>
          <w:b/>
        </w:rPr>
        <w:t>Feature Class</w:t>
      </w:r>
      <w:r w:rsidRPr="00283E2D">
        <w:t xml:space="preserve">, </w:t>
      </w:r>
      <w:r w:rsidR="00E423E5" w:rsidRPr="00283E2D">
        <w:t>structured by</w:t>
      </w:r>
      <w:r w:rsidRPr="00283E2D">
        <w:t xml:space="preserve"> the</w:t>
      </w:r>
      <w:r w:rsidR="00E423E5" w:rsidRPr="00283E2D">
        <w:t xml:space="preserve"> appropriate</w:t>
      </w:r>
      <w:r w:rsidRPr="00283E2D">
        <w:t xml:space="preserve"> </w:t>
      </w:r>
      <w:r w:rsidRPr="00283E2D">
        <w:rPr>
          <w:b/>
        </w:rPr>
        <w:t>GeoSciML-portrayal schema</w:t>
      </w:r>
      <w:r w:rsidRPr="00283E2D">
        <w:t xml:space="preserve">, will appear in the </w:t>
      </w:r>
      <w:r w:rsidR="00E423E5" w:rsidRPr="00283E2D">
        <w:t>spatial database you</w:t>
      </w:r>
      <w:r w:rsidR="003A16F3" w:rsidRPr="00283E2D">
        <w:t xml:space="preserve"> selected or created above.</w:t>
      </w:r>
    </w:p>
    <w:p w:rsidR="00725EA5" w:rsidRPr="00283E2D" w:rsidRDefault="003A16F3" w:rsidP="002A5DE2">
      <w:r w:rsidRPr="00283E2D">
        <w:t>Next</w:t>
      </w:r>
      <w:r w:rsidR="00725EA5" w:rsidRPr="00283E2D">
        <w:t xml:space="preserve">, you </w:t>
      </w:r>
      <w:r w:rsidR="00BA4765" w:rsidRPr="00283E2D">
        <w:t xml:space="preserve">will </w:t>
      </w:r>
      <w:r w:rsidRPr="00283E2D">
        <w:t xml:space="preserve">use </w:t>
      </w:r>
      <w:r w:rsidRPr="00283E2D">
        <w:rPr>
          <w:b/>
        </w:rPr>
        <w:t>ArcToolbox</w:t>
      </w:r>
      <w:r w:rsidRPr="00283E2D">
        <w:t xml:space="preserve"> to </w:t>
      </w:r>
      <w:r w:rsidR="00725EA5" w:rsidRPr="00283E2D">
        <w:t>import and map your existing data into the n</w:t>
      </w:r>
      <w:r w:rsidRPr="00283E2D">
        <w:t>ew feature class you just selected or created above</w:t>
      </w:r>
      <w:r w:rsidR="00725EA5" w:rsidRPr="00283E2D">
        <w:t xml:space="preserve">. </w:t>
      </w:r>
    </w:p>
    <w:p w:rsidR="00725EA5" w:rsidRPr="00283E2D" w:rsidRDefault="00725EA5" w:rsidP="002A5DE2">
      <w:pPr>
        <w:pStyle w:val="ListParagraph"/>
        <w:numPr>
          <w:ilvl w:val="0"/>
          <w:numId w:val="19"/>
        </w:numPr>
      </w:pPr>
      <w:r w:rsidRPr="00283E2D">
        <w:t>Open ArcCatalog</w:t>
      </w:r>
    </w:p>
    <w:p w:rsidR="00725EA5" w:rsidRPr="00283E2D" w:rsidRDefault="00BA4765" w:rsidP="002A5DE2">
      <w:pPr>
        <w:pStyle w:val="ListParagraph"/>
        <w:numPr>
          <w:ilvl w:val="0"/>
          <w:numId w:val="19"/>
        </w:numPr>
      </w:pPr>
      <w:r w:rsidRPr="00283E2D">
        <w:lastRenderedPageBreak/>
        <w:t>O</w:t>
      </w:r>
      <w:r w:rsidR="00725EA5" w:rsidRPr="00283E2D">
        <w:t xml:space="preserve">n the menu bar of ArcCatalog, click the </w:t>
      </w:r>
      <w:r w:rsidR="00725EA5" w:rsidRPr="00283E2D">
        <w:rPr>
          <w:b/>
        </w:rPr>
        <w:t>ArcToolbox</w:t>
      </w:r>
      <w:r w:rsidR="00725EA5" w:rsidRPr="00283E2D">
        <w:t xml:space="preserve"> button</w:t>
      </w:r>
      <w:r w:rsidRPr="00283E2D">
        <w:t xml:space="preserve"> </w:t>
      </w:r>
      <w:r w:rsidRPr="00283E2D">
        <w:rPr>
          <w:noProof/>
        </w:rPr>
        <w:drawing>
          <wp:inline distT="0" distB="0" distL="0" distR="0" wp14:anchorId="215799DA" wp14:editId="38B60581">
            <wp:extent cx="255905" cy="231775"/>
            <wp:effectExtent l="114300" t="114300" r="106045" b="1111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905" cy="231775"/>
                    </a:xfrm>
                    <a:prstGeom prst="rect">
                      <a:avLst/>
                    </a:prstGeom>
                    <a:noFill/>
                    <a:effectLst>
                      <a:outerShdw blurRad="63500" sx="137000" sy="137000" algn="ctr" rotWithShape="0">
                        <a:prstClr val="black">
                          <a:alpha val="40000"/>
                        </a:prstClr>
                      </a:outerShdw>
                    </a:effectLst>
                  </pic:spPr>
                </pic:pic>
              </a:graphicData>
            </a:graphic>
          </wp:inline>
        </w:drawing>
      </w:r>
    </w:p>
    <w:p w:rsidR="00725EA5" w:rsidRPr="00283E2D" w:rsidRDefault="00725EA5" w:rsidP="002A5DE2">
      <w:pPr>
        <w:pStyle w:val="ListParagraph"/>
        <w:numPr>
          <w:ilvl w:val="0"/>
          <w:numId w:val="19"/>
        </w:numPr>
      </w:pPr>
      <w:r w:rsidRPr="00283E2D">
        <w:t>In ArcToolbox, click Data Management Tools &gt; General &gt; Append</w:t>
      </w:r>
    </w:p>
    <w:p w:rsidR="00725EA5" w:rsidRPr="00283E2D" w:rsidRDefault="00725EA5" w:rsidP="002A5DE2">
      <w:pPr>
        <w:pStyle w:val="ListParagraph"/>
        <w:numPr>
          <w:ilvl w:val="0"/>
          <w:numId w:val="19"/>
        </w:numPr>
      </w:pPr>
      <w:r w:rsidRPr="00283E2D">
        <w:t xml:space="preserve">In the </w:t>
      </w:r>
      <w:r w:rsidRPr="00283E2D">
        <w:rPr>
          <w:b/>
        </w:rPr>
        <w:t>Append</w:t>
      </w:r>
      <w:r w:rsidRPr="00283E2D">
        <w:t xml:space="preserve"> window (Figure 7), you need to perform a number of tasks:</w:t>
      </w:r>
    </w:p>
    <w:p w:rsidR="00725EA5" w:rsidRPr="00283E2D" w:rsidRDefault="00725EA5" w:rsidP="002A5DE2">
      <w:pPr>
        <w:pStyle w:val="ListParagraph"/>
        <w:numPr>
          <w:ilvl w:val="1"/>
          <w:numId w:val="19"/>
        </w:numPr>
      </w:pPr>
      <w:r w:rsidRPr="00283E2D">
        <w:t xml:space="preserve">Specify the </w:t>
      </w:r>
      <w:r w:rsidRPr="00283E2D">
        <w:rPr>
          <w:b/>
        </w:rPr>
        <w:t>Input Dataset</w:t>
      </w:r>
      <w:r w:rsidRPr="00283E2D">
        <w:t>.</w:t>
      </w:r>
      <w:r w:rsidR="00C73FF1" w:rsidRPr="00283E2D">
        <w:t xml:space="preserve"> </w:t>
      </w:r>
      <w:r w:rsidRPr="00283E2D">
        <w:t>This will be your source data that does not conform to the GeoSciML-portrayal schema</w:t>
      </w:r>
    </w:p>
    <w:p w:rsidR="00725EA5" w:rsidRPr="00283E2D" w:rsidRDefault="00725EA5" w:rsidP="002A5DE2">
      <w:pPr>
        <w:pStyle w:val="ListParagraph"/>
        <w:numPr>
          <w:ilvl w:val="1"/>
          <w:numId w:val="19"/>
        </w:numPr>
      </w:pPr>
      <w:r w:rsidRPr="00283E2D">
        <w:t xml:space="preserve">Specify the </w:t>
      </w:r>
      <w:r w:rsidRPr="00283E2D">
        <w:rPr>
          <w:b/>
        </w:rPr>
        <w:t>Target Dataset</w:t>
      </w:r>
      <w:r w:rsidRPr="00283E2D">
        <w:t>.</w:t>
      </w:r>
      <w:r w:rsidR="00C73FF1" w:rsidRPr="00283E2D">
        <w:t xml:space="preserve"> </w:t>
      </w:r>
      <w:r w:rsidRPr="00283E2D">
        <w:t xml:space="preserve">This will be the Feature Class you created </w:t>
      </w:r>
      <w:r w:rsidR="00BA4765" w:rsidRPr="00283E2D">
        <w:t>above</w:t>
      </w:r>
    </w:p>
    <w:p w:rsidR="00725EA5" w:rsidRPr="00283E2D" w:rsidRDefault="00725EA5" w:rsidP="002A5DE2">
      <w:pPr>
        <w:pStyle w:val="ListParagraph"/>
        <w:numPr>
          <w:ilvl w:val="1"/>
          <w:numId w:val="19"/>
        </w:numPr>
      </w:pPr>
      <w:r w:rsidRPr="00283E2D">
        <w:t xml:space="preserve">Change the default </w:t>
      </w:r>
      <w:r w:rsidRPr="00283E2D">
        <w:rPr>
          <w:b/>
        </w:rPr>
        <w:t>Schema Type</w:t>
      </w:r>
      <w:r w:rsidRPr="00283E2D">
        <w:t xml:space="preserve"> to </w:t>
      </w:r>
      <w:r w:rsidRPr="00283E2D">
        <w:rPr>
          <w:b/>
        </w:rPr>
        <w:t>NO_TEST</w:t>
      </w:r>
      <w:r w:rsidRPr="00283E2D">
        <w:t>.</w:t>
      </w:r>
      <w:r w:rsidR="00C73FF1" w:rsidRPr="00283E2D">
        <w:t xml:space="preserve"> </w:t>
      </w:r>
      <w:r w:rsidRPr="00283E2D">
        <w:t>This last instruction is very important; it allows you to perform the schema mapping</w:t>
      </w:r>
    </w:p>
    <w:p w:rsidR="00725EA5" w:rsidRPr="00283E2D" w:rsidRDefault="00725EA5" w:rsidP="002A5DE2">
      <w:pPr>
        <w:pStyle w:val="ListParagraph"/>
        <w:numPr>
          <w:ilvl w:val="1"/>
          <w:numId w:val="19"/>
        </w:numPr>
      </w:pPr>
      <w:r w:rsidRPr="00283E2D">
        <w:t xml:space="preserve">For each field in the </w:t>
      </w:r>
      <w:r w:rsidRPr="00283E2D">
        <w:rPr>
          <w:b/>
        </w:rPr>
        <w:t>Field Map (optional)</w:t>
      </w:r>
      <w:r w:rsidRPr="00283E2D">
        <w:t xml:space="preserve"> table, map your </w:t>
      </w:r>
      <w:r w:rsidRPr="00283E2D">
        <w:rPr>
          <w:b/>
        </w:rPr>
        <w:t>Input Dataset</w:t>
      </w:r>
      <w:r w:rsidRPr="00283E2D">
        <w:t xml:space="preserve"> to the </w:t>
      </w:r>
      <w:r w:rsidRPr="00283E2D">
        <w:rPr>
          <w:b/>
        </w:rPr>
        <w:t>Target Dataset</w:t>
      </w:r>
      <w:r w:rsidRPr="00283E2D">
        <w:t>:</w:t>
      </w:r>
    </w:p>
    <w:p w:rsidR="00725EA5" w:rsidRPr="00283E2D" w:rsidRDefault="00725EA5" w:rsidP="002A5DE2">
      <w:pPr>
        <w:pStyle w:val="ListParagraph"/>
        <w:numPr>
          <w:ilvl w:val="2"/>
          <w:numId w:val="19"/>
        </w:numPr>
      </w:pPr>
      <w:r w:rsidRPr="00283E2D">
        <w:t xml:space="preserve">Right-click a target field in the </w:t>
      </w:r>
      <w:r w:rsidRPr="00283E2D">
        <w:rPr>
          <w:b/>
        </w:rPr>
        <w:t>Field Map (optional)</w:t>
      </w:r>
      <w:r w:rsidRPr="00283E2D">
        <w:t xml:space="preserve"> table</w:t>
      </w:r>
    </w:p>
    <w:p w:rsidR="00725EA5" w:rsidRPr="00283E2D" w:rsidRDefault="00725EA5" w:rsidP="002A5DE2">
      <w:pPr>
        <w:pStyle w:val="ListParagraph"/>
        <w:numPr>
          <w:ilvl w:val="2"/>
          <w:numId w:val="19"/>
        </w:numPr>
      </w:pPr>
      <w:r w:rsidRPr="00283E2D">
        <w:t xml:space="preserve">In the context menu that appears, click </w:t>
      </w:r>
      <w:r w:rsidRPr="00283E2D">
        <w:rPr>
          <w:b/>
        </w:rPr>
        <w:t>Add Input Field</w:t>
      </w:r>
    </w:p>
    <w:p w:rsidR="00725EA5" w:rsidRPr="00283E2D" w:rsidRDefault="00725EA5" w:rsidP="002A5DE2">
      <w:pPr>
        <w:pStyle w:val="ListParagraph"/>
        <w:numPr>
          <w:ilvl w:val="2"/>
          <w:numId w:val="19"/>
        </w:numPr>
      </w:pPr>
      <w:r w:rsidRPr="00283E2D">
        <w:t xml:space="preserve">In the dialog box that appears, select the corresponding field from your </w:t>
      </w:r>
      <w:r w:rsidRPr="00283E2D">
        <w:rPr>
          <w:b/>
        </w:rPr>
        <w:t>Input Dataset</w:t>
      </w:r>
    </w:p>
    <w:p w:rsidR="00725EA5" w:rsidRPr="00283E2D" w:rsidRDefault="00725EA5" w:rsidP="002A5DE2">
      <w:pPr>
        <w:pStyle w:val="ListParagraph"/>
        <w:numPr>
          <w:ilvl w:val="1"/>
          <w:numId w:val="19"/>
        </w:numPr>
      </w:pPr>
      <w:r w:rsidRPr="00283E2D">
        <w:t xml:space="preserve">Repeat </w:t>
      </w:r>
      <w:r w:rsidR="00BA4765" w:rsidRPr="00283E2D">
        <w:t>s</w:t>
      </w:r>
      <w:r w:rsidRPr="00283E2D">
        <w:t xml:space="preserve">teps </w:t>
      </w:r>
      <w:r w:rsidRPr="00283E2D">
        <w:rPr>
          <w:b/>
        </w:rPr>
        <w:t>i-iii</w:t>
      </w:r>
      <w:r w:rsidRPr="00283E2D">
        <w:t xml:space="preserve"> for every field in the </w:t>
      </w:r>
      <w:r w:rsidRPr="00283E2D">
        <w:rPr>
          <w:b/>
        </w:rPr>
        <w:t>Target Dataset</w:t>
      </w:r>
    </w:p>
    <w:p w:rsidR="00725EA5" w:rsidRPr="00283E2D" w:rsidRDefault="00725EA5" w:rsidP="002A5DE2">
      <w:pPr>
        <w:pStyle w:val="ListParagraph"/>
        <w:numPr>
          <w:ilvl w:val="1"/>
          <w:numId w:val="19"/>
        </w:numPr>
      </w:pPr>
      <w:r w:rsidRPr="00283E2D">
        <w:t xml:space="preserve">When finished, click </w:t>
      </w:r>
      <w:r w:rsidRPr="00283E2D">
        <w:rPr>
          <w:b/>
        </w:rPr>
        <w:t>OK</w:t>
      </w:r>
    </w:p>
    <w:p w:rsidR="00725EA5" w:rsidRPr="00283E2D" w:rsidRDefault="007468B7" w:rsidP="002A5DE2">
      <w:pPr>
        <w:pStyle w:val="ListParagraph"/>
        <w:numPr>
          <w:ilvl w:val="0"/>
          <w:numId w:val="19"/>
        </w:numPr>
      </w:pPr>
      <w:r w:rsidRPr="00283E2D">
        <w:rPr>
          <w:noProof/>
        </w:rPr>
        <mc:AlternateContent>
          <mc:Choice Requires="wpg">
            <w:drawing>
              <wp:anchor distT="0" distB="0" distL="114300" distR="114300" simplePos="0" relativeHeight="251705344" behindDoc="0" locked="0" layoutInCell="1" allowOverlap="1" wp14:anchorId="39FE0061" wp14:editId="60614CE6">
                <wp:simplePos x="0" y="0"/>
                <wp:positionH relativeFrom="column">
                  <wp:posOffset>1301648</wp:posOffset>
                </wp:positionH>
                <wp:positionV relativeFrom="paragraph">
                  <wp:posOffset>288214</wp:posOffset>
                </wp:positionV>
                <wp:extent cx="4337914" cy="3674110"/>
                <wp:effectExtent l="0" t="0" r="5715" b="2540"/>
                <wp:wrapTopAndBottom/>
                <wp:docPr id="21" name="Group 21"/>
                <wp:cNvGraphicFramePr/>
                <a:graphic xmlns:a="http://schemas.openxmlformats.org/drawingml/2006/main">
                  <a:graphicData uri="http://schemas.microsoft.com/office/word/2010/wordprocessingGroup">
                    <wpg:wgp>
                      <wpg:cNvGrpSpPr/>
                      <wpg:grpSpPr>
                        <a:xfrm>
                          <a:off x="0" y="0"/>
                          <a:ext cx="4337914" cy="3674110"/>
                          <a:chOff x="0" y="0"/>
                          <a:chExt cx="4337914" cy="3674110"/>
                        </a:xfrm>
                      </wpg:grpSpPr>
                      <pic:pic xmlns:pic="http://schemas.openxmlformats.org/drawingml/2006/picture">
                        <pic:nvPicPr>
                          <pic:cNvPr id="19" name="Picture 19"/>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7914" cy="3372307"/>
                          </a:xfrm>
                          <a:prstGeom prst="rect">
                            <a:avLst/>
                          </a:prstGeom>
                          <a:noFill/>
                        </pic:spPr>
                      </pic:pic>
                      <wps:wsp>
                        <wps:cNvPr id="20" name="Text Box 20"/>
                        <wps:cNvSpPr txBox="1"/>
                        <wps:spPr>
                          <a:xfrm>
                            <a:off x="0" y="3379470"/>
                            <a:ext cx="4334510" cy="294640"/>
                          </a:xfrm>
                          <a:prstGeom prst="rect">
                            <a:avLst/>
                          </a:prstGeom>
                          <a:solidFill>
                            <a:prstClr val="white"/>
                          </a:solidFill>
                          <a:ln>
                            <a:noFill/>
                          </a:ln>
                          <a:effectLst/>
                        </wps:spPr>
                        <wps:txbx>
                          <w:txbxContent>
                            <w:p w:rsidR="00340195" w:rsidRPr="00646FC1" w:rsidRDefault="00340195" w:rsidP="002A5DE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The Append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46" style="position:absolute;left:0;text-align:left;margin-left:102.5pt;margin-top:22.7pt;width:341.55pt;height:289.3pt;z-index:251705344" coordsize="43379,3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">
                <v:shape id="Picture 19" o:spid="_x0000_s1047" type="#_x0000_t75" style="position:absolute;width:43379;height:33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1ITBAAAA2wAAAA8AAABkcnMvZG93bnJldi54bWxET01rAjEQvQv+hzCCF6lZPYhdjVIFsde1&#10;9tDbsBk3SzeTNYnutr++EYTe5vE+Z73tbSPu5EPtWMFsmoEgLp2uuVJw/ji8LEGEiKyxcUwKfijA&#10;djMcrDHXruOC7qdYiRTCIUcFJsY2lzKUhiyGqWuJE3dx3mJM0FdSe+xSuG3kPMsW0mLNqcFgS3tD&#10;5ffpZhV8zuxxQbfsN06+uuJa7Qu/mxilxqP+bQUiUh//xU/3u07zX+HxSzpAb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T1ITBAAAA2wAAAA8AAAAAAAAAAAAAAAAAnwIA&#10;AGRycy9kb3ducmV2LnhtbFBLBQYAAAAABAAEAPcAAACNAwAAAAA=&#10;">
                  <v:imagedata r:id="rId48" o:title=""/>
                  <v:path arrowok="t"/>
                </v:shape>
                <v:shape id="Text Box 20" o:spid="_x0000_s1048" type="#_x0000_t202" style="position:absolute;top:33794;width:43345;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340195" w:rsidRPr="00646FC1" w:rsidRDefault="00340195" w:rsidP="002A5DE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The Append window</w:t>
                        </w:r>
                      </w:p>
                    </w:txbxContent>
                  </v:textbox>
                </v:shape>
                <w10:wrap type="topAndBottom"/>
              </v:group>
            </w:pict>
          </mc:Fallback>
        </mc:AlternateContent>
      </w:r>
      <w:r w:rsidR="00725EA5" w:rsidRPr="00283E2D">
        <w:t xml:space="preserve">Repeat Step 4 in this list for each dataset you wish to deploy </w:t>
      </w:r>
      <w:r w:rsidR="00BA4765" w:rsidRPr="00283E2D">
        <w:t xml:space="preserve">as a </w:t>
      </w:r>
      <w:hyperlink w:anchor="Web_Service" w:history="1">
        <w:r w:rsidR="00BA4765" w:rsidRPr="00283E2D">
          <w:rPr>
            <w:rStyle w:val="Hyperlink"/>
          </w:rPr>
          <w:t>web service</w:t>
        </w:r>
      </w:hyperlink>
      <w:r w:rsidR="00BA4765" w:rsidRPr="00283E2D">
        <w:t>.</w:t>
      </w:r>
    </w:p>
    <w:p w:rsidR="00725EA5" w:rsidRPr="00283E2D" w:rsidRDefault="00725EA5" w:rsidP="002A5DE2">
      <w:r w:rsidRPr="00283E2D">
        <w:t>You are no</w:t>
      </w:r>
      <w:r w:rsidR="00BA4765" w:rsidRPr="00283E2D">
        <w:t>w ready to deploy your services.</w:t>
      </w:r>
    </w:p>
    <w:p w:rsidR="00BC3B77" w:rsidRPr="00283E2D" w:rsidRDefault="00BC3B77" w:rsidP="002A5DE2">
      <w:pPr>
        <w:pStyle w:val="Heading3"/>
      </w:pPr>
      <w:bookmarkStart w:id="127" w:name="_Toc321763224"/>
      <w:bookmarkStart w:id="128" w:name="_Toc321763460"/>
      <w:bookmarkStart w:id="129" w:name="_Toc321763225"/>
      <w:bookmarkStart w:id="130" w:name="_Toc321763461"/>
      <w:bookmarkStart w:id="131" w:name="_Toc321148904"/>
      <w:bookmarkStart w:id="132" w:name="_Toc364428333"/>
      <w:bookmarkEnd w:id="127"/>
      <w:bookmarkEnd w:id="128"/>
      <w:bookmarkEnd w:id="129"/>
      <w:bookmarkEnd w:id="130"/>
      <w:r w:rsidRPr="00283E2D">
        <w:lastRenderedPageBreak/>
        <w:t xml:space="preserve">Schema mapping </w:t>
      </w:r>
      <w:r w:rsidR="00BA4765" w:rsidRPr="00283E2D">
        <w:t>in SQL</w:t>
      </w:r>
      <w:bookmarkEnd w:id="131"/>
      <w:bookmarkEnd w:id="132"/>
    </w:p>
    <w:p w:rsidR="006C35DA" w:rsidRPr="00283E2D" w:rsidRDefault="007E19A1" w:rsidP="002A5DE2">
      <w:r w:rsidRPr="00283E2D">
        <w:t>If you have multiple tables that you need to map into a single schema, it may be easier to write a SQL query to do the mapping.</w:t>
      </w:r>
      <w:r>
        <w:t xml:space="preserve"> </w:t>
      </w:r>
      <w:r w:rsidR="00BC3B77" w:rsidRPr="00283E2D">
        <w:t xml:space="preserve">The following example </w:t>
      </w:r>
      <w:r>
        <w:t>demonstrates</w:t>
      </w:r>
      <w:r w:rsidRPr="00283E2D">
        <w:t xml:space="preserve"> </w:t>
      </w:r>
      <w:r w:rsidR="00BC3B77" w:rsidRPr="00283E2D">
        <w:t xml:space="preserve">a </w:t>
      </w:r>
      <w:hyperlink w:anchor="Schema" w:history="1">
        <w:r w:rsidR="00BC3B77" w:rsidRPr="00283E2D">
          <w:rPr>
            <w:rStyle w:val="Hyperlink"/>
          </w:rPr>
          <w:t>schema</w:t>
        </w:r>
      </w:hyperlink>
      <w:r w:rsidR="00BC3B77" w:rsidRPr="00283E2D">
        <w:t xml:space="preserve"> mapping query, written in Postgres-flavor SQL (minor modifications may be necessary for other SQL environments). The source schema is the USGS/AASG National Cooperative Geologic Mapping Program NCGMP09 database schema (</w:t>
      </w:r>
      <w:hyperlink r:id="rId49" w:history="1">
        <w:r w:rsidR="00BC3B77" w:rsidRPr="0064157F">
          <w:rPr>
            <w:rStyle w:val="Hyperlink"/>
          </w:rPr>
          <w:t>Haugarud et al., 2010</w:t>
        </w:r>
      </w:hyperlink>
      <w:r w:rsidR="00BC3B77" w:rsidRPr="00283E2D">
        <w:t>), and the target is a GeoSciML-portrayal GeologicUnitView. This is meant as an illustrative example of the kind of processing that may be required. The level of difficulty in the schema mapping is largely determined by how similar the internal data model schema is to the GeoSciML conceptual model, and how much content</w:t>
      </w:r>
      <w:r w:rsidR="00C73FF1" w:rsidRPr="00283E2D">
        <w:t xml:space="preserve"> </w:t>
      </w:r>
      <w:r w:rsidR="00BC3B77" w:rsidRPr="00283E2D">
        <w:t>the data provider wishes to make available in the portrayal view</w:t>
      </w:r>
      <w:r w:rsidR="00B77CBA" w:rsidRPr="00283E2D">
        <w:t>.</w:t>
      </w:r>
    </w:p>
    <w:p w:rsidR="00BC3B77" w:rsidRPr="00283E2D" w:rsidRDefault="00C22896" w:rsidP="002A5DE2">
      <w:r w:rsidRPr="00283E2D">
        <w:rPr>
          <w:noProof/>
        </w:rPr>
        <mc:AlternateContent>
          <mc:Choice Requires="wpg">
            <w:drawing>
              <wp:anchor distT="274320" distB="274320" distL="114300" distR="114300" simplePos="0" relativeHeight="251685888" behindDoc="0" locked="0" layoutInCell="1" allowOverlap="1" wp14:anchorId="0FCFEE39" wp14:editId="36F2ABF1">
                <wp:simplePos x="0" y="0"/>
                <wp:positionH relativeFrom="column">
                  <wp:posOffset>-68580</wp:posOffset>
                </wp:positionH>
                <wp:positionV relativeFrom="paragraph">
                  <wp:posOffset>1134110</wp:posOffset>
                </wp:positionV>
                <wp:extent cx="6711696" cy="4773168"/>
                <wp:effectExtent l="0" t="0" r="13335" b="27940"/>
                <wp:wrapTopAndBottom/>
                <wp:docPr id="87" name="Group 87"/>
                <wp:cNvGraphicFramePr/>
                <a:graphic xmlns:a="http://schemas.openxmlformats.org/drawingml/2006/main">
                  <a:graphicData uri="http://schemas.microsoft.com/office/word/2010/wordprocessingGroup">
                    <wpg:wgp>
                      <wpg:cNvGrpSpPr/>
                      <wpg:grpSpPr>
                        <a:xfrm>
                          <a:off x="0" y="0"/>
                          <a:ext cx="6711696" cy="4773168"/>
                          <a:chOff x="0" y="0"/>
                          <a:chExt cx="7167880" cy="4769511"/>
                        </a:xfrm>
                      </wpg:grpSpPr>
                      <wps:wsp>
                        <wps:cNvPr id="88" name="Text Box 2"/>
                        <wps:cNvSpPr txBox="1">
                          <a:spLocks noChangeArrowheads="1"/>
                        </wps:cNvSpPr>
                        <wps:spPr bwMode="auto">
                          <a:xfrm>
                            <a:off x="0" y="197510"/>
                            <a:ext cx="7167880" cy="4572001"/>
                          </a:xfrm>
                          <a:prstGeom prst="rect">
                            <a:avLst/>
                          </a:prstGeom>
                          <a:solidFill>
                            <a:srgbClr val="FFFFFF"/>
                          </a:solidFill>
                          <a:ln w="9525">
                            <a:solidFill>
                              <a:srgbClr val="000000"/>
                            </a:solidFill>
                            <a:miter lim="800000"/>
                            <a:headEnd/>
                            <a:tailEnd/>
                          </a:ln>
                        </wps:spPr>
                        <wps:txbx>
                          <w:txbxContent>
                            <w:p w:rsidR="00340195" w:rsidRPr="005A1A4C" w:rsidRDefault="00340195" w:rsidP="002A5DE2">
                              <w:pPr>
                                <w:pStyle w:val="SQLtext"/>
                                <w:numPr>
                                  <w:ilvl w:val="0"/>
                                  <w:numId w:val="7"/>
                                </w:numPr>
                              </w:pPr>
                              <w:r w:rsidRPr="00A64BEA">
                                <w:rPr>
                                  <w:b/>
                                  <w:sz w:val="22"/>
                                  <w:szCs w:val="22"/>
                                </w:rPr>
                                <w:t>CREATE TABLE</w:t>
                              </w:r>
                              <w:r w:rsidRPr="005A1A4C">
                                <w:t xml:space="preserve"> sde.geologicunitview As</w:t>
                              </w:r>
                            </w:p>
                            <w:p w:rsidR="00340195" w:rsidRPr="0040312D" w:rsidRDefault="00340195" w:rsidP="002A5DE2">
                              <w:pPr>
                                <w:pStyle w:val="SQLtext"/>
                                <w:numPr>
                                  <w:ilvl w:val="0"/>
                                  <w:numId w:val="7"/>
                                </w:numPr>
                              </w:pPr>
                              <w:r w:rsidRPr="0040312D">
                                <w:t>SELECT</w:t>
                              </w:r>
                            </w:p>
                            <w:p w:rsidR="00340195" w:rsidRPr="005A1A4C" w:rsidRDefault="00340195" w:rsidP="002A5DE2">
                              <w:pPr>
                                <w:pStyle w:val="SQLtext"/>
                                <w:numPr>
                                  <w:ilvl w:val="0"/>
                                  <w:numId w:val="7"/>
                                </w:numPr>
                              </w:pPr>
                              <w:r>
                                <w:t>mup</w:t>
                              </w:r>
                              <w:r w:rsidRPr="005A1A4C">
                                <w:t>.objectid as objectid,</w:t>
                              </w:r>
                            </w:p>
                            <w:p w:rsidR="00340195" w:rsidRPr="005A1A4C" w:rsidRDefault="00340195" w:rsidP="002A5DE2">
                              <w:pPr>
                                <w:pStyle w:val="SQLtext"/>
                                <w:numPr>
                                  <w:ilvl w:val="0"/>
                                  <w:numId w:val="7"/>
                                </w:numPr>
                              </w:pPr>
                              <w:r>
                                <w:t>mup</w:t>
                              </w:r>
                              <w:r w:rsidRPr="005A1A4C">
                                <w:t>.</w:t>
                              </w:r>
                              <w:r>
                                <w:t>mup</w:t>
                              </w:r>
                              <w:r w:rsidRPr="005A1A4C">
                                <w:t>_id AS identifier,</w:t>
                              </w:r>
                            </w:p>
                            <w:p w:rsidR="00340195" w:rsidRPr="005A1A4C" w:rsidRDefault="00340195" w:rsidP="002A5DE2">
                              <w:pPr>
                                <w:pStyle w:val="SQLtext"/>
                                <w:numPr>
                                  <w:ilvl w:val="0"/>
                                  <w:numId w:val="7"/>
                                </w:numPr>
                              </w:pPr>
                              <w:r>
                                <w:t>dmu</w:t>
                              </w:r>
                              <w:r w:rsidRPr="005A1A4C">
                                <w:t>.description AS name,</w:t>
                              </w:r>
                            </w:p>
                            <w:p w:rsidR="00340195" w:rsidRPr="005A1A4C" w:rsidRDefault="00340195" w:rsidP="002A5DE2">
                              <w:pPr>
                                <w:pStyle w:val="SQLtext"/>
                                <w:numPr>
                                  <w:ilvl w:val="0"/>
                                  <w:numId w:val="7"/>
                                </w:numPr>
                              </w:pPr>
                              <w:r>
                                <w:t>mup</w:t>
                              </w:r>
                              <w:r w:rsidRPr="005A1A4C">
                                <w:t>.notes AS description,</w:t>
                              </w:r>
                            </w:p>
                            <w:p w:rsidR="00340195" w:rsidRPr="005A1A4C" w:rsidRDefault="00340195" w:rsidP="002A5DE2">
                              <w:pPr>
                                <w:pStyle w:val="SQLtext"/>
                                <w:numPr>
                                  <w:ilvl w:val="0"/>
                                  <w:numId w:val="7"/>
                                </w:numPr>
                              </w:pPr>
                              <w:r w:rsidRPr="005A1A4C">
                                <w:t>'Geologic Unit'::text AS "geologicUnitType",</w:t>
                              </w:r>
                            </w:p>
                            <w:p w:rsidR="00340195" w:rsidRPr="005A1A4C" w:rsidRDefault="00340195" w:rsidP="002A5DE2">
                              <w:pPr>
                                <w:pStyle w:val="SQLtext"/>
                                <w:numPr>
                                  <w:ilvl w:val="0"/>
                                  <w:numId w:val="7"/>
                                </w:numPr>
                              </w:pPr>
                              <w:r w:rsidRPr="005A1A4C">
                                <w:t>'Not Specified'::text AS rank,</w:t>
                              </w:r>
                            </w:p>
                            <w:p w:rsidR="00340195" w:rsidRPr="005A1A4C" w:rsidRDefault="00340195" w:rsidP="002A5DE2">
                              <w:pPr>
                                <w:pStyle w:val="SQLtext"/>
                                <w:numPr>
                                  <w:ilvl w:val="0"/>
                                  <w:numId w:val="7"/>
                                </w:numPr>
                              </w:pPr>
                              <w:r>
                                <w:t>polyextattr</w:t>
                              </w:r>
                              <w:r w:rsidRPr="005A1A4C">
                                <w:t>.lith6name AS lithology,</w:t>
                              </w:r>
                            </w:p>
                            <w:p w:rsidR="00340195" w:rsidRDefault="00340195" w:rsidP="002A5DE2">
                              <w:pPr>
                                <w:pStyle w:val="SQLtext"/>
                                <w:numPr>
                                  <w:ilvl w:val="0"/>
                                  <w:numId w:val="7"/>
                                </w:numPr>
                              </w:pPr>
                              <w:r>
                                <w:t>dmu.age AS "geologicHistory",</w:t>
                              </w:r>
                            </w:p>
                            <w:p w:rsidR="00340195" w:rsidRDefault="00340195" w:rsidP="002A5DE2">
                              <w:pPr>
                                <w:pStyle w:val="SQLtext"/>
                                <w:numPr>
                                  <w:ilvl w:val="0"/>
                                  <w:numId w:val="7"/>
                                </w:numPr>
                              </w:pPr>
                              <w:r>
                                <w:t>(datasources.source::text || ' '::text) || datasources.notes AS source,</w:t>
                              </w:r>
                            </w:p>
                            <w:p w:rsidR="00340195" w:rsidRDefault="00340195" w:rsidP="002A5DE2">
                              <w:pPr>
                                <w:pStyle w:val="SQLtext"/>
                                <w:numPr>
                                  <w:ilvl w:val="0"/>
                                  <w:numId w:val="7"/>
                                </w:numPr>
                              </w:pPr>
                              <w:r>
                                <w:t>'http://…/cgi/geologicunittype/0008'::text AS "geologicUnitType_uri",</w:t>
                              </w:r>
                            </w:p>
                            <w:p w:rsidR="00340195" w:rsidRDefault="00340195" w:rsidP="002A5DE2">
                              <w:pPr>
                                <w:pStyle w:val="SQLtext"/>
                                <w:numPr>
                                  <w:ilvl w:val="0"/>
                                  <w:numId w:val="7"/>
                                </w:numPr>
                              </w:pPr>
                              <w:r>
                                <w:t>polyextattr.lithuri AS "representativeLithology_uri",</w:t>
                              </w:r>
                            </w:p>
                            <w:p w:rsidR="00340195" w:rsidRDefault="00340195" w:rsidP="002A5DE2">
                              <w:pPr>
                                <w:pStyle w:val="SQLtext"/>
                                <w:numPr>
                                  <w:ilvl w:val="0"/>
                                  <w:numId w:val="7"/>
                                </w:numPr>
                              </w:pPr>
                              <w:r>
                                <w:t>polyextattr.ageuri AS "representativeAge_uri",</w:t>
                              </w:r>
                            </w:p>
                            <w:p w:rsidR="00340195" w:rsidRDefault="00340195" w:rsidP="002A5DE2">
                              <w:pPr>
                                <w:pStyle w:val="SQLtext"/>
                                <w:numPr>
                                  <w:ilvl w:val="0"/>
                                  <w:numId w:val="7"/>
                                </w:numPr>
                              </w:pPr>
                              <w:r>
                                <w:t>mapunitages.ageyoungerterm AS "representativeLowerAge_uri",</w:t>
                              </w:r>
                            </w:p>
                            <w:p w:rsidR="00340195" w:rsidRDefault="00340195" w:rsidP="002A5DE2">
                              <w:pPr>
                                <w:pStyle w:val="SQLtext"/>
                                <w:numPr>
                                  <w:ilvl w:val="0"/>
                                  <w:numId w:val="7"/>
                                </w:numPr>
                              </w:pPr>
                              <w:r>
                                <w:t>mapunitages.ageolderterm AS "representativeUpperAge_uri",</w:t>
                              </w:r>
                            </w:p>
                            <w:p w:rsidR="00340195" w:rsidRDefault="00340195" w:rsidP="002A5DE2">
                              <w:pPr>
                                <w:pStyle w:val="SQLtext"/>
                                <w:numPr>
                                  <w:ilvl w:val="0"/>
                                  <w:numId w:val="7"/>
                                </w:numPr>
                              </w:pPr>
                              <w:r>
                                <w:t>'http://www.opengis.net/def/nil/OGC/0/missing'::text AS specification_uri,</w:t>
                              </w:r>
                            </w:p>
                            <w:p w:rsidR="00340195" w:rsidRDefault="00340195" w:rsidP="002A5DE2">
                              <w:pPr>
                                <w:pStyle w:val="SQLtext"/>
                                <w:numPr>
                                  <w:ilvl w:val="0"/>
                                  <w:numId w:val="7"/>
                                </w:numPr>
                              </w:pPr>
                              <w:r>
                                <w:t>'http://catalog.usgin.org/geoportal/…'::text AS metadata_uri,</w:t>
                              </w:r>
                            </w:p>
                            <w:p w:rsidR="00340195" w:rsidRDefault="00340195" w:rsidP="002A5DE2">
                              <w:pPr>
                                <w:pStyle w:val="SQLtext"/>
                                <w:numPr>
                                  <w:ilvl w:val="0"/>
                                  <w:numId w:val="7"/>
                                </w:numPr>
                              </w:pPr>
                              <w:r>
                                <w:t>mup.mapunit AS "genericSymbolizer",</w:t>
                              </w:r>
                            </w:p>
                            <w:p w:rsidR="00340195" w:rsidRDefault="00340195" w:rsidP="002A5DE2">
                              <w:pPr>
                                <w:pStyle w:val="SQLtext"/>
                                <w:numPr>
                                  <w:ilvl w:val="0"/>
                                  <w:numId w:val="7"/>
                                </w:numPr>
                              </w:pPr>
                              <w:r>
                                <w:t>shape::geometry as shape</w:t>
                              </w:r>
                            </w:p>
                            <w:p w:rsidR="00340195" w:rsidRDefault="00340195" w:rsidP="002A5DE2">
                              <w:pPr>
                                <w:pStyle w:val="SQLtext"/>
                                <w:numPr>
                                  <w:ilvl w:val="0"/>
                                  <w:numId w:val="7"/>
                                </w:numPr>
                              </w:pPr>
                              <w:r w:rsidRPr="0040312D">
                                <w:rPr>
                                  <w:b/>
                                  <w:sz w:val="22"/>
                                  <w:szCs w:val="22"/>
                                </w:rPr>
                                <w:t>FROM</w:t>
                              </w:r>
                              <w:r>
                                <w:t xml:space="preserve"> mapunitpolys AS mup </w:t>
                              </w:r>
                            </w:p>
                            <w:p w:rsidR="00340195" w:rsidRDefault="00340195" w:rsidP="002A5DE2">
                              <w:pPr>
                                <w:pStyle w:val="SQLtext"/>
                                <w:numPr>
                                  <w:ilvl w:val="0"/>
                                  <w:numId w:val="7"/>
                                </w:numPr>
                              </w:pPr>
                              <w:r>
                                <w:t>LEFT JOIN polyextattr ON mup.mapunitpolys_id = polyextattr.ownerid</w:t>
                              </w:r>
                            </w:p>
                            <w:p w:rsidR="00340195" w:rsidRDefault="00340195" w:rsidP="002A5DE2">
                              <w:pPr>
                                <w:pStyle w:val="SQLtext"/>
                                <w:numPr>
                                  <w:ilvl w:val="0"/>
                                  <w:numId w:val="7"/>
                                </w:numPr>
                              </w:pPr>
                              <w:r>
                                <w:t>LEFT JOIN datasources ON mup.datasourceid = datasources.datasources_id</w:t>
                              </w:r>
                            </w:p>
                            <w:p w:rsidR="00340195" w:rsidRDefault="00340195" w:rsidP="002A5DE2">
                              <w:pPr>
                                <w:pStyle w:val="SQLtext"/>
                                <w:numPr>
                                  <w:ilvl w:val="0"/>
                                  <w:numId w:val="7"/>
                                </w:numPr>
                              </w:pPr>
                              <w:r>
                                <w:t>LEFT JOIN descriptionofmapunits as dmu ON mup.mapunit = dmu.mapunit</w:t>
                              </w:r>
                            </w:p>
                            <w:p w:rsidR="00340195" w:rsidRPr="004E00EF" w:rsidRDefault="00340195" w:rsidP="002A5DE2">
                              <w:pPr>
                                <w:pStyle w:val="SQLtext"/>
                                <w:numPr>
                                  <w:ilvl w:val="0"/>
                                  <w:numId w:val="7"/>
                                </w:numPr>
                              </w:pPr>
                              <w:r>
                                <w:t>LEFT JOIN mapunitages ON mup.mapunit = mapunitages.mapunit;</w:t>
                              </w:r>
                            </w:p>
                          </w:txbxContent>
                        </wps:txbx>
                        <wps:bodyPr rot="0" vert="horz" wrap="square" lIns="91440" tIns="45720" rIns="91440" bIns="45720" anchor="t" anchorCtr="0">
                          <a:noAutofit/>
                        </wps:bodyPr>
                      </wps:wsp>
                      <wps:wsp>
                        <wps:cNvPr id="89" name="Text Box 89"/>
                        <wps:cNvSpPr txBox="1"/>
                        <wps:spPr>
                          <a:xfrm>
                            <a:off x="0" y="0"/>
                            <a:ext cx="7167880" cy="189433"/>
                          </a:xfrm>
                          <a:prstGeom prst="rect">
                            <a:avLst/>
                          </a:prstGeom>
                          <a:solidFill>
                            <a:prstClr val="white"/>
                          </a:solidFill>
                          <a:ln>
                            <a:noFill/>
                          </a:ln>
                          <a:effectLst/>
                        </wps:spPr>
                        <wps:txbx>
                          <w:txbxContent>
                            <w:p w:rsidR="00340195" w:rsidRDefault="00340195" w:rsidP="002A5DE2">
                              <w:pPr>
                                <w:pStyle w:val="Caption"/>
                                <w:rPr>
                                  <w:noProof/>
                                </w:rPr>
                              </w:pPr>
                              <w:r>
                                <w:t xml:space="preserve">Code Example </w:t>
                              </w:r>
                              <w:r>
                                <w:fldChar w:fldCharType="begin"/>
                              </w:r>
                              <w:r>
                                <w:instrText xml:space="preserve"> SEQ Code_Example \* ARABIC </w:instrText>
                              </w:r>
                              <w:r>
                                <w:fldChar w:fldCharType="separate"/>
                              </w:r>
                              <w:r>
                                <w:rPr>
                                  <w:noProof/>
                                </w:rPr>
                                <w:t>1</w:t>
                              </w:r>
                              <w:r>
                                <w:rPr>
                                  <w:noProof/>
                                </w:rPr>
                                <w:fldChar w:fldCharType="end"/>
                              </w:r>
                              <w:r>
                                <w:t xml:space="preserve">: </w:t>
                              </w:r>
                              <w:r w:rsidRPr="00497B50">
                                <w:t>PostGIS SQL query to produ</w:t>
                              </w:r>
                              <w:r>
                                <w:t>ce GeoSciML-</w:t>
                              </w:r>
                              <w:r w:rsidRPr="00497B50">
                                <w:t>portrayal view for map unit polygons.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7" o:spid="_x0000_s1049" style="position:absolute;margin-left:-5.4pt;margin-top:89.3pt;width:528.5pt;height:375.85pt;z-index:251685888;mso-wrap-distance-top:21.6pt;mso-wrap-distance-bottom:21.6pt;mso-width-relative:margin;mso-height-relative:margin" coordsize="71678,4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">
                <v:shape id="_x0000_s1050" type="#_x0000_t202" style="position:absolute;top:1975;width:71678;height:45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340195" w:rsidRPr="005A1A4C" w:rsidRDefault="00340195" w:rsidP="002A5DE2">
                        <w:pPr>
                          <w:pStyle w:val="SQLtext"/>
                          <w:numPr>
                            <w:ilvl w:val="0"/>
                            <w:numId w:val="7"/>
                          </w:numPr>
                        </w:pPr>
                        <w:r w:rsidRPr="00A64BEA">
                          <w:rPr>
                            <w:b/>
                            <w:sz w:val="22"/>
                            <w:szCs w:val="22"/>
                          </w:rPr>
                          <w:t>CREATE TABLE</w:t>
                        </w:r>
                        <w:r w:rsidRPr="005A1A4C">
                          <w:t xml:space="preserve"> sde.geologicunitview As</w:t>
                        </w:r>
                      </w:p>
                      <w:p w:rsidR="00340195" w:rsidRPr="0040312D" w:rsidRDefault="00340195" w:rsidP="002A5DE2">
                        <w:pPr>
                          <w:pStyle w:val="SQLtext"/>
                          <w:numPr>
                            <w:ilvl w:val="0"/>
                            <w:numId w:val="7"/>
                          </w:numPr>
                        </w:pPr>
                        <w:r w:rsidRPr="0040312D">
                          <w:t>SELECT</w:t>
                        </w:r>
                      </w:p>
                      <w:p w:rsidR="00340195" w:rsidRPr="005A1A4C" w:rsidRDefault="00340195" w:rsidP="002A5DE2">
                        <w:pPr>
                          <w:pStyle w:val="SQLtext"/>
                          <w:numPr>
                            <w:ilvl w:val="0"/>
                            <w:numId w:val="7"/>
                          </w:numPr>
                        </w:pPr>
                        <w:r>
                          <w:t>mup</w:t>
                        </w:r>
                        <w:r w:rsidRPr="005A1A4C">
                          <w:t>.objectid as objectid,</w:t>
                        </w:r>
                      </w:p>
                      <w:p w:rsidR="00340195" w:rsidRPr="005A1A4C" w:rsidRDefault="00340195" w:rsidP="002A5DE2">
                        <w:pPr>
                          <w:pStyle w:val="SQLtext"/>
                          <w:numPr>
                            <w:ilvl w:val="0"/>
                            <w:numId w:val="7"/>
                          </w:numPr>
                        </w:pPr>
                        <w:r>
                          <w:t>mup</w:t>
                        </w:r>
                        <w:r w:rsidRPr="005A1A4C">
                          <w:t>.</w:t>
                        </w:r>
                        <w:r>
                          <w:t>mup</w:t>
                        </w:r>
                        <w:r w:rsidRPr="005A1A4C">
                          <w:t>_id AS identifier,</w:t>
                        </w:r>
                      </w:p>
                      <w:p w:rsidR="00340195" w:rsidRPr="005A1A4C" w:rsidRDefault="00340195" w:rsidP="002A5DE2">
                        <w:pPr>
                          <w:pStyle w:val="SQLtext"/>
                          <w:numPr>
                            <w:ilvl w:val="0"/>
                            <w:numId w:val="7"/>
                          </w:numPr>
                        </w:pPr>
                        <w:r>
                          <w:t>dmu</w:t>
                        </w:r>
                        <w:r w:rsidRPr="005A1A4C">
                          <w:t>.description AS name,</w:t>
                        </w:r>
                      </w:p>
                      <w:p w:rsidR="00340195" w:rsidRPr="005A1A4C" w:rsidRDefault="00340195" w:rsidP="002A5DE2">
                        <w:pPr>
                          <w:pStyle w:val="SQLtext"/>
                          <w:numPr>
                            <w:ilvl w:val="0"/>
                            <w:numId w:val="7"/>
                          </w:numPr>
                        </w:pPr>
                        <w:r>
                          <w:t>mup</w:t>
                        </w:r>
                        <w:r w:rsidRPr="005A1A4C">
                          <w:t>.notes AS description,</w:t>
                        </w:r>
                      </w:p>
                      <w:p w:rsidR="00340195" w:rsidRPr="005A1A4C" w:rsidRDefault="00340195" w:rsidP="002A5DE2">
                        <w:pPr>
                          <w:pStyle w:val="SQLtext"/>
                          <w:numPr>
                            <w:ilvl w:val="0"/>
                            <w:numId w:val="7"/>
                          </w:numPr>
                        </w:pPr>
                        <w:r w:rsidRPr="005A1A4C">
                          <w:t>'Geologic Unit'::text AS "geologicUnitType",</w:t>
                        </w:r>
                      </w:p>
                      <w:p w:rsidR="00340195" w:rsidRPr="005A1A4C" w:rsidRDefault="00340195" w:rsidP="002A5DE2">
                        <w:pPr>
                          <w:pStyle w:val="SQLtext"/>
                          <w:numPr>
                            <w:ilvl w:val="0"/>
                            <w:numId w:val="7"/>
                          </w:numPr>
                        </w:pPr>
                        <w:r w:rsidRPr="005A1A4C">
                          <w:t>'Not Specified'::text AS rank,</w:t>
                        </w:r>
                      </w:p>
                      <w:p w:rsidR="00340195" w:rsidRPr="005A1A4C" w:rsidRDefault="00340195" w:rsidP="002A5DE2">
                        <w:pPr>
                          <w:pStyle w:val="SQLtext"/>
                          <w:numPr>
                            <w:ilvl w:val="0"/>
                            <w:numId w:val="7"/>
                          </w:numPr>
                        </w:pPr>
                        <w:r>
                          <w:t>polyextattr</w:t>
                        </w:r>
                        <w:r w:rsidRPr="005A1A4C">
                          <w:t>.lith6name AS lithology,</w:t>
                        </w:r>
                      </w:p>
                      <w:p w:rsidR="00340195" w:rsidRDefault="00340195" w:rsidP="002A5DE2">
                        <w:pPr>
                          <w:pStyle w:val="SQLtext"/>
                          <w:numPr>
                            <w:ilvl w:val="0"/>
                            <w:numId w:val="7"/>
                          </w:numPr>
                        </w:pPr>
                        <w:r>
                          <w:t>dmu.age AS "geologicHistory",</w:t>
                        </w:r>
                      </w:p>
                      <w:p w:rsidR="00340195" w:rsidRDefault="00340195" w:rsidP="002A5DE2">
                        <w:pPr>
                          <w:pStyle w:val="SQLtext"/>
                          <w:numPr>
                            <w:ilvl w:val="0"/>
                            <w:numId w:val="7"/>
                          </w:numPr>
                        </w:pPr>
                        <w:r>
                          <w:t>(datasources.source::text || ' '::text) || datasources.notes AS source,</w:t>
                        </w:r>
                      </w:p>
                      <w:p w:rsidR="00340195" w:rsidRDefault="00340195" w:rsidP="002A5DE2">
                        <w:pPr>
                          <w:pStyle w:val="SQLtext"/>
                          <w:numPr>
                            <w:ilvl w:val="0"/>
                            <w:numId w:val="7"/>
                          </w:numPr>
                        </w:pPr>
                        <w:r>
                          <w:t>'http://…/cgi/geologicunittype/0008'::text AS "geologicUnitType_uri",</w:t>
                        </w:r>
                      </w:p>
                      <w:p w:rsidR="00340195" w:rsidRDefault="00340195" w:rsidP="002A5DE2">
                        <w:pPr>
                          <w:pStyle w:val="SQLtext"/>
                          <w:numPr>
                            <w:ilvl w:val="0"/>
                            <w:numId w:val="7"/>
                          </w:numPr>
                        </w:pPr>
                        <w:r>
                          <w:t>polyextattr.lithuri AS "representativeLithology_uri",</w:t>
                        </w:r>
                      </w:p>
                      <w:p w:rsidR="00340195" w:rsidRDefault="00340195" w:rsidP="002A5DE2">
                        <w:pPr>
                          <w:pStyle w:val="SQLtext"/>
                          <w:numPr>
                            <w:ilvl w:val="0"/>
                            <w:numId w:val="7"/>
                          </w:numPr>
                        </w:pPr>
                        <w:r>
                          <w:t>polyextattr.ageuri AS "representativeAge_uri",</w:t>
                        </w:r>
                      </w:p>
                      <w:p w:rsidR="00340195" w:rsidRDefault="00340195" w:rsidP="002A5DE2">
                        <w:pPr>
                          <w:pStyle w:val="SQLtext"/>
                          <w:numPr>
                            <w:ilvl w:val="0"/>
                            <w:numId w:val="7"/>
                          </w:numPr>
                        </w:pPr>
                        <w:r>
                          <w:t>mapunitages.ageyoungerterm AS "representativeLowerAge_uri",</w:t>
                        </w:r>
                      </w:p>
                      <w:p w:rsidR="00340195" w:rsidRDefault="00340195" w:rsidP="002A5DE2">
                        <w:pPr>
                          <w:pStyle w:val="SQLtext"/>
                          <w:numPr>
                            <w:ilvl w:val="0"/>
                            <w:numId w:val="7"/>
                          </w:numPr>
                        </w:pPr>
                        <w:r>
                          <w:t>mapunitages.ageolderterm AS "representativeUpperAge_uri",</w:t>
                        </w:r>
                      </w:p>
                      <w:p w:rsidR="00340195" w:rsidRDefault="00340195" w:rsidP="002A5DE2">
                        <w:pPr>
                          <w:pStyle w:val="SQLtext"/>
                          <w:numPr>
                            <w:ilvl w:val="0"/>
                            <w:numId w:val="7"/>
                          </w:numPr>
                        </w:pPr>
                        <w:r>
                          <w:t>'http://www.opengis.net/def/nil/OGC/0/missing'::text AS specification_uri,</w:t>
                        </w:r>
                      </w:p>
                      <w:p w:rsidR="00340195" w:rsidRDefault="00340195" w:rsidP="002A5DE2">
                        <w:pPr>
                          <w:pStyle w:val="SQLtext"/>
                          <w:numPr>
                            <w:ilvl w:val="0"/>
                            <w:numId w:val="7"/>
                          </w:numPr>
                        </w:pPr>
                        <w:r>
                          <w:t>'http://catalog.usgin.org/geoportal/…'::text AS metadata_uri,</w:t>
                        </w:r>
                      </w:p>
                      <w:p w:rsidR="00340195" w:rsidRDefault="00340195" w:rsidP="002A5DE2">
                        <w:pPr>
                          <w:pStyle w:val="SQLtext"/>
                          <w:numPr>
                            <w:ilvl w:val="0"/>
                            <w:numId w:val="7"/>
                          </w:numPr>
                        </w:pPr>
                        <w:r>
                          <w:t>mup.mapunit AS "genericSymbolizer",</w:t>
                        </w:r>
                      </w:p>
                      <w:p w:rsidR="00340195" w:rsidRDefault="00340195" w:rsidP="002A5DE2">
                        <w:pPr>
                          <w:pStyle w:val="SQLtext"/>
                          <w:numPr>
                            <w:ilvl w:val="0"/>
                            <w:numId w:val="7"/>
                          </w:numPr>
                        </w:pPr>
                        <w:r>
                          <w:t>shape::geometry as shape</w:t>
                        </w:r>
                      </w:p>
                      <w:p w:rsidR="00340195" w:rsidRDefault="00340195" w:rsidP="002A5DE2">
                        <w:pPr>
                          <w:pStyle w:val="SQLtext"/>
                          <w:numPr>
                            <w:ilvl w:val="0"/>
                            <w:numId w:val="7"/>
                          </w:numPr>
                        </w:pPr>
                        <w:r w:rsidRPr="0040312D">
                          <w:rPr>
                            <w:b/>
                            <w:sz w:val="22"/>
                            <w:szCs w:val="22"/>
                          </w:rPr>
                          <w:t>FROM</w:t>
                        </w:r>
                        <w:r>
                          <w:t xml:space="preserve"> mapunitpolys AS mup </w:t>
                        </w:r>
                      </w:p>
                      <w:p w:rsidR="00340195" w:rsidRDefault="00340195" w:rsidP="002A5DE2">
                        <w:pPr>
                          <w:pStyle w:val="SQLtext"/>
                          <w:numPr>
                            <w:ilvl w:val="0"/>
                            <w:numId w:val="7"/>
                          </w:numPr>
                        </w:pPr>
                        <w:r>
                          <w:t>LEFT JOIN polyextattr ON mup.mapunitpolys_id = polyextattr.ownerid</w:t>
                        </w:r>
                      </w:p>
                      <w:p w:rsidR="00340195" w:rsidRDefault="00340195" w:rsidP="002A5DE2">
                        <w:pPr>
                          <w:pStyle w:val="SQLtext"/>
                          <w:numPr>
                            <w:ilvl w:val="0"/>
                            <w:numId w:val="7"/>
                          </w:numPr>
                        </w:pPr>
                        <w:r>
                          <w:t>LEFT JOIN datasources ON mup.datasourceid = datasources.datasources_id</w:t>
                        </w:r>
                      </w:p>
                      <w:p w:rsidR="00340195" w:rsidRDefault="00340195" w:rsidP="002A5DE2">
                        <w:pPr>
                          <w:pStyle w:val="SQLtext"/>
                          <w:numPr>
                            <w:ilvl w:val="0"/>
                            <w:numId w:val="7"/>
                          </w:numPr>
                        </w:pPr>
                        <w:r>
                          <w:t>LEFT JOIN descriptionofmapunits as dmu ON mup.mapunit = dmu.mapunit</w:t>
                        </w:r>
                      </w:p>
                      <w:p w:rsidR="00340195" w:rsidRPr="004E00EF" w:rsidRDefault="00340195" w:rsidP="002A5DE2">
                        <w:pPr>
                          <w:pStyle w:val="SQLtext"/>
                          <w:numPr>
                            <w:ilvl w:val="0"/>
                            <w:numId w:val="7"/>
                          </w:numPr>
                        </w:pPr>
                        <w:r>
                          <w:t>LEFT JOIN mapunitages ON mup.mapunit = mapunitages.mapunit;</w:t>
                        </w:r>
                      </w:p>
                    </w:txbxContent>
                  </v:textbox>
                </v:shape>
                <v:shape id="Text Box 89" o:spid="_x0000_s1051" type="#_x0000_t202" style="position:absolute;width:71678;height:1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RMUA&#10;AADbAAAADwAAAGRycy9kb3ducmV2LnhtbESPzWrDMBCE74W8g9hALyWRk4NJnCihiVvooT3kh5wX&#10;a2ObWisjybH99lWh0OMwM98w2/1gGvEg52vLChbzBARxYXXNpYLr5X22AuEDssbGMikYycN+N3na&#10;YqZtzyd6nEMpIoR9hgqqENpMSl9UZNDPbUscvbt1BkOUrpTaYR/hppHLJEmlwZrjQoUtHSsqvs+d&#10;UZDmrutPfHzJr2+f+NWWy9thvCn1PB1eNyACDeE//Nf+0ApWa/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uhExQAAANsAAAAPAAAAAAAAAAAAAAAAAJgCAABkcnMv&#10;ZG93bnJldi54bWxQSwUGAAAAAAQABAD1AAAAigMAAAAA&#10;" stroked="f">
                  <v:textbox inset="0,0,0,0">
                    <w:txbxContent>
                      <w:p w:rsidR="00340195" w:rsidRDefault="00340195" w:rsidP="002A5DE2">
                        <w:pPr>
                          <w:pStyle w:val="Caption"/>
                          <w:rPr>
                            <w:noProof/>
                          </w:rPr>
                        </w:pPr>
                        <w:r>
                          <w:t xml:space="preserve">Code Example </w:t>
                        </w:r>
                        <w:r>
                          <w:fldChar w:fldCharType="begin"/>
                        </w:r>
                        <w:r>
                          <w:instrText xml:space="preserve"> SEQ Code_Example \* ARABIC </w:instrText>
                        </w:r>
                        <w:r>
                          <w:fldChar w:fldCharType="separate"/>
                        </w:r>
                        <w:r>
                          <w:rPr>
                            <w:noProof/>
                          </w:rPr>
                          <w:t>1</w:t>
                        </w:r>
                        <w:r>
                          <w:rPr>
                            <w:noProof/>
                          </w:rPr>
                          <w:fldChar w:fldCharType="end"/>
                        </w:r>
                        <w:r>
                          <w:t xml:space="preserve">: </w:t>
                        </w:r>
                        <w:r w:rsidRPr="00497B50">
                          <w:t>PostGIS SQL query to produ</w:t>
                        </w:r>
                        <w:r>
                          <w:t>ce GeoSciML-</w:t>
                        </w:r>
                        <w:r w:rsidRPr="00497B50">
                          <w:t>portrayal view for map unit polygons.</w:t>
                        </w:r>
                      </w:p>
                    </w:txbxContent>
                  </v:textbox>
                </v:shape>
                <w10:wrap type="topAndBottom"/>
              </v:group>
            </w:pict>
          </mc:Fallback>
        </mc:AlternateContent>
      </w:r>
      <w:r w:rsidR="006C35DA" w:rsidRPr="00283E2D">
        <w:t>This example SQL query creates a table that has fields conforming to the GeologicUnitView for the geosciml portrayal scheme. The SQL is</w:t>
      </w:r>
      <w:r w:rsidR="00B77CBA" w:rsidRPr="00283E2D">
        <w:t xml:space="preserve"> a</w:t>
      </w:r>
      <w:r w:rsidR="006C35DA" w:rsidRPr="00283E2D">
        <w:t xml:space="preserve"> PostGIS dialect, so field names that are not all lower case are enclosed in quotes, and constant values are explicitly types (e.g. ‘::text’). ‘mapunitpolys’ (mup),’ datasources’, ‘descriptionof-mapunits’ (dmu) are tables from the source NCGMP09 database, </w:t>
      </w:r>
      <w:r w:rsidR="006C35DA" w:rsidRPr="00283E2D">
        <w:lastRenderedPageBreak/>
        <w:t xml:space="preserve">abbreviated as indicated in the query. ‘poly-extattr’ and ‘mapunitages’ are Postgres views that aggregate lithology and age properties correlated with polygons or map units respectively. The source data is a regional dataset that correlates lithology and age categories at the polygon level to document lithologic and age variation within the map units. This information is contained in the ‘extendedattributes ‘ and ‘geologicevent’ tables in the source dataset (See NGCMP, 2010 or </w:t>
      </w:r>
      <w:hyperlink r:id="rId50" w:history="1">
        <w:r w:rsidR="006C35DA" w:rsidRPr="00283E2D">
          <w:rPr>
            <w:rStyle w:val="Hyperlink"/>
          </w:rPr>
          <w:t>http://ngmdb.usgs.gov/Info/standards/NCGMP09/</w:t>
        </w:r>
      </w:hyperlink>
      <w:r w:rsidR="006C35DA" w:rsidRPr="00283E2D">
        <w:t xml:space="preserve"> for details on the input data structure).</w:t>
      </w:r>
    </w:p>
    <w:p w:rsidR="00B77CBA" w:rsidRPr="00283E2D" w:rsidRDefault="00B77CBA" w:rsidP="002A5DE2">
      <w:pPr>
        <w:pStyle w:val="Heading3"/>
      </w:pPr>
      <w:bookmarkStart w:id="133" w:name="_Toc321148905"/>
      <w:bookmarkStart w:id="134" w:name="_Toc364428334"/>
      <w:r w:rsidRPr="00283E2D">
        <w:t xml:space="preserve">Notes on schema mapping </w:t>
      </w:r>
      <w:r w:rsidR="00BA4765" w:rsidRPr="00283E2D">
        <w:t>i</w:t>
      </w:r>
      <w:r w:rsidR="00F25FA7" w:rsidRPr="00283E2D">
        <w:t>n</w:t>
      </w:r>
      <w:r w:rsidR="00BA4765" w:rsidRPr="00283E2D">
        <w:t xml:space="preserve"> SQL</w:t>
      </w:r>
      <w:bookmarkEnd w:id="133"/>
      <w:bookmarkEnd w:id="134"/>
    </w:p>
    <w:p w:rsidR="00B77CBA" w:rsidRPr="00283E2D" w:rsidRDefault="00B77CBA" w:rsidP="002A5DE2">
      <w:r w:rsidRPr="00283E2D">
        <w:t>Line numbers refer to numbered lines of text in Code example 1.</w:t>
      </w:r>
    </w:p>
    <w:p w:rsidR="00B77CBA" w:rsidRPr="00283E2D" w:rsidRDefault="00B77CBA" w:rsidP="002A5DE2">
      <w:pPr>
        <w:pStyle w:val="ListParagraph"/>
        <w:numPr>
          <w:ilvl w:val="0"/>
          <w:numId w:val="13"/>
        </w:numPr>
      </w:pPr>
      <w:r w:rsidRPr="00283E2D">
        <w:t>Line 1. Result table is placed in ESRI sde schema in PostGIS database.</w:t>
      </w:r>
    </w:p>
    <w:p w:rsidR="00B77CBA" w:rsidRPr="00283E2D" w:rsidRDefault="00B77CBA" w:rsidP="002A5DE2">
      <w:pPr>
        <w:pStyle w:val="ListParagraph"/>
        <w:numPr>
          <w:ilvl w:val="0"/>
          <w:numId w:val="13"/>
        </w:numPr>
      </w:pPr>
      <w:r w:rsidRPr="00283E2D">
        <w:t>Line 3. For ESRI Spatial Database Engine (SDE) to recognize the table as a feature class that may be used to source a service, an integer unique-value field must be present. In this case the field from the source dataset is used because it serves the same purpose there. This field does not need to be set up as an autoincrement field because the resulting table is a read-only view of the data.</w:t>
      </w:r>
      <w:r w:rsidR="00C73FF1" w:rsidRPr="00283E2D">
        <w:t xml:space="preserve"> </w:t>
      </w:r>
      <w:r w:rsidRPr="00283E2D">
        <w:t>The ObjectID field will likely be placed at the last column in the table for better interoperability with systems that do not require such a field.</w:t>
      </w:r>
    </w:p>
    <w:p w:rsidR="00B77CBA" w:rsidRPr="00283E2D" w:rsidRDefault="00B77CBA" w:rsidP="002A5DE2">
      <w:pPr>
        <w:pStyle w:val="ListParagraph"/>
        <w:numPr>
          <w:ilvl w:val="0"/>
          <w:numId w:val="13"/>
        </w:numPr>
      </w:pPr>
      <w:r w:rsidRPr="00283E2D">
        <w:t>Line 4. Unique polygon identifiers from the source dataset are carried into the interchange format view.</w:t>
      </w:r>
    </w:p>
    <w:p w:rsidR="00B77CBA" w:rsidRPr="00283E2D" w:rsidRDefault="00B77CBA" w:rsidP="002A5DE2">
      <w:pPr>
        <w:pStyle w:val="ListParagraph"/>
        <w:numPr>
          <w:ilvl w:val="0"/>
          <w:numId w:val="13"/>
        </w:numPr>
      </w:pPr>
      <w:r w:rsidRPr="00283E2D">
        <w:t xml:space="preserve">Line 7. Source data map units are not categorized into specific unit types (e.g. lithostratigraphic, chronostratigraphic, geophysical, etc.), so this field gets a constant value ‘Geologic Unit’, which is the preferred label for the corresponding concept in the </w:t>
      </w:r>
      <w:hyperlink r:id="rId51" w:history="1">
        <w:r w:rsidRPr="00283E2D">
          <w:rPr>
            <w:rStyle w:val="Hyperlink"/>
          </w:rPr>
          <w:t>CGI Geologic Unit Type vocabulary</w:t>
        </w:r>
      </w:hyperlink>
      <w:r w:rsidRPr="00283E2D">
        <w:t xml:space="preserve">. </w:t>
      </w:r>
    </w:p>
    <w:p w:rsidR="00B77CBA" w:rsidRPr="00283E2D" w:rsidRDefault="00B77CBA" w:rsidP="002A5DE2">
      <w:pPr>
        <w:pStyle w:val="ListParagraph"/>
        <w:numPr>
          <w:ilvl w:val="0"/>
          <w:numId w:val="13"/>
        </w:numPr>
      </w:pPr>
      <w:r w:rsidRPr="00283E2D">
        <w:t xml:space="preserve">Line 8. Likewise, rank is not assigned for the regional geologic units in the source dataset, so this is a constant that is the preferred label (‘Not Specified’) for the corresponding concept in the </w:t>
      </w:r>
      <w:hyperlink r:id="rId52" w:history="1">
        <w:r w:rsidRPr="00283E2D">
          <w:rPr>
            <w:rStyle w:val="Hyperlink"/>
          </w:rPr>
          <w:t>CGI Strati-graphic Rank vocabulary</w:t>
        </w:r>
      </w:hyperlink>
      <w:r w:rsidR="003336AF" w:rsidRPr="00283E2D">
        <w:t>.</w:t>
      </w:r>
    </w:p>
    <w:p w:rsidR="00B77CBA" w:rsidRPr="00283E2D" w:rsidRDefault="00B77CBA" w:rsidP="002A5DE2">
      <w:pPr>
        <w:pStyle w:val="ListParagraph"/>
        <w:numPr>
          <w:ilvl w:val="0"/>
          <w:numId w:val="13"/>
        </w:numPr>
      </w:pPr>
      <w:r w:rsidRPr="00283E2D">
        <w:t>Line 9, 10. Text descriptions of lithology and the age of the unit are derived from corresponding fields in the source data. The lithology description is mapped at the individual polygon level (via the polyextattr Postgres view), note the JOIN in line 22 that uses the .mapunitpolys_id as the foreign key. The age text description is mapped at the map unit level, note the JOIN in line 24 that uses the .mapunit field as the foreign key.</w:t>
      </w:r>
    </w:p>
    <w:p w:rsidR="00B77CBA" w:rsidRPr="00283E2D" w:rsidRDefault="00B77CBA" w:rsidP="002A5DE2">
      <w:pPr>
        <w:pStyle w:val="ListParagraph"/>
        <w:numPr>
          <w:ilvl w:val="0"/>
          <w:numId w:val="13"/>
        </w:numPr>
      </w:pPr>
      <w:r w:rsidRPr="00283E2D">
        <w:t>Line 11. The text for the source field in the portrayal scheme is calculated by concatenating two fields (.source and .notes) from the datasources table in the input dataset.</w:t>
      </w:r>
    </w:p>
    <w:p w:rsidR="00B77CBA" w:rsidRPr="00283E2D" w:rsidRDefault="00B77CBA" w:rsidP="002A5DE2">
      <w:pPr>
        <w:pStyle w:val="ListParagraph"/>
        <w:numPr>
          <w:ilvl w:val="0"/>
          <w:numId w:val="13"/>
        </w:numPr>
      </w:pPr>
      <w:r w:rsidRPr="00283E2D">
        <w:t xml:space="preserve">Line 12. Since all the map units are classified simply as ‘Geologic Unit’, this URI is also a constant value from the </w:t>
      </w:r>
      <w:hyperlink r:id="rId53" w:history="1">
        <w:r w:rsidRPr="00283E2D">
          <w:rPr>
            <w:rStyle w:val="Hyperlink"/>
          </w:rPr>
          <w:t>CGI Geologic Unit Type vocabulary</w:t>
        </w:r>
      </w:hyperlink>
      <w:r w:rsidRPr="00283E2D">
        <w:t>.</w:t>
      </w:r>
    </w:p>
    <w:p w:rsidR="00B77CBA" w:rsidRPr="00283E2D" w:rsidRDefault="00B77CBA" w:rsidP="002A5DE2">
      <w:pPr>
        <w:pStyle w:val="ListParagraph"/>
        <w:numPr>
          <w:ilvl w:val="0"/>
          <w:numId w:val="13"/>
        </w:numPr>
      </w:pPr>
      <w:r w:rsidRPr="00283E2D">
        <w:t>Line 13, 14. Representative lithology and age categories are assigned on a polygon by polygon basis, thus the polyextattr table is the source of these URIs. Note the JOIN in line 22 that uses the .mapunitpolys_id as the foreign key.</w:t>
      </w:r>
    </w:p>
    <w:p w:rsidR="00B77CBA" w:rsidRPr="00283E2D" w:rsidRDefault="00B77CBA" w:rsidP="002A5DE2">
      <w:pPr>
        <w:pStyle w:val="ListParagraph"/>
        <w:numPr>
          <w:ilvl w:val="0"/>
          <w:numId w:val="13"/>
        </w:numPr>
      </w:pPr>
      <w:r w:rsidRPr="00283E2D">
        <w:t>Line 15, 16. Younger and older age bounds are assigned by map unit (not at the individual polygon level), so these fields are sourced from the mapunitages aggregation query in the database; this query uses the extendedattributes table to join map-units with geologicevent records that contain the lower and upper age bounds for the unit.</w:t>
      </w:r>
    </w:p>
    <w:p w:rsidR="00B77CBA" w:rsidRPr="00283E2D" w:rsidRDefault="00B77CBA" w:rsidP="002A5DE2">
      <w:pPr>
        <w:pStyle w:val="ListParagraph"/>
        <w:numPr>
          <w:ilvl w:val="0"/>
          <w:numId w:val="13"/>
        </w:numPr>
      </w:pPr>
      <w:r w:rsidRPr="00283E2D">
        <w:lastRenderedPageBreak/>
        <w:t xml:space="preserve">Line 17. specification_uri is a link to a more complete description of the geologic unit that crops out in the polygon’s extent. This description can be viewed as a resource in the context of web architecture. The intention of the GeoSciML design team was that this URI should dereference to return a full Geo-SciML GeologicUnit element instance. With the use of content negotiation on the web, this description might also have representations as a web page or other structured description (rdf, owl…). In the example instance, a more complete description is not available and an OGC nil URI is used to indicate that the resource is missing (does not exist). </w:t>
      </w:r>
    </w:p>
    <w:p w:rsidR="00B77CBA" w:rsidRPr="00283E2D" w:rsidRDefault="00B77CBA" w:rsidP="002A5DE2">
      <w:pPr>
        <w:pStyle w:val="ListParagraph"/>
        <w:numPr>
          <w:ilvl w:val="0"/>
          <w:numId w:val="13"/>
        </w:numPr>
      </w:pPr>
      <w:r w:rsidRPr="00283E2D">
        <w:t>Line 18. metadata_uri identifies a metadata resource that contains more complete information on the provenance of the information in the feature element. This may be a metadata record that is scoped to the individual feature, or may identify a metadata record describing some collection of polygons that have similar enough provenance to document together. The text in the source field (Line 11) should be a succinct summary of the information in this metadata record pertinent to the containing feature.</w:t>
      </w:r>
    </w:p>
    <w:p w:rsidR="00B77CBA" w:rsidRPr="00283E2D" w:rsidRDefault="00B77CBA" w:rsidP="002A5DE2">
      <w:pPr>
        <w:pStyle w:val="ListParagraph"/>
        <w:numPr>
          <w:ilvl w:val="0"/>
          <w:numId w:val="13"/>
        </w:numPr>
      </w:pPr>
      <w:r w:rsidRPr="00283E2D">
        <w:t>Line 19. The genericSymbolizer field should contain an identifier for the symbol used to display this poloygon in the default portrayal (legend) chosen by the data provider for the gsmlp:GeologicUnitView instance in the containing feature collection.</w:t>
      </w:r>
      <w:r w:rsidR="00C73FF1" w:rsidRPr="00283E2D">
        <w:t xml:space="preserve"> </w:t>
      </w:r>
      <w:r w:rsidRPr="00283E2D">
        <w:t>This field can be used to capture the map unit assignment and portrayal color scheme from the original data from which the GeologicUnitView polygon was digitized. The legend may be encoded in an accompanying Styled Layer Descriptor (SLD) file, and if such an SLD exists it should be recorded as a related resource in the metadata record specified by metadata_uri.</w:t>
      </w:r>
    </w:p>
    <w:p w:rsidR="00E13354" w:rsidRPr="00283E2D" w:rsidRDefault="00B77CBA" w:rsidP="002A5DE2">
      <w:pPr>
        <w:pStyle w:val="ListParagraph"/>
        <w:numPr>
          <w:ilvl w:val="0"/>
          <w:numId w:val="13"/>
        </w:numPr>
      </w:pPr>
      <w:r w:rsidRPr="00283E2D">
        <w:t>Line 20. The shape field contains a representation of the geometry of the outcrop area described by the GeologicUnitView instance. The content of this field will be managed by the GIS and WMS server, and thus will generally not need to be manipulated by users outside the GIS environment. The shape field may need to be cast into a recognized geometry field in order to get PostGIS and ESRI SDE to recognize the output as a feature class. In our configuration a</w:t>
      </w:r>
      <w:r w:rsidR="009B30A2" w:rsidRPr="00283E2D">
        <w:t>t AZGS, we ended up using this:</w:t>
      </w:r>
    </w:p>
    <w:p w:rsidR="00E13354" w:rsidRPr="00283E2D" w:rsidRDefault="00B77CBA" w:rsidP="0087247F">
      <w:pPr>
        <w:ind w:left="1440"/>
      </w:pPr>
      <w:r w:rsidRPr="00283E2D">
        <w:t>‘st_geometryfromtext(ST_AsText(shape)::t</w:t>
      </w:r>
      <w:r w:rsidR="00E13354" w:rsidRPr="00283E2D">
        <w:t>ext, 4326)::geometry as shape’</w:t>
      </w:r>
    </w:p>
    <w:p w:rsidR="006C35DA" w:rsidRPr="00283E2D" w:rsidRDefault="00B77CBA" w:rsidP="002A5DE2">
      <w:pPr>
        <w:pStyle w:val="ListParagraph"/>
      </w:pPr>
      <w:r w:rsidRPr="00283E2D">
        <w:t>More expert PostGIS users may have a better solution for this problem.</w:t>
      </w:r>
    </w:p>
    <w:p w:rsidR="00B77CBA" w:rsidRPr="00283E2D" w:rsidRDefault="00B77CBA" w:rsidP="002A5DE2">
      <w:pPr>
        <w:pStyle w:val="Heading2"/>
      </w:pPr>
      <w:bookmarkStart w:id="135" w:name="_Toc321148906"/>
      <w:bookmarkStart w:id="136" w:name="_Toc364428335"/>
      <w:r w:rsidRPr="00283E2D">
        <w:t xml:space="preserve">Vocabulary </w:t>
      </w:r>
      <w:r w:rsidR="00BB2A3B" w:rsidRPr="00283E2D">
        <w:t>m</w:t>
      </w:r>
      <w:r w:rsidRPr="00283E2D">
        <w:t>apping</w:t>
      </w:r>
      <w:bookmarkEnd w:id="135"/>
      <w:bookmarkEnd w:id="136"/>
    </w:p>
    <w:p w:rsidR="007E0655" w:rsidRPr="00283E2D" w:rsidRDefault="00B77CBA" w:rsidP="002A5DE2">
      <w:r w:rsidRPr="00283E2D">
        <w:t xml:space="preserve">There are many possible approaches to mapping terms from one vocabulary to another. </w:t>
      </w:r>
    </w:p>
    <w:p w:rsidR="00CE0C7D" w:rsidRPr="00283E2D" w:rsidRDefault="00B77CBA" w:rsidP="002A5DE2">
      <w:r w:rsidRPr="00283E2D">
        <w:t xml:space="preserve">One situation in which a standard process can be defined </w:t>
      </w:r>
      <w:r w:rsidR="007E0655" w:rsidRPr="00283E2D">
        <w:t>involves</w:t>
      </w:r>
      <w:r w:rsidRPr="00283E2D">
        <w:t xml:space="preserve"> a controlled vocabulary used to populate a </w:t>
      </w:r>
      <w:hyperlink w:anchor="Database_Field" w:history="1">
        <w:r w:rsidRPr="00283E2D">
          <w:rPr>
            <w:rStyle w:val="Hyperlink"/>
          </w:rPr>
          <w:t>field</w:t>
        </w:r>
      </w:hyperlink>
      <w:r w:rsidRPr="00283E2D">
        <w:t xml:space="preserve"> in the source data, and that field maps directly to a field in the interchange format. For instance</w:t>
      </w:r>
      <w:r w:rsidR="007E0655" w:rsidRPr="00283E2D">
        <w:t>: if</w:t>
      </w:r>
      <w:r w:rsidRPr="00283E2D">
        <w:t xml:space="preserve"> the source data contains a ‘dominant lithology’ field</w:t>
      </w:r>
      <w:r w:rsidR="007E0655" w:rsidRPr="00283E2D">
        <w:t>, the information in this field can be</w:t>
      </w:r>
      <w:r w:rsidRPr="00283E2D">
        <w:t xml:space="preserve"> used </w:t>
      </w:r>
      <w:r w:rsidR="003336AF" w:rsidRPr="00283E2D">
        <w:t>to populate the ‘representative</w:t>
      </w:r>
      <w:r w:rsidRPr="00283E2D">
        <w:t xml:space="preserve">Lithology_uri’ for a GeologicUnitView </w:t>
      </w:r>
      <w:hyperlink w:anchor="Feature" w:history="1">
        <w:r w:rsidRPr="00283E2D">
          <w:rPr>
            <w:rStyle w:val="Hyperlink"/>
          </w:rPr>
          <w:t>feature</w:t>
        </w:r>
      </w:hyperlink>
      <w:r w:rsidRPr="00283E2D">
        <w:t xml:space="preserve">. </w:t>
      </w:r>
    </w:p>
    <w:p w:rsidR="0009795F" w:rsidRPr="00283E2D" w:rsidRDefault="00B77CBA" w:rsidP="002A5DE2">
      <w:r w:rsidRPr="00283E2D">
        <w:t>Recommended procedure</w:t>
      </w:r>
      <w:r w:rsidR="0009795F" w:rsidRPr="00283E2D">
        <w:t>:</w:t>
      </w:r>
    </w:p>
    <w:p w:rsidR="0009795F" w:rsidRPr="00283E2D" w:rsidRDefault="0009795F" w:rsidP="002A5DE2">
      <w:pPr>
        <w:pStyle w:val="ListParagraph"/>
        <w:numPr>
          <w:ilvl w:val="0"/>
          <w:numId w:val="10"/>
        </w:numPr>
      </w:pPr>
      <w:r w:rsidRPr="00283E2D">
        <w:t>Produce</w:t>
      </w:r>
      <w:r w:rsidR="00B77CBA" w:rsidRPr="00283E2D">
        <w:t xml:space="preserve"> a table of the u</w:t>
      </w:r>
      <w:r w:rsidRPr="00283E2D">
        <w:t>nique values in the source data</w:t>
      </w:r>
    </w:p>
    <w:p w:rsidR="00AA5CB5" w:rsidRPr="00283E2D" w:rsidRDefault="0009795F" w:rsidP="002A5DE2">
      <w:pPr>
        <w:pStyle w:val="ListParagraph"/>
        <w:numPr>
          <w:ilvl w:val="0"/>
          <w:numId w:val="10"/>
        </w:numPr>
      </w:pPr>
      <w:r w:rsidRPr="00283E2D">
        <w:t>A</w:t>
      </w:r>
      <w:r w:rsidR="00B77CBA" w:rsidRPr="00283E2D">
        <w:t>dd a column</w:t>
      </w:r>
      <w:r w:rsidRPr="00283E2D">
        <w:t xml:space="preserve"> to this table</w:t>
      </w:r>
      <w:r w:rsidR="00B77CBA" w:rsidRPr="00283E2D">
        <w:t xml:space="preserve"> for the corresponding </w:t>
      </w:r>
      <w:hyperlink w:anchor="Element" w:history="1">
        <w:r w:rsidR="00B77CBA" w:rsidRPr="00283E2D">
          <w:rPr>
            <w:rStyle w:val="Hyperlink"/>
          </w:rPr>
          <w:t>element</w:t>
        </w:r>
      </w:hyperlink>
      <w:r w:rsidR="00B77CBA" w:rsidRPr="00283E2D">
        <w:t xml:space="preserve"> in the </w:t>
      </w:r>
      <w:r w:rsidR="00AA5CB5" w:rsidRPr="00283E2D">
        <w:t>target interchange scheme</w:t>
      </w:r>
    </w:p>
    <w:p w:rsidR="00AA5CB5" w:rsidRPr="00283E2D" w:rsidRDefault="00AA5CB5" w:rsidP="002A5DE2">
      <w:pPr>
        <w:pStyle w:val="ListParagraph"/>
        <w:numPr>
          <w:ilvl w:val="0"/>
          <w:numId w:val="10"/>
        </w:numPr>
      </w:pPr>
      <w:r w:rsidRPr="00283E2D">
        <w:lastRenderedPageBreak/>
        <w:t>D</w:t>
      </w:r>
      <w:r w:rsidR="00B77CBA" w:rsidRPr="00283E2D">
        <w:t>etermine the best matching value from the interchange vocabulary for each term in the source vocabul</w:t>
      </w:r>
      <w:r w:rsidRPr="00283E2D">
        <w:t>ary</w:t>
      </w:r>
    </w:p>
    <w:p w:rsidR="00AA5CB5" w:rsidRPr="00283E2D" w:rsidRDefault="009F69BA" w:rsidP="002A5DE2">
      <w:r w:rsidRPr="00283E2D">
        <w:t>In general:</w:t>
      </w:r>
      <w:r w:rsidR="00B77CBA" w:rsidRPr="00283E2D">
        <w:t xml:space="preserve"> the most specific term from the interchange vocabulary that completely subsumes (encompasses) the meaning of the term in the so</w:t>
      </w:r>
      <w:r w:rsidR="00B20FFA" w:rsidRPr="00283E2D">
        <w:t>urce vocabulary should be used.</w:t>
      </w:r>
    </w:p>
    <w:p w:rsidR="009F69BA" w:rsidRPr="00283E2D" w:rsidRDefault="00B77CBA" w:rsidP="002A5DE2">
      <w:r w:rsidRPr="00283E2D">
        <w:t xml:space="preserve">If the source vocabulary has terms that are more specific than the controlled vocabulary, there will be some information lost in this process, but the original source terminology </w:t>
      </w:r>
      <w:r w:rsidR="009F69BA" w:rsidRPr="00283E2D">
        <w:t>can</w:t>
      </w:r>
      <w:r w:rsidRPr="00283E2D">
        <w:t xml:space="preserve"> be preserved in </w:t>
      </w:r>
      <w:r w:rsidR="009F69BA" w:rsidRPr="00283E2D">
        <w:t>free-</w:t>
      </w:r>
      <w:r w:rsidRPr="00283E2D">
        <w:t>text description</w:t>
      </w:r>
      <w:r w:rsidR="009F69BA" w:rsidRPr="00283E2D">
        <w:t xml:space="preserve"> fields in the interchange document. Sample free-text fields that may be used to preserve source vocabulary information are as follows:</w:t>
      </w:r>
    </w:p>
    <w:p w:rsidR="009F69BA" w:rsidRPr="00283E2D" w:rsidRDefault="009F69BA" w:rsidP="002A5DE2">
      <w:pPr>
        <w:pStyle w:val="ListParagraph"/>
        <w:numPr>
          <w:ilvl w:val="0"/>
          <w:numId w:val="11"/>
        </w:numPr>
      </w:pPr>
      <w:r w:rsidRPr="00283E2D">
        <w:t>L</w:t>
      </w:r>
      <w:r w:rsidR="00B77CBA" w:rsidRPr="00283E2D">
        <w:t>ithology</w:t>
      </w:r>
    </w:p>
    <w:p w:rsidR="009F69BA" w:rsidRPr="00283E2D" w:rsidRDefault="00B77CBA" w:rsidP="002A5DE2">
      <w:pPr>
        <w:pStyle w:val="ListParagraph"/>
        <w:numPr>
          <w:ilvl w:val="0"/>
          <w:numId w:val="11"/>
        </w:numPr>
      </w:pPr>
      <w:r w:rsidRPr="00283E2D">
        <w:t xml:space="preserve">geologicHistory </w:t>
      </w:r>
    </w:p>
    <w:p w:rsidR="00B77CBA" w:rsidRPr="00283E2D" w:rsidRDefault="00B77CBA" w:rsidP="002A5DE2">
      <w:r w:rsidRPr="00283E2D">
        <w:t>Remember, the primary purpose of the controlled vocabulary fields is for data integration and use as search criteria, likely by non-expert users.</w:t>
      </w:r>
    </w:p>
    <w:p w:rsidR="009F69BA" w:rsidRPr="00283E2D" w:rsidRDefault="005C2C5F" w:rsidP="002A5DE2">
      <w:r w:rsidRPr="00283E2D">
        <w:t xml:space="preserve">In some cases, unique values </w:t>
      </w:r>
      <w:r w:rsidR="009F69BA" w:rsidRPr="00283E2D">
        <w:t>from</w:t>
      </w:r>
      <w:r w:rsidRPr="00283E2D">
        <w:t xml:space="preserve"> a combination of </w:t>
      </w:r>
      <w:r w:rsidR="009F69BA" w:rsidRPr="00283E2D">
        <w:t>multiple</w:t>
      </w:r>
      <w:r w:rsidRPr="00283E2D">
        <w:t xml:space="preserve"> source data</w:t>
      </w:r>
      <w:r w:rsidR="009F69BA" w:rsidRPr="00283E2D">
        <w:t xml:space="preserve"> fields</w:t>
      </w:r>
      <w:r w:rsidRPr="00283E2D">
        <w:t xml:space="preserve"> may be necessary to define mapping to interchange concepts, particularly for</w:t>
      </w:r>
      <w:r w:rsidR="009F69BA" w:rsidRPr="00283E2D">
        <w:t xml:space="preserve"> the following interchange fields:</w:t>
      </w:r>
    </w:p>
    <w:p w:rsidR="009F69BA" w:rsidRPr="00283E2D" w:rsidRDefault="009F69BA" w:rsidP="002A5DE2">
      <w:pPr>
        <w:pStyle w:val="ListParagraph"/>
        <w:numPr>
          <w:ilvl w:val="0"/>
          <w:numId w:val="12"/>
        </w:numPr>
      </w:pPr>
      <w:r w:rsidRPr="00283E2D">
        <w:t>representativeAge_uri</w:t>
      </w:r>
    </w:p>
    <w:p w:rsidR="009F69BA" w:rsidRPr="00283E2D" w:rsidRDefault="009F69BA" w:rsidP="002A5DE2">
      <w:pPr>
        <w:pStyle w:val="ListParagraph"/>
        <w:numPr>
          <w:ilvl w:val="0"/>
          <w:numId w:val="12"/>
        </w:numPr>
      </w:pPr>
      <w:r w:rsidRPr="00283E2D">
        <w:t>representativeLithology_uri</w:t>
      </w:r>
    </w:p>
    <w:p w:rsidR="009F69BA" w:rsidRPr="00283E2D" w:rsidRDefault="009F69BA" w:rsidP="002A5DE2">
      <w:pPr>
        <w:pStyle w:val="ListParagraph"/>
        <w:numPr>
          <w:ilvl w:val="0"/>
          <w:numId w:val="12"/>
        </w:numPr>
      </w:pPr>
      <w:r w:rsidRPr="00283E2D">
        <w:t>genericSymbolizer</w:t>
      </w:r>
    </w:p>
    <w:p w:rsidR="005C2C5F" w:rsidRPr="00283E2D" w:rsidRDefault="005C2C5F" w:rsidP="002A5DE2">
      <w:r w:rsidRPr="00283E2D">
        <w:t xml:space="preserve">The procedure is the same, but </w:t>
      </w:r>
      <w:r w:rsidR="009F69BA" w:rsidRPr="00283E2D">
        <w:t>any</w:t>
      </w:r>
      <w:r w:rsidR="003336AF" w:rsidRPr="00283E2D">
        <w:t xml:space="preserve"> unique values query will in</w:t>
      </w:r>
      <w:r w:rsidRPr="00283E2D">
        <w:t xml:space="preserve">volve more than one source field and multiple-field </w:t>
      </w:r>
      <w:r w:rsidRPr="00283E2D">
        <w:rPr>
          <w:b/>
        </w:rPr>
        <w:t>joins</w:t>
      </w:r>
      <w:r w:rsidRPr="00283E2D">
        <w:t xml:space="preserve"> will be necessary to construct queries generating the output schema content.</w:t>
      </w:r>
    </w:p>
    <w:p w:rsidR="005C2C5F" w:rsidRPr="00283E2D" w:rsidRDefault="005C2C5F" w:rsidP="002A5DE2">
      <w:r w:rsidRPr="00283E2D">
        <w:t>Standard vocabularies are listed in the accompanying Excel Workbook.</w:t>
      </w:r>
    </w:p>
    <w:p w:rsidR="00BB2A3B" w:rsidRPr="00283E2D" w:rsidRDefault="00BB2A3B" w:rsidP="002A5DE2">
      <w:pPr>
        <w:pStyle w:val="Heading2"/>
      </w:pPr>
      <w:bookmarkStart w:id="137" w:name="_Toc321148907"/>
      <w:bookmarkStart w:id="138" w:name="_Toc364428336"/>
      <w:r w:rsidRPr="00283E2D">
        <w:t>Excel Workbook template</w:t>
      </w:r>
      <w:bookmarkEnd w:id="137"/>
      <w:bookmarkEnd w:id="138"/>
    </w:p>
    <w:p w:rsidR="00F87442" w:rsidRPr="00283E2D" w:rsidRDefault="00BB2A3B" w:rsidP="002A5DE2">
      <w:r w:rsidRPr="00283E2D">
        <w:t xml:space="preserve">The accompanying Microsoft Excel Workbook provides spreadsheets containing the content models for the description properties associated with geologic contacts, faults or shear zones, and geologic units in appropriate GeoSciML-Portrayal </w:t>
      </w:r>
      <w:hyperlink w:anchor="Schema" w:history="1">
        <w:r w:rsidRPr="00283E2D">
          <w:rPr>
            <w:rStyle w:val="Hyperlink"/>
          </w:rPr>
          <w:t>schemas</w:t>
        </w:r>
      </w:hyperlink>
      <w:r w:rsidRPr="00283E2D">
        <w:t xml:space="preserve">. </w:t>
      </w:r>
    </w:p>
    <w:p w:rsidR="00BB2A3B" w:rsidRPr="00283E2D" w:rsidRDefault="00BB2A3B" w:rsidP="002A5DE2">
      <w:r w:rsidRPr="00283E2D">
        <w:t xml:space="preserve">These spreadsheets do not include geometry </w:t>
      </w:r>
      <w:hyperlink w:anchor="Database_Field" w:history="1">
        <w:r w:rsidRPr="00283E2D">
          <w:rPr>
            <w:rStyle w:val="Hyperlink"/>
          </w:rPr>
          <w:t>fields</w:t>
        </w:r>
      </w:hyperlink>
      <w:r w:rsidRPr="00283E2D">
        <w:t xml:space="preserve"> that are necessary for an actual GIS </w:t>
      </w:r>
      <w:hyperlink w:anchor="Feature" w:history="1">
        <w:r w:rsidRPr="00283E2D">
          <w:rPr>
            <w:rStyle w:val="Hyperlink"/>
          </w:rPr>
          <w:t>feature</w:t>
        </w:r>
      </w:hyperlink>
      <w:r w:rsidRPr="00283E2D">
        <w:t xml:space="preserve"> class for the corresponding ContactView, ShearDisplacementStructureView, and GeologicUnitView features. Rather, they provide a template for compiling the necessary descriptions (combinations of </w:t>
      </w:r>
      <w:hyperlink w:anchor="Attribute" w:history="1">
        <w:r w:rsidRPr="00283E2D">
          <w:rPr>
            <w:rStyle w:val="Hyperlink"/>
          </w:rPr>
          <w:t>attributes</w:t>
        </w:r>
      </w:hyperlink>
      <w:r w:rsidRPr="00283E2D">
        <w:t xml:space="preserve">) that can then be </w:t>
      </w:r>
      <w:r w:rsidRPr="00283E2D">
        <w:rPr>
          <w:b/>
        </w:rPr>
        <w:t>joined</w:t>
      </w:r>
      <w:r w:rsidRPr="00283E2D">
        <w:t xml:space="preserve"> with a GIS feature class to produce the dataset for feature web service deployment.</w:t>
      </w:r>
    </w:p>
    <w:p w:rsidR="00F87442" w:rsidRPr="00283E2D" w:rsidRDefault="00BB2A3B" w:rsidP="002A5DE2">
      <w:r w:rsidRPr="00283E2D">
        <w:t xml:space="preserve">The specification_uri in each feature class provides a link to structured representation of the geologic feature that is intended to be a GeoSciML feature. </w:t>
      </w:r>
    </w:p>
    <w:p w:rsidR="00F87442" w:rsidRPr="00283E2D" w:rsidRDefault="00BB2A3B" w:rsidP="002A5DE2">
      <w:r w:rsidRPr="00283E2D">
        <w:t xml:space="preserve">The metadata_uri provides a link to a structured </w:t>
      </w:r>
      <w:hyperlink w:anchor="Metadata" w:history="1">
        <w:r w:rsidRPr="00283E2D">
          <w:rPr>
            <w:rStyle w:val="Hyperlink"/>
          </w:rPr>
          <w:t>metadata</w:t>
        </w:r>
      </w:hyperlink>
      <w:r w:rsidRPr="00283E2D">
        <w:t xml:space="preserve"> </w:t>
      </w:r>
      <w:hyperlink w:anchor="Database_Record" w:history="1">
        <w:r w:rsidRPr="00283E2D">
          <w:rPr>
            <w:rStyle w:val="Hyperlink"/>
          </w:rPr>
          <w:t>record</w:t>
        </w:r>
      </w:hyperlink>
      <w:r w:rsidRPr="00283E2D">
        <w:t xml:space="preserve"> maintaining complete provenance information for features.</w:t>
      </w:r>
      <w:r w:rsidR="00C73FF1" w:rsidRPr="00283E2D">
        <w:t xml:space="preserve"> </w:t>
      </w:r>
    </w:p>
    <w:p w:rsidR="00BB2A3B" w:rsidRPr="00283E2D" w:rsidRDefault="00BB2A3B" w:rsidP="002A5DE2">
      <w:r w:rsidRPr="00283E2D">
        <w:lastRenderedPageBreak/>
        <w:t>See the notes tab in the workbook for additional information describing the GeoSciML Portrayal feature classes and the work-sheets included in this document.</w:t>
      </w:r>
    </w:p>
    <w:p w:rsidR="00BB2A3B" w:rsidRPr="00283E2D" w:rsidRDefault="00BB2A3B" w:rsidP="002A5DE2">
      <w:pPr>
        <w:pStyle w:val="Heading2"/>
      </w:pPr>
      <w:bookmarkStart w:id="139" w:name="_Toc321148908"/>
      <w:bookmarkStart w:id="140" w:name="_Toc364428337"/>
      <w:r w:rsidRPr="00283E2D">
        <w:t>Configuring OGC services</w:t>
      </w:r>
      <w:bookmarkEnd w:id="139"/>
      <w:bookmarkEnd w:id="140"/>
    </w:p>
    <w:p w:rsidR="007B4D5F" w:rsidRPr="00283E2D" w:rsidRDefault="00BB2A3B" w:rsidP="002A5DE2">
      <w:r w:rsidRPr="00283E2D">
        <w:t>GeoSciML-</w:t>
      </w:r>
      <w:r w:rsidR="0064157F">
        <w:t>p</w:t>
      </w:r>
      <w:r w:rsidR="0064157F" w:rsidRPr="00283E2D">
        <w:t xml:space="preserve">ortrayal </w:t>
      </w:r>
      <w:r w:rsidRPr="00283E2D">
        <w:t xml:space="preserve">is intended to support map </w:t>
      </w:r>
      <w:hyperlink w:anchor="Web_Service" w:history="1">
        <w:r w:rsidRPr="00283E2D">
          <w:rPr>
            <w:rStyle w:val="Hyperlink"/>
          </w:rPr>
          <w:t>services</w:t>
        </w:r>
      </w:hyperlink>
      <w:r w:rsidRPr="00283E2D">
        <w:t xml:space="preserve"> for online viewing and exploration of geologic data, and the creation of mash-ups integrating data from different servers and possibly different thematic domains. </w:t>
      </w:r>
    </w:p>
    <w:p w:rsidR="00BB2A3B" w:rsidRPr="00283E2D" w:rsidRDefault="00BB2A3B" w:rsidP="002A5DE2">
      <w:r w:rsidRPr="00283E2D">
        <w:t xml:space="preserve">The </w:t>
      </w:r>
      <w:hyperlink r:id="rId54" w:history="1">
        <w:r w:rsidRPr="00283E2D">
          <w:rPr>
            <w:rStyle w:val="Hyperlink"/>
          </w:rPr>
          <w:t>OGC WMS specification</w:t>
        </w:r>
      </w:hyperlink>
      <w:r w:rsidRPr="00283E2D">
        <w:t xml:space="preserve"> includes a ‘getFeatureInfo’ operation that returns a description of a map feature at a user-identified point on the map. The operation returns a document determined by the server configuration. A variety of different formats may be offered, and specified by a request parameter. For GeoSciML-Portrayal services, an XML document conforming to the GeoSciML-Portrayal XML schema should be offered. Other getFeatureInfo response formats may also be offered.</w:t>
      </w:r>
    </w:p>
    <w:p w:rsidR="00BB2A3B" w:rsidRPr="00283E2D" w:rsidRDefault="00BB2A3B" w:rsidP="002A5DE2">
      <w:r w:rsidRPr="00283E2D">
        <w:t xml:space="preserve">Server software that implements the OGC </w:t>
      </w:r>
      <w:hyperlink w:anchor="WMS" w:history="1">
        <w:r w:rsidRPr="00283E2D">
          <w:rPr>
            <w:rStyle w:val="Hyperlink"/>
          </w:rPr>
          <w:t>Web Map Service</w:t>
        </w:r>
      </w:hyperlink>
      <w:r w:rsidRPr="00283E2D">
        <w:t xml:space="preserve"> will typically also allow parallel deployment of an OGC </w:t>
      </w:r>
      <w:hyperlink w:anchor="WFS" w:history="1">
        <w:r w:rsidRPr="00283E2D">
          <w:rPr>
            <w:rStyle w:val="Hyperlink"/>
          </w:rPr>
          <w:t>Web Feature Service</w:t>
        </w:r>
      </w:hyperlink>
      <w:r w:rsidRPr="00283E2D">
        <w:t xml:space="preserve"> with no additional effort. The </w:t>
      </w:r>
      <w:hyperlink w:anchor="XML" w:history="1">
        <w:r w:rsidRPr="00283E2D">
          <w:rPr>
            <w:rStyle w:val="Hyperlink"/>
          </w:rPr>
          <w:t>XML</w:t>
        </w:r>
      </w:hyperlink>
      <w:r w:rsidRPr="00283E2D">
        <w:t xml:space="preserve"> provided by the feature service is the same as that provided in the WMS getFeatureInfo response formats.</w:t>
      </w:r>
    </w:p>
    <w:p w:rsidR="00BB2A3B" w:rsidRPr="00283E2D" w:rsidRDefault="00BB2A3B" w:rsidP="002A5DE2">
      <w:r w:rsidRPr="00283E2D">
        <w:t xml:space="preserve">The GML simple feature profile requires that each feature include a gml:id </w:t>
      </w:r>
      <w:hyperlink w:anchor="Attribute" w:history="1">
        <w:r w:rsidRPr="00283E2D">
          <w:rPr>
            <w:rStyle w:val="Hyperlink"/>
          </w:rPr>
          <w:t>attribute</w:t>
        </w:r>
      </w:hyperlink>
      <w:r w:rsidRPr="00283E2D">
        <w:t>. According to the GML specification, this identifier must be an alphanumeric string that has an alphabet letter as its first character. These ID’s can be generated from the primary key in the data table used to compose the features for the map service. If data are coming from an ArcGIS environment, the ObjectID required for any ArcGIS feature class can be used to construct the gml:id. If no primary key is present in the feature class for the service, one will have to be added to source the gml:id property. Technically, the gml:id is meant to be unique within the scope of a feature collection from a particular</w:t>
      </w:r>
      <w:r w:rsidR="00C73FF1" w:rsidRPr="00283E2D">
        <w:t xml:space="preserve"> </w:t>
      </w:r>
      <w:r w:rsidRPr="00283E2D">
        <w:t xml:space="preserve">service to enable internal cross referencing within a single WFS response document or to allow queries to retrieve a feature using the gml:id. </w:t>
      </w:r>
    </w:p>
    <w:p w:rsidR="00BB2A3B" w:rsidRPr="00283E2D" w:rsidRDefault="00BB2A3B" w:rsidP="002A5DE2">
      <w:r w:rsidRPr="00283E2D">
        <w:t xml:space="preserve">Server configuration using GeoServer and ESRI ArcGIS </w:t>
      </w:r>
      <w:r w:rsidR="009213E8" w:rsidRPr="00283E2D">
        <w:t>S</w:t>
      </w:r>
      <w:r w:rsidRPr="00283E2D">
        <w:t>erver is descri</w:t>
      </w:r>
      <w:r w:rsidR="00FB2BE5" w:rsidRPr="00283E2D">
        <w:t xml:space="preserve">bed in </w:t>
      </w:r>
      <w:r w:rsidR="009213E8" w:rsidRPr="00283E2D">
        <w:t>A</w:t>
      </w:r>
      <w:r w:rsidR="00FB2BE5" w:rsidRPr="00283E2D">
        <w:t>ppendices A and B as ex</w:t>
      </w:r>
      <w:r w:rsidRPr="00283E2D">
        <w:t>amples of the workflow necessary to set up a GeoSciML-Portrayal service. Other implementations exist, and the details of the procedure will change as new versions of the server software are released.</w:t>
      </w:r>
    </w:p>
    <w:p w:rsidR="009213E8" w:rsidRPr="00283E2D" w:rsidRDefault="009213E8" w:rsidP="002A5DE2">
      <w:pPr>
        <w:pStyle w:val="Heading1"/>
      </w:pPr>
      <w:bookmarkStart w:id="141" w:name="_Styling"/>
      <w:bookmarkStart w:id="142" w:name="_Toc321148909"/>
      <w:bookmarkStart w:id="143" w:name="_Ref321729607"/>
      <w:bookmarkStart w:id="144" w:name="_Ref321729614"/>
      <w:bookmarkStart w:id="145" w:name="_Toc364428338"/>
      <w:bookmarkEnd w:id="141"/>
      <w:r w:rsidRPr="00283E2D">
        <w:t>Styling</w:t>
      </w:r>
      <w:bookmarkEnd w:id="142"/>
      <w:bookmarkEnd w:id="143"/>
      <w:bookmarkEnd w:id="144"/>
      <w:bookmarkEnd w:id="145"/>
    </w:p>
    <w:p w:rsidR="0086661C" w:rsidRPr="00283E2D" w:rsidRDefault="00782E57" w:rsidP="002A5DE2">
      <w:r w:rsidRPr="00283E2D">
        <w:t xml:space="preserve">Part of the process of deploying a web service </w:t>
      </w:r>
      <w:r w:rsidR="0086661C" w:rsidRPr="00283E2D">
        <w:t>includes defining a map legend.</w:t>
      </w:r>
    </w:p>
    <w:p w:rsidR="00782E57" w:rsidRPr="00283E2D" w:rsidRDefault="00782E57" w:rsidP="002A5DE2">
      <w:r w:rsidRPr="00283E2D">
        <w:t xml:space="preserve">ESRI ArcGIS Server provides a number of tools to define a map legend, but if you are using GeoServer to deploy your data as a web service, you will need an OGC </w:t>
      </w:r>
      <w:r w:rsidR="00756EE1">
        <w:t>Styled Layer Descriptor</w:t>
      </w:r>
      <w:r w:rsidR="00756EE1" w:rsidRPr="00283E2D">
        <w:t xml:space="preserve"> (SLD)</w:t>
      </w:r>
      <w:r w:rsidR="00756EE1">
        <w:t xml:space="preserve"> </w:t>
      </w:r>
      <w:r w:rsidRPr="00283E2D">
        <w:t>file to define your map legend.</w:t>
      </w:r>
    </w:p>
    <w:p w:rsidR="002E0A43" w:rsidRPr="00283E2D" w:rsidRDefault="00756EE1" w:rsidP="002A5DE2">
      <w:r>
        <w:lastRenderedPageBreak/>
        <w:t>An SLD is an</w:t>
      </w:r>
      <w:r w:rsidR="009213E8" w:rsidRPr="00283E2D">
        <w:t xml:space="preserve"> </w:t>
      </w:r>
      <w:hyperlink w:anchor="XML" w:history="1">
        <w:r w:rsidR="009213E8" w:rsidRPr="00283E2D">
          <w:rPr>
            <w:rStyle w:val="Hyperlink"/>
          </w:rPr>
          <w:t>XML</w:t>
        </w:r>
      </w:hyperlink>
      <w:r w:rsidR="009213E8" w:rsidRPr="00283E2D">
        <w:t xml:space="preserve"> document that define</w:t>
      </w:r>
      <w:r>
        <w:t>s</w:t>
      </w:r>
      <w:r w:rsidR="009213E8" w:rsidRPr="00283E2D">
        <w:t xml:space="preserve"> a mapping from some property of an OGC </w:t>
      </w:r>
      <w:hyperlink w:anchor="Feature" w:history="1">
        <w:r w:rsidR="009213E8" w:rsidRPr="00283E2D">
          <w:rPr>
            <w:rStyle w:val="Hyperlink"/>
          </w:rPr>
          <w:t>feature</w:t>
        </w:r>
      </w:hyperlink>
      <w:r w:rsidR="009213E8" w:rsidRPr="00283E2D">
        <w:t xml:space="preserve"> t</w:t>
      </w:r>
      <w:r w:rsidR="002E0A43" w:rsidRPr="00283E2D">
        <w:t xml:space="preserve">o a symbol to use for portrayal. </w:t>
      </w:r>
      <w:r>
        <w:t>The correlation of</w:t>
      </w:r>
      <w:r w:rsidR="002E0A43" w:rsidRPr="00283E2D">
        <w:t xml:space="preserve"> </w:t>
      </w:r>
      <w:r>
        <w:t>feature</w:t>
      </w:r>
      <w:r w:rsidR="002E0A43" w:rsidRPr="00283E2D">
        <w:t xml:space="preserve"> property</w:t>
      </w:r>
      <w:r>
        <w:t xml:space="preserve"> values with symbols used to portray the feature defines</w:t>
      </w:r>
      <w:r w:rsidR="009213E8" w:rsidRPr="00283E2D">
        <w:t xml:space="preserve"> a map legend.</w:t>
      </w:r>
    </w:p>
    <w:p w:rsidR="000454C3" w:rsidRPr="00283E2D" w:rsidRDefault="000454C3" w:rsidP="002A5DE2">
      <w:r w:rsidRPr="00283E2D">
        <w:t xml:space="preserve">SLD files </w:t>
      </w:r>
      <w:r w:rsidR="009213E8" w:rsidRPr="00283E2D">
        <w:t>for portrayals using the CGI simple lithology and ICS 2009 time scale URIs</w:t>
      </w:r>
      <w:r w:rsidRPr="00283E2D">
        <w:t xml:space="preserve"> are available at the following web location:</w:t>
      </w:r>
    </w:p>
    <w:p w:rsidR="009213E8" w:rsidRPr="00283E2D" w:rsidRDefault="0002724B" w:rsidP="0087247F">
      <w:pPr>
        <w:ind w:left="720"/>
      </w:pPr>
      <w:hyperlink r:id="rId55" w:history="1">
        <w:r w:rsidR="00C020E2" w:rsidRPr="00283E2D">
          <w:rPr>
            <w:rStyle w:val="Hyperlink"/>
          </w:rPr>
          <w:t>http://schemas.usgin.org/schemas/slds/</w:t>
        </w:r>
      </w:hyperlink>
    </w:p>
    <w:p w:rsidR="00C020E2" w:rsidRPr="00283E2D" w:rsidRDefault="00782E57" w:rsidP="002A5DE2">
      <w:r w:rsidRPr="00283E2D">
        <w:t>Aside from those SLDs made available at the above web location</w:t>
      </w:r>
      <w:r w:rsidR="00C020E2" w:rsidRPr="00283E2D">
        <w:t>, it is possible to use a basic text editor to manually create an SLD.</w:t>
      </w:r>
      <w:r w:rsidR="00756EE1">
        <w:t xml:space="preserve"> M</w:t>
      </w:r>
      <w:r w:rsidR="00C020E2" w:rsidRPr="00283E2D">
        <w:t>anually creating an SLD for a geologic map is not a trivial proposition</w:t>
      </w:r>
      <w:r w:rsidR="00756EE1">
        <w:t>, and i</w:t>
      </w:r>
      <w:r w:rsidR="00C53E28" w:rsidRPr="00283E2D">
        <w:t>nstructions for creating an SLD file manually are out of the scope of this document.</w:t>
      </w:r>
      <w:r w:rsidR="00756EE1">
        <w:t xml:space="preserve">  The </w:t>
      </w:r>
      <w:hyperlink r:id="rId56" w:history="1">
        <w:r w:rsidR="00756EE1" w:rsidRPr="0064157F">
          <w:rPr>
            <w:rStyle w:val="Hyperlink"/>
          </w:rPr>
          <w:t>GeoServer online documentation</w:t>
        </w:r>
      </w:hyperlink>
      <w:r w:rsidR="00756EE1">
        <w:t xml:space="preserve"> provides some guidance for creating SLD’s manually. The following section describes software for</w:t>
      </w:r>
      <w:r w:rsidRPr="00283E2D">
        <w:t xml:space="preserve"> creat</w:t>
      </w:r>
      <w:r w:rsidR="00756EE1">
        <w:t>ing</w:t>
      </w:r>
      <w:r w:rsidRPr="00283E2D">
        <w:t xml:space="preserve"> an SLD file based on symbology</w:t>
      </w:r>
      <w:r w:rsidR="00C020E2" w:rsidRPr="00283E2D">
        <w:t xml:space="preserve"> </w:t>
      </w:r>
      <w:r w:rsidR="00756EE1">
        <w:t>in an ArcMap project layer.</w:t>
      </w:r>
    </w:p>
    <w:p w:rsidR="002E0A43" w:rsidRPr="00283E2D" w:rsidRDefault="002E0A43" w:rsidP="002A5DE2">
      <w:pPr>
        <w:pStyle w:val="Heading2"/>
      </w:pPr>
      <w:bookmarkStart w:id="146" w:name="_Toc321148910"/>
      <w:bookmarkStart w:id="147" w:name="_Toc364428339"/>
      <w:r w:rsidRPr="00283E2D">
        <w:t>How to Create a Styled Layer Descriptor (SLD) using Arc2Earth</w:t>
      </w:r>
      <w:bookmarkEnd w:id="146"/>
      <w:bookmarkEnd w:id="147"/>
    </w:p>
    <w:p w:rsidR="009213E8" w:rsidRPr="00283E2D" w:rsidRDefault="009213E8" w:rsidP="002A5DE2">
      <w:r w:rsidRPr="00283E2D">
        <w:t xml:space="preserve">Arc2Earth is </w:t>
      </w:r>
      <w:r w:rsidR="00C53E28" w:rsidRPr="00283E2D">
        <w:t xml:space="preserve">a plugin for ArcGIS that is </w:t>
      </w:r>
      <w:r w:rsidRPr="00283E2D">
        <w:t xml:space="preserve">available in several different </w:t>
      </w:r>
      <w:r w:rsidR="00C53E28" w:rsidRPr="00283E2D">
        <w:t xml:space="preserve">editions. The </w:t>
      </w:r>
      <w:r w:rsidR="00C53E28" w:rsidRPr="00283E2D">
        <w:rPr>
          <w:b/>
        </w:rPr>
        <w:t>Community</w:t>
      </w:r>
      <w:r w:rsidR="00C53E28" w:rsidRPr="00283E2D">
        <w:t xml:space="preserve"> edition is free and provides access to the SLD generator</w:t>
      </w:r>
      <w:r w:rsidRPr="00283E2D">
        <w:t xml:space="preserve">. </w:t>
      </w:r>
      <w:r w:rsidR="00C53E28" w:rsidRPr="00283E2D">
        <w:t xml:space="preserve">Arc2Earth is available at </w:t>
      </w:r>
      <w:hyperlink r:id="rId57" w:history="1">
        <w:r w:rsidR="00C53E28" w:rsidRPr="00283E2D">
          <w:rPr>
            <w:rStyle w:val="Hyperlink"/>
          </w:rPr>
          <w:t>http://www.arc2earth.com/</w:t>
        </w:r>
      </w:hyperlink>
      <w:r w:rsidR="00C53E28" w:rsidRPr="00283E2D">
        <w:t>.</w:t>
      </w:r>
    </w:p>
    <w:p w:rsidR="00C53E28" w:rsidRPr="00283E2D" w:rsidRDefault="00C53E28" w:rsidP="002A5DE2">
      <w:pPr>
        <w:pStyle w:val="ListParagraph"/>
        <w:numPr>
          <w:ilvl w:val="0"/>
          <w:numId w:val="14"/>
        </w:numPr>
      </w:pPr>
      <w:r w:rsidRPr="00283E2D">
        <w:t>I</w:t>
      </w:r>
      <w:r w:rsidR="009213E8" w:rsidRPr="00283E2D">
        <w:t>nstall the Arc2Earth plug</w:t>
      </w:r>
      <w:r w:rsidRPr="00283E2D">
        <w:t>in</w:t>
      </w:r>
    </w:p>
    <w:p w:rsidR="00C53E28" w:rsidRPr="00283E2D" w:rsidRDefault="009213E8" w:rsidP="002A5DE2">
      <w:pPr>
        <w:pStyle w:val="ListParagraph"/>
        <w:numPr>
          <w:ilvl w:val="0"/>
          <w:numId w:val="14"/>
        </w:numPr>
      </w:pPr>
      <w:r w:rsidRPr="00283E2D">
        <w:t xml:space="preserve">Open ArcMap </w:t>
      </w:r>
    </w:p>
    <w:p w:rsidR="00C53E28" w:rsidRPr="00283E2D" w:rsidRDefault="00C53E28" w:rsidP="002A5DE2">
      <w:pPr>
        <w:pStyle w:val="ListParagraph"/>
        <w:numPr>
          <w:ilvl w:val="0"/>
          <w:numId w:val="14"/>
        </w:numPr>
      </w:pPr>
      <w:r w:rsidRPr="00283E2D">
        <w:t xml:space="preserve">Open the ArcMap </w:t>
      </w:r>
      <w:r w:rsidR="009213E8" w:rsidRPr="00283E2D">
        <w:t>project containing the lay</w:t>
      </w:r>
      <w:r w:rsidRPr="00283E2D">
        <w:t>er or layers to export as SLDs</w:t>
      </w:r>
    </w:p>
    <w:p w:rsidR="00C53E28" w:rsidRPr="00283E2D" w:rsidRDefault="009213E8" w:rsidP="002A5DE2">
      <w:pPr>
        <w:pStyle w:val="ListParagraph"/>
        <w:numPr>
          <w:ilvl w:val="0"/>
          <w:numId w:val="14"/>
        </w:numPr>
      </w:pPr>
      <w:r w:rsidRPr="00283E2D">
        <w:t>Select the</w:t>
      </w:r>
      <w:r w:rsidR="00C53E28" w:rsidRPr="00283E2D">
        <w:t xml:space="preserve"> </w:t>
      </w:r>
      <w:r w:rsidR="00ED0ECD" w:rsidRPr="00283E2D">
        <w:t>desired</w:t>
      </w:r>
      <w:r w:rsidR="00C53E28" w:rsidRPr="00283E2D">
        <w:t xml:space="preserve"> layer in the catalog tree</w:t>
      </w:r>
    </w:p>
    <w:p w:rsidR="00C53E28" w:rsidRPr="00283E2D" w:rsidRDefault="009213E8" w:rsidP="002A5DE2">
      <w:pPr>
        <w:pStyle w:val="ListParagraph"/>
        <w:numPr>
          <w:ilvl w:val="0"/>
          <w:numId w:val="14"/>
        </w:numPr>
      </w:pPr>
      <w:r w:rsidRPr="00283E2D">
        <w:t xml:space="preserve">In the Arc2Earth toolbar, </w:t>
      </w:r>
      <w:r w:rsidR="00C53E28" w:rsidRPr="00283E2D">
        <w:t xml:space="preserve">click </w:t>
      </w:r>
      <w:r w:rsidRPr="00283E2D">
        <w:t xml:space="preserve">Export &gt; Export Layer Style to SLD </w:t>
      </w:r>
    </w:p>
    <w:p w:rsidR="007E19A1" w:rsidRDefault="00C53E28" w:rsidP="0087247F">
      <w:pPr>
        <w:pStyle w:val="ListParagraph"/>
        <w:numPr>
          <w:ilvl w:val="0"/>
          <w:numId w:val="14"/>
        </w:numPr>
      </w:pPr>
      <w:r w:rsidRPr="00283E2D">
        <w:t>Navigate to the appropriate location</w:t>
      </w:r>
    </w:p>
    <w:p w:rsidR="007E19A1" w:rsidRDefault="00C53E28" w:rsidP="0087247F">
      <w:pPr>
        <w:pStyle w:val="ListParagraph"/>
        <w:numPr>
          <w:ilvl w:val="0"/>
          <w:numId w:val="14"/>
        </w:numPr>
      </w:pPr>
      <w:r w:rsidRPr="00283E2D">
        <w:t xml:space="preserve">Click </w:t>
      </w:r>
      <w:r w:rsidRPr="00640EB5">
        <w:rPr>
          <w:b/>
        </w:rPr>
        <w:t>Export</w:t>
      </w:r>
      <w:r w:rsidR="007E19A1" w:rsidRPr="007E19A1">
        <w:t xml:space="preserve"> </w:t>
      </w:r>
    </w:p>
    <w:p w:rsidR="007E19A1" w:rsidRDefault="007E19A1" w:rsidP="007E19A1">
      <w:r w:rsidRPr="00283E2D">
        <w:t xml:space="preserve">After your SLD has been exported, open the .sld in any </w:t>
      </w:r>
      <w:hyperlink w:anchor="XML" w:history="1">
        <w:r w:rsidRPr="00283E2D">
          <w:rPr>
            <w:rStyle w:val="Hyperlink"/>
          </w:rPr>
          <w:t>XML</w:t>
        </w:r>
      </w:hyperlink>
      <w:r w:rsidRPr="00283E2D">
        <w:t xml:space="preserve"> or text editor. Note that the Arc2Earth plug-in adds an outline (stroke) to polygon layers. If you are working with polygon layers, the stroke may need to be tailored or removed manually. Also, it may be necessary to customize the heading for your SLD, or change the schema location. </w:t>
      </w:r>
    </w:p>
    <w:p w:rsidR="007E19A1" w:rsidRPr="00283E2D" w:rsidRDefault="007E19A1" w:rsidP="007E19A1">
      <w:r w:rsidRPr="00283E2D">
        <w:rPr>
          <w:b/>
        </w:rPr>
        <w:t>Note</w:t>
      </w:r>
      <w:r w:rsidRPr="00283E2D">
        <w:t xml:space="preserve">: though .sld files, like any XML document, may be edited by a generic text editor, such as the </w:t>
      </w:r>
      <w:r w:rsidRPr="00283E2D">
        <w:rPr>
          <w:b/>
        </w:rPr>
        <w:t>Notepad</w:t>
      </w:r>
      <w:r w:rsidRPr="00283E2D">
        <w:t xml:space="preserve"> or </w:t>
      </w:r>
      <w:r w:rsidRPr="00283E2D">
        <w:rPr>
          <w:b/>
        </w:rPr>
        <w:t>Wordpad</w:t>
      </w:r>
      <w:r w:rsidRPr="00283E2D">
        <w:t xml:space="preserve"> text editors included with Windows operating systems, some text editors are better suited to working with XML documents than others. One example of a free-and-open-source text editor designed with XML support is </w:t>
      </w:r>
      <w:hyperlink r:id="rId58" w:history="1">
        <w:r w:rsidRPr="00283E2D">
          <w:rPr>
            <w:rStyle w:val="Hyperlink"/>
          </w:rPr>
          <w:t>Notepad++</w:t>
        </w:r>
      </w:hyperlink>
      <w:r>
        <w:t xml:space="preserve"> (be sure to get the</w:t>
      </w:r>
      <w:hyperlink r:id="rId59" w:history="1">
        <w:r w:rsidRPr="00720379">
          <w:rPr>
            <w:rStyle w:val="Hyperlink"/>
          </w:rPr>
          <w:t xml:space="preserve"> XML tools plugin</w:t>
        </w:r>
      </w:hyperlink>
      <w:r>
        <w:t>)</w:t>
      </w:r>
      <w:r w:rsidRPr="00283E2D">
        <w:t>.</w:t>
      </w:r>
    </w:p>
    <w:p w:rsidR="007E19A1" w:rsidRDefault="007E19A1" w:rsidP="007E19A1">
      <w:r w:rsidRPr="00283E2D">
        <w:t>Below is a snippet of an SLD created using Arc2Earth (Code Example 2).</w:t>
      </w:r>
    </w:p>
    <w:p w:rsidR="002A1B56" w:rsidRDefault="002A1B56" w:rsidP="007E19A1"/>
    <w:p w:rsidR="002A1B56" w:rsidRDefault="002A1B56">
      <w:pPr>
        <w:rPr>
          <w:rFonts w:asciiTheme="majorHAnsi" w:eastAsiaTheme="majorEastAsia" w:hAnsiTheme="majorHAnsi" w:cstheme="majorBidi"/>
          <w:b/>
          <w:bCs/>
          <w:color w:val="365F91" w:themeColor="accent1" w:themeShade="BF"/>
          <w:sz w:val="32"/>
          <w:szCs w:val="28"/>
        </w:rPr>
      </w:pPr>
      <w:r>
        <w:br w:type="page"/>
      </w:r>
    </w:p>
    <w:p w:rsidR="002A1B56" w:rsidRDefault="002A1B56" w:rsidP="00A833BC">
      <w:pPr>
        <w:pStyle w:val="Heading1"/>
        <w:pageBreakBefore/>
        <w:numPr>
          <w:ilvl w:val="0"/>
          <w:numId w:val="0"/>
        </w:numPr>
      </w:pPr>
      <w:bookmarkStart w:id="148" w:name="_Toc321764994"/>
      <w:bookmarkStart w:id="149" w:name="_Toc364428340"/>
      <w:r w:rsidRPr="00283E2D">
        <w:rPr>
          <w:noProof/>
        </w:rPr>
        <w:lastRenderedPageBreak/>
        <mc:AlternateContent>
          <mc:Choice Requires="wpg">
            <w:drawing>
              <wp:anchor distT="182880" distB="182880" distL="114300" distR="114300" simplePos="0" relativeHeight="251696128" behindDoc="0" locked="0" layoutInCell="1" allowOverlap="1" wp14:anchorId="16BB0EFA" wp14:editId="213A38CE">
                <wp:simplePos x="0" y="0"/>
                <wp:positionH relativeFrom="column">
                  <wp:posOffset>91440</wp:posOffset>
                </wp:positionH>
                <wp:positionV relativeFrom="paragraph">
                  <wp:posOffset>279400</wp:posOffset>
                </wp:positionV>
                <wp:extent cx="6583680" cy="6967220"/>
                <wp:effectExtent l="0" t="0" r="7620" b="24130"/>
                <wp:wrapTopAndBottom/>
                <wp:docPr id="3" name="Group 3"/>
                <wp:cNvGraphicFramePr/>
                <a:graphic xmlns:a="http://schemas.openxmlformats.org/drawingml/2006/main">
                  <a:graphicData uri="http://schemas.microsoft.com/office/word/2010/wordprocessingGroup">
                    <wpg:wgp>
                      <wpg:cNvGrpSpPr/>
                      <wpg:grpSpPr>
                        <a:xfrm>
                          <a:off x="0" y="0"/>
                          <a:ext cx="6583680" cy="6967220"/>
                          <a:chOff x="0" y="0"/>
                          <a:chExt cx="6750050" cy="5425166"/>
                        </a:xfrm>
                      </wpg:grpSpPr>
                      <wps:wsp>
                        <wps:cNvPr id="307" name="Text Box 2"/>
                        <wps:cNvSpPr txBox="1">
                          <a:spLocks noChangeArrowheads="1"/>
                        </wps:cNvSpPr>
                        <wps:spPr bwMode="auto">
                          <a:xfrm>
                            <a:off x="0" y="230588"/>
                            <a:ext cx="6069724" cy="5194578"/>
                          </a:xfrm>
                          <a:prstGeom prst="rect">
                            <a:avLst/>
                          </a:prstGeom>
                          <a:solidFill>
                            <a:srgbClr val="FFFFFF"/>
                          </a:solidFill>
                          <a:ln w="9525">
                            <a:solidFill>
                              <a:srgbClr val="000000"/>
                            </a:solidFill>
                            <a:miter lim="800000"/>
                            <a:headEnd/>
                            <a:tailEnd/>
                          </a:ln>
                        </wps:spPr>
                        <wps:txbx>
                          <w:txbxContent>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&lt;?xml version="1.0" encoding="ISO-8859-1"?&gt;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&lt;StyledLayerDescriptor xmlns:xlink='http://www.w3.org/1999/xlink' xmlns:gml='http://www.opengis.net/gml' xmlns:ogc='http://www.opengis.net/ogc' xmlns:xsi='http://www.w3.org/2001/XMLSchema-instance' version='1.0.0' xsi:schemaLocation='http://www.opengis.net/sld StyledLayerDescriptor.xsd' xmlns='http://www.opengis.net/sld' &gt;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&lt;NamedLayer&gt;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&lt;Name&gt;&lt;GeologicAge&gt;&lt;/Name&gt;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&lt;UserStyle&gt;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&lt;FeatureTypeStyle&gt;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&lt;ogc:PropertyName&gt;representativeage_uri&lt;/ogc:PropertyName&gt;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&gt;#f0f0f0&lt;/CssParameter&gt;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&gt;0.4&lt;/CssParameter&gt;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w:t>
                              </w:r>
                              <w:r>
                                <w:rPr>
                                  <w:rFonts w:ascii="Arial" w:hAnsi="Arial" w:cs="Arial"/>
                                  <w:highlight w:val="white"/>
                                </w:rPr>
                                <w:t>ogc:PropertyName&gt;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&gt;#6e6e6e&lt;/CssParameter&gt;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&gt;0&lt;/CssParameter&gt;</w:t>
                              </w:r>
                            </w:p>
                            <w:p w:rsidR="00340195"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wps:txbx>
                        <wps:bodyPr rot="0" vert="horz" wrap="square" lIns="91440" tIns="45720" rIns="91440" bIns="45720" anchor="t" anchorCtr="0">
                          <a:noAutofit/>
                        </wps:bodyPr>
                      </wps:wsp>
                      <wps:wsp>
                        <wps:cNvPr id="2" name="Text Box 2"/>
                        <wps:cNvSpPr txBox="1"/>
                        <wps:spPr>
                          <a:xfrm>
                            <a:off x="0" y="0"/>
                            <a:ext cx="6750050" cy="222637"/>
                          </a:xfrm>
                          <a:prstGeom prst="rect">
                            <a:avLst/>
                          </a:prstGeom>
                          <a:solidFill>
                            <a:prstClr val="white"/>
                          </a:solidFill>
                          <a:ln>
                            <a:noFill/>
                          </a:ln>
                          <a:effectLst/>
                        </wps:spPr>
                        <wps:txbx>
                          <w:txbxContent>
                            <w:p w:rsidR="00340195" w:rsidRPr="00FB3A73" w:rsidRDefault="00340195" w:rsidP="002A1B56">
                              <w:pPr>
                                <w:pStyle w:val="Caption"/>
                                <w:rPr>
                                  <w:noProof/>
                                </w:rPr>
                              </w:pPr>
                              <w:r>
                                <w:t xml:space="preserve">Code Example </w:t>
                              </w:r>
                              <w:r>
                                <w:fldChar w:fldCharType="begin"/>
                              </w:r>
                              <w:r>
                                <w:instrText xml:space="preserve"> SEQ Code_Example \* ARABIC </w:instrText>
                              </w:r>
                              <w:r>
                                <w:fldChar w:fldCharType="separate"/>
                              </w:r>
                              <w:r>
                                <w:rPr>
                                  <w:noProof/>
                                </w:rPr>
                                <w:t>2</w:t>
                              </w:r>
                              <w:r>
                                <w:rPr>
                                  <w:noProof/>
                                </w:rPr>
                                <w:fldChar w:fldCharType="end"/>
                              </w:r>
                              <w:r>
                                <w:t>: Styling in XML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 o:spid="_x0000_s1052" style="position:absolute;margin-left:7.2pt;margin-top:22pt;width:518.4pt;height:548.6pt;z-index:251696128;mso-wrap-distance-top:14.4pt;mso-wrap-distance-bottom:14.4pt;mso-width-relative:margin;mso-height-relative:margin" coordsize="67500,54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">
                <v:shape id="_x0000_s1053" type="#_x0000_t202" style="position:absolute;top:2305;width:60697;height:5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&lt;?xml version="1.0" encoding="ISO-8859-1"?&gt;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&lt;StyledLayerDescriptor xmlns:xlink='http://www.w3.org/1999/xlink' xmlns:gml='http://www.opengis.net/gml' xmlns:ogc='http://www.opengis.net/ogc' xmlns:xsi='http://www.w3.org/2001/XMLSchema-instance' version='1.0.0' xsi:schemaLocation='http://www.opengis.net/sld StyledLayerDescriptor.xsd' xmlns='http://www.opengis.net/sld' &gt;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&lt;NamedLayer&gt;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&lt;Name&gt;&lt;GeologicAge&gt;&lt;/Name&gt;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&lt;UserStyle&gt;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&lt;FeatureTypeStyle&gt;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&lt;ogc:PropertyName&gt;representativeage_uri&lt;/ogc:PropertyName&gt;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&gt;#f0f0f0&lt;/CssParameter&gt;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&gt;0.4&lt;/CssParameter&gt;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w:t>
                        </w:r>
                        <w:r>
                          <w:rPr>
                            <w:rFonts w:ascii="Arial" w:hAnsi="Arial" w:cs="Arial"/>
                            <w:highlight w:val="white"/>
                          </w:rPr>
                          <w:t>ogc:PropertyName&gt;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&gt;#6e6e6e&lt;/CssParameter&gt;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&gt;0&lt;/CssParameter&gt;</w:t>
                        </w:r>
                      </w:p>
                      <w:p w:rsidR="00340195"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v:textbox>
                </v:shape>
                <v:shape id="_x0000_s1054" type="#_x0000_t202" style="position:absolute;width:67500;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rsidR="00340195" w:rsidRPr="00FB3A73" w:rsidRDefault="00340195" w:rsidP="002A1B56">
                        <w:pPr>
                          <w:pStyle w:val="Caption"/>
                          <w:rPr>
                            <w:noProof/>
                          </w:rPr>
                        </w:pPr>
                        <w:r>
                          <w:t xml:space="preserve">Code Example </w:t>
                        </w:r>
                        <w:r>
                          <w:fldChar w:fldCharType="begin"/>
                        </w:r>
                        <w:r>
                          <w:instrText xml:space="preserve"> SEQ Code_Example \* ARABIC </w:instrText>
                        </w:r>
                        <w:r>
                          <w:fldChar w:fldCharType="separate"/>
                        </w:r>
                        <w:r>
                          <w:rPr>
                            <w:noProof/>
                          </w:rPr>
                          <w:t>2</w:t>
                        </w:r>
                        <w:r>
                          <w:rPr>
                            <w:noProof/>
                          </w:rPr>
                          <w:fldChar w:fldCharType="end"/>
                        </w:r>
                        <w:r>
                          <w:t>: Styling in XML</w:t>
                        </w:r>
                      </w:p>
                    </w:txbxContent>
                  </v:textbox>
                </v:shape>
                <w10:wrap type="topAndBottom"/>
              </v:group>
            </w:pict>
          </mc:Fallback>
        </mc:AlternateContent>
      </w:r>
      <w:bookmarkEnd w:id="148"/>
      <w:bookmarkEnd w:id="149"/>
    </w:p>
    <w:p w:rsidR="007E19A1" w:rsidRPr="002C298B" w:rsidRDefault="007E19A1" w:rsidP="00A833BC">
      <w:pPr>
        <w:pStyle w:val="Heading1"/>
        <w:pageBreakBefore/>
      </w:pPr>
      <w:bookmarkStart w:id="150" w:name="_Toc364428341"/>
      <w:r w:rsidRPr="002C298B">
        <w:lastRenderedPageBreak/>
        <w:t>Deploying Your Web Service</w:t>
      </w:r>
      <w:bookmarkEnd w:id="150"/>
    </w:p>
    <w:p w:rsidR="007E19A1" w:rsidRDefault="007E19A1" w:rsidP="00A833BC">
      <w:pPr>
        <w:keepNext/>
        <w:spacing w:after="0"/>
      </w:pPr>
      <w:r>
        <w:t>If you have completed the following steps, you are ready to deploy your web service in a GeoServer environment.</w:t>
      </w:r>
    </w:p>
    <w:p w:rsidR="007E19A1" w:rsidRDefault="007E19A1" w:rsidP="007E19A1">
      <w:pPr>
        <w:pStyle w:val="ListParagraph"/>
        <w:numPr>
          <w:ilvl w:val="0"/>
          <w:numId w:val="15"/>
        </w:numPr>
      </w:pPr>
      <w:r>
        <w:t xml:space="preserve">You meet </w:t>
      </w:r>
      <w:r w:rsidRPr="0086661C">
        <w:t xml:space="preserve">the prerequisites detailed in Section </w:t>
      </w:r>
      <w:r>
        <w:fldChar w:fldCharType="begin"/>
      </w:r>
      <w:r>
        <w:instrText xml:space="preserve"> REF _Ref321729553 \r \h </w:instrText>
      </w:r>
      <w:r>
        <w:fldChar w:fldCharType="separate"/>
      </w:r>
      <w:r w:rsidR="006C0140">
        <w:t>1.3</w:t>
      </w:r>
      <w:r>
        <w:fldChar w:fldCharType="end"/>
      </w:r>
      <w:r w:rsidRPr="0086661C">
        <w:t xml:space="preserve">, </w:t>
      </w:r>
      <w:hyperlink w:anchor="_Cookbook_Prerequisites" w:history="1">
        <w:r w:rsidRPr="0086661C">
          <w:rPr>
            <w:rStyle w:val="Hyperlink"/>
          </w:rPr>
          <w:t>Cookbook Prerequisites</w:t>
        </w:r>
      </w:hyperlink>
    </w:p>
    <w:p w:rsidR="007E19A1" w:rsidRDefault="007E19A1" w:rsidP="007E19A1">
      <w:pPr>
        <w:pStyle w:val="ListParagraph"/>
        <w:numPr>
          <w:ilvl w:val="0"/>
          <w:numId w:val="15"/>
        </w:numPr>
      </w:pPr>
      <w:r>
        <w:t>Y</w:t>
      </w:r>
      <w:r w:rsidRPr="0086661C">
        <w:t xml:space="preserve">ou have successfully mapped your data to an appropriate GeoSciML-portrayal schema, as described in Section </w:t>
      </w:r>
      <w:r>
        <w:fldChar w:fldCharType="begin"/>
      </w:r>
      <w:r>
        <w:instrText xml:space="preserve"> REF _Ref321729593 \r \h </w:instrText>
      </w:r>
      <w:r>
        <w:fldChar w:fldCharType="separate"/>
      </w:r>
      <w:r w:rsidR="006C0140">
        <w:t>3</w:t>
      </w:r>
      <w:r>
        <w:fldChar w:fldCharType="end"/>
      </w:r>
      <w:r w:rsidRPr="0086661C">
        <w:t xml:space="preserve">, </w:t>
      </w:r>
      <w:hyperlink w:anchor="_Deployment_Cookbook" w:history="1">
        <w:r>
          <w:rPr>
            <w:rStyle w:val="Hyperlink"/>
          </w:rPr>
          <w:fldChar w:fldCharType="begin"/>
        </w:r>
        <w:r>
          <w:instrText xml:space="preserve"> REF _Ref321729584 \h </w:instrText>
        </w:r>
        <w:r>
          <w:rPr>
            <w:rStyle w:val="Hyperlink"/>
          </w:rPr>
        </w:r>
        <w:r>
          <w:rPr>
            <w:rStyle w:val="Hyperlink"/>
          </w:rPr>
          <w:fldChar w:fldCharType="separate"/>
        </w:r>
        <w:r w:rsidR="006C0140" w:rsidRPr="002A5DE2">
          <w:t>Deployment Cookbook</w:t>
        </w:r>
        <w:r>
          <w:rPr>
            <w:rStyle w:val="Hyperlink"/>
          </w:rPr>
          <w:fldChar w:fldCharType="end"/>
        </w:r>
      </w:hyperlink>
    </w:p>
    <w:p w:rsidR="007E19A1" w:rsidRDefault="007E19A1" w:rsidP="007E19A1">
      <w:pPr>
        <w:pStyle w:val="ListParagraph"/>
        <w:numPr>
          <w:ilvl w:val="0"/>
          <w:numId w:val="15"/>
        </w:numPr>
      </w:pPr>
      <w:r>
        <w:t>Y</w:t>
      </w:r>
      <w:r w:rsidRPr="0086661C">
        <w:t xml:space="preserve">ou have symbolized your data, as described in Section </w:t>
      </w:r>
      <w:r>
        <w:fldChar w:fldCharType="begin"/>
      </w:r>
      <w:r>
        <w:instrText xml:space="preserve"> REF _Ref321729614 \r \h </w:instrText>
      </w:r>
      <w:r>
        <w:fldChar w:fldCharType="separate"/>
      </w:r>
      <w:r w:rsidR="006C0140">
        <w:t>4</w:t>
      </w:r>
      <w:r>
        <w:fldChar w:fldCharType="end"/>
      </w:r>
      <w:r>
        <w:t xml:space="preserve">, </w:t>
      </w:r>
      <w:hyperlink w:anchor="_Styling" w:history="1">
        <w:r>
          <w:rPr>
            <w:rStyle w:val="Hyperlink"/>
          </w:rPr>
          <w:fldChar w:fldCharType="begin"/>
        </w:r>
        <w:r>
          <w:instrText xml:space="preserve"> REF _Ref321729607 \h </w:instrText>
        </w:r>
        <w:r>
          <w:rPr>
            <w:rStyle w:val="Hyperlink"/>
          </w:rPr>
        </w:r>
        <w:r>
          <w:rPr>
            <w:rStyle w:val="Hyperlink"/>
          </w:rPr>
          <w:fldChar w:fldCharType="separate"/>
        </w:r>
        <w:r w:rsidR="006C0140" w:rsidRPr="00283E2D">
          <w:t>Styling</w:t>
        </w:r>
        <w:r>
          <w:rPr>
            <w:rStyle w:val="Hyperlink"/>
          </w:rPr>
          <w:fldChar w:fldCharType="end"/>
        </w:r>
      </w:hyperlink>
      <w:r>
        <w:t>.</w:t>
      </w:r>
    </w:p>
    <w:p w:rsidR="007E19A1" w:rsidRDefault="007E19A1" w:rsidP="007E19A1">
      <w:pPr>
        <w:pStyle w:val="ListParagraph"/>
        <w:numPr>
          <w:ilvl w:val="0"/>
          <w:numId w:val="15"/>
        </w:numPr>
      </w:pPr>
      <w:r>
        <w:t>If you have followed all previous steps in this cookbook, you should now be ready to deploy your GeoSciML-portrayal web service.</w:t>
      </w:r>
    </w:p>
    <w:p w:rsidR="007E19A1" w:rsidRDefault="007E19A1" w:rsidP="0087247F">
      <w:pPr>
        <w:spacing w:after="0"/>
      </w:pPr>
      <w:r>
        <w:t>The overall process of web service deployment is as follows:</w:t>
      </w:r>
    </w:p>
    <w:p w:rsidR="007E19A1" w:rsidRDefault="007E19A1" w:rsidP="007E19A1">
      <w:pPr>
        <w:pStyle w:val="ListParagraph"/>
        <w:numPr>
          <w:ilvl w:val="0"/>
          <w:numId w:val="23"/>
        </w:numPr>
      </w:pPr>
      <w:r>
        <w:t>Configure server software to provide web services</w:t>
      </w:r>
    </w:p>
    <w:p w:rsidR="007E19A1" w:rsidRDefault="007E19A1" w:rsidP="007E19A1">
      <w:pPr>
        <w:pStyle w:val="ListParagraph"/>
        <w:numPr>
          <w:ilvl w:val="0"/>
          <w:numId w:val="23"/>
        </w:numPr>
      </w:pPr>
      <w:r>
        <w:t>Make your data accessible to the server</w:t>
      </w:r>
    </w:p>
    <w:p w:rsidR="007E19A1" w:rsidRDefault="007E19A1" w:rsidP="007E19A1">
      <w:pPr>
        <w:pStyle w:val="ListParagraph"/>
        <w:numPr>
          <w:ilvl w:val="0"/>
          <w:numId w:val="23"/>
        </w:numPr>
      </w:pPr>
      <w:r>
        <w:t>Configure the desired server software to deploy your data as a web service</w:t>
      </w:r>
    </w:p>
    <w:p w:rsidR="006A0679" w:rsidRDefault="006A0679" w:rsidP="007E19A1">
      <w:pPr>
        <w:pStyle w:val="ListParagraph"/>
        <w:numPr>
          <w:ilvl w:val="0"/>
          <w:numId w:val="23"/>
        </w:numPr>
      </w:pPr>
      <w:r>
        <w:t xml:space="preserve">Test your web service (see Section </w:t>
      </w:r>
      <w:r>
        <w:fldChar w:fldCharType="begin"/>
      </w:r>
      <w:r>
        <w:instrText xml:space="preserve"> REF _Ref321729772 \r \h </w:instrText>
      </w:r>
      <w:r>
        <w:fldChar w:fldCharType="separate"/>
      </w:r>
      <w:r w:rsidR="006C0140">
        <w:t>6</w:t>
      </w:r>
      <w:r>
        <w:fldChar w:fldCharType="end"/>
      </w:r>
      <w:r>
        <w:t xml:space="preserve">, </w:t>
      </w:r>
      <w:hyperlink w:anchor="_Testing_Your_Web" w:history="1">
        <w:r>
          <w:rPr>
            <w:rStyle w:val="Hyperlink"/>
          </w:rPr>
          <w:fldChar w:fldCharType="begin"/>
        </w:r>
        <w:r>
          <w:instrText xml:space="preserve"> REF _Ref321729772 \h </w:instrText>
        </w:r>
        <w:r>
          <w:rPr>
            <w:rStyle w:val="Hyperlink"/>
          </w:rPr>
        </w:r>
        <w:r>
          <w:rPr>
            <w:rStyle w:val="Hyperlink"/>
          </w:rPr>
          <w:fldChar w:fldCharType="separate"/>
        </w:r>
        <w:r w:rsidR="006C0140" w:rsidRPr="004D69C0">
          <w:t>Testing Your Web Service</w:t>
        </w:r>
        <w:r>
          <w:rPr>
            <w:rStyle w:val="Hyperlink"/>
          </w:rPr>
          <w:fldChar w:fldCharType="end"/>
        </w:r>
      </w:hyperlink>
      <w:r>
        <w:t>, for more details)</w:t>
      </w:r>
    </w:p>
    <w:p w:rsidR="00C57674" w:rsidRDefault="00720379" w:rsidP="002A5DE2">
      <w:r>
        <w:t xml:space="preserve">Details of the actual deployment process depend to a large degree on the </w:t>
      </w:r>
      <w:r w:rsidR="00C57674">
        <w:t>individual context; to attempt to account for all possible scenarios is beyond the scope of this cookbook.</w:t>
      </w:r>
      <w:r>
        <w:t xml:space="preserve"> </w:t>
      </w:r>
      <w:r w:rsidR="00C57674">
        <w:t xml:space="preserve">Instead, this cookbook will provide examples of </w:t>
      </w:r>
      <w:r w:rsidR="00057012">
        <w:t xml:space="preserve">two common </w:t>
      </w:r>
      <w:r w:rsidR="00C57674">
        <w:t>web service deployment</w:t>
      </w:r>
      <w:r w:rsidR="00057012">
        <w:t xml:space="preserve"> patterns</w:t>
      </w:r>
      <w:r w:rsidR="00C57674">
        <w:t>:</w:t>
      </w:r>
    </w:p>
    <w:p w:rsidR="00C57674" w:rsidRDefault="00C57674" w:rsidP="002A5DE2">
      <w:pPr>
        <w:pStyle w:val="ListParagraph"/>
        <w:numPr>
          <w:ilvl w:val="0"/>
          <w:numId w:val="24"/>
        </w:numPr>
      </w:pPr>
      <w:r>
        <w:t xml:space="preserve">Web service deployment in a GeoServer environment </w:t>
      </w:r>
      <w:r w:rsidR="00057012">
        <w:t xml:space="preserve">with data in a PostGIS database </w:t>
      </w:r>
      <w:r>
        <w:t>(</w:t>
      </w:r>
      <w:hyperlink w:anchor="_Appendix_A:_Deploying" w:history="1">
        <w:r w:rsidRPr="00C57674">
          <w:rPr>
            <w:rStyle w:val="Hyperlink"/>
          </w:rPr>
          <w:t>Appendix A</w:t>
        </w:r>
      </w:hyperlink>
      <w:r>
        <w:t>)</w:t>
      </w:r>
    </w:p>
    <w:p w:rsidR="00C74374" w:rsidRPr="00640EB5" w:rsidRDefault="00C57674" w:rsidP="0087247F">
      <w:pPr>
        <w:pStyle w:val="ListParagraph"/>
        <w:numPr>
          <w:ilvl w:val="0"/>
          <w:numId w:val="24"/>
        </w:numPr>
        <w:rPr>
          <w:rFonts w:asciiTheme="majorHAnsi" w:eastAsiaTheme="majorEastAsia" w:hAnsiTheme="majorHAnsi" w:cstheme="majorBidi"/>
          <w:b/>
          <w:bCs/>
          <w:color w:val="365F91" w:themeColor="accent1" w:themeShade="BF"/>
          <w:sz w:val="32"/>
          <w:szCs w:val="28"/>
        </w:rPr>
      </w:pPr>
      <w:r>
        <w:t xml:space="preserve">Web service deployment in an ArcGIS Server environment </w:t>
      </w:r>
      <w:r w:rsidR="00057012">
        <w:t xml:space="preserve">with data in an ESRI file geodatabase </w:t>
      </w:r>
      <w:r>
        <w:t>(</w:t>
      </w:r>
      <w:hyperlink w:anchor="_Appendix_B:_Deploying" w:history="1">
        <w:r w:rsidRPr="00720379">
          <w:rPr>
            <w:rStyle w:val="Hyperlink"/>
          </w:rPr>
          <w:t>Appendix B</w:t>
        </w:r>
      </w:hyperlink>
      <w:r>
        <w:t>)</w:t>
      </w:r>
      <w:bookmarkStart w:id="151" w:name="_Testing_Your_Web"/>
      <w:bookmarkStart w:id="152" w:name="_Toc321148912"/>
      <w:bookmarkEnd w:id="151"/>
    </w:p>
    <w:p w:rsidR="004D69C0" w:rsidRPr="004D69C0" w:rsidRDefault="004D69C0" w:rsidP="002A5DE2">
      <w:pPr>
        <w:pStyle w:val="Heading1"/>
      </w:pPr>
      <w:bookmarkStart w:id="153" w:name="_Ref321729772"/>
      <w:bookmarkStart w:id="154" w:name="_Toc364428342"/>
      <w:r w:rsidRPr="004D69C0">
        <w:t>Testing Your Web Service</w:t>
      </w:r>
      <w:bookmarkEnd w:id="152"/>
      <w:bookmarkEnd w:id="153"/>
      <w:bookmarkEnd w:id="154"/>
    </w:p>
    <w:p w:rsidR="00C74374" w:rsidRDefault="00720379">
      <w:r>
        <w:t>W</w:t>
      </w:r>
      <w:r w:rsidR="004D69C0" w:rsidRPr="007468B7">
        <w:t xml:space="preserve">eb service </w:t>
      </w:r>
      <w:r>
        <w:t>should be tested by</w:t>
      </w:r>
      <w:r w:rsidR="004D69C0" w:rsidRPr="007468B7">
        <w:t xml:space="preserve"> </w:t>
      </w:r>
      <w:r>
        <w:t>connecting and</w:t>
      </w:r>
      <w:r w:rsidRPr="007468B7">
        <w:t xml:space="preserve"> </w:t>
      </w:r>
      <w:r w:rsidR="004D69C0" w:rsidRPr="007468B7">
        <w:t>access</w:t>
      </w:r>
      <w:r>
        <w:t>ing data</w:t>
      </w:r>
      <w:r w:rsidR="004D69C0" w:rsidRPr="007468B7">
        <w:t xml:space="preserve"> using your preferred GIS application. </w:t>
      </w:r>
      <w:r>
        <w:t>For OGC services the first test the ‘getCapabilities’ request offered by any service to describe the capabilities of an individual service instance</w:t>
      </w:r>
      <w:r w:rsidR="00C74374" w:rsidRPr="007468B7">
        <w:t>.</w:t>
      </w:r>
      <w:r>
        <w:t xml:space="preserve"> Further testing requires connecting to the service with client software and accessing data.</w:t>
      </w:r>
    </w:p>
    <w:p w:rsidR="00C74374" w:rsidRDefault="00C74374" w:rsidP="00C74374">
      <w:pPr>
        <w:pStyle w:val="Heading2"/>
      </w:pPr>
      <w:bookmarkStart w:id="155" w:name="_Toc321148913"/>
      <w:bookmarkStart w:id="156" w:name="_Toc364428343"/>
      <w:r w:rsidRPr="005D2883">
        <w:t>Web Service Requests</w:t>
      </w:r>
      <w:bookmarkEnd w:id="155"/>
      <w:bookmarkEnd w:id="156"/>
    </w:p>
    <w:p w:rsidR="00C74374" w:rsidRDefault="00720379" w:rsidP="00C74374">
      <w:r>
        <w:t>All OGC services offer a</w:t>
      </w:r>
      <w:r w:rsidR="00C74374" w:rsidRPr="007468B7">
        <w:t xml:space="preserve"> </w:t>
      </w:r>
      <w:r w:rsidR="00C74374" w:rsidRPr="00763DE8">
        <w:rPr>
          <w:b/>
        </w:rPr>
        <w:t>GetCapabilities</w:t>
      </w:r>
      <w:r w:rsidR="00C74374" w:rsidRPr="007468B7">
        <w:t xml:space="preserve"> request that returns an </w:t>
      </w:r>
      <w:hyperlink w:anchor="XML" w:history="1">
        <w:r w:rsidR="00C74374" w:rsidRPr="00A24142">
          <w:rPr>
            <w:rStyle w:val="Hyperlink"/>
          </w:rPr>
          <w:t>XML</w:t>
        </w:r>
      </w:hyperlink>
      <w:r w:rsidR="00C74374" w:rsidRPr="007468B7">
        <w:t xml:space="preserve"> document describing the capabilities of the service</w:t>
      </w:r>
      <w:r>
        <w:t xml:space="preserve"> instance</w:t>
      </w:r>
      <w:r w:rsidR="00C74374" w:rsidRPr="007468B7">
        <w:t xml:space="preserve"> (Figure </w:t>
      </w:r>
      <w:r w:rsidR="00C74374">
        <w:t>8</w:t>
      </w:r>
      <w:r w:rsidR="00C74374" w:rsidRPr="007468B7">
        <w:t>).</w:t>
      </w:r>
      <w:r>
        <w:t xml:space="preserve"> </w:t>
      </w:r>
    </w:p>
    <w:p w:rsidR="004D69C0" w:rsidRPr="007468B7" w:rsidRDefault="004D69C0" w:rsidP="002A5DE2">
      <w:r w:rsidRPr="007468B7">
        <w:t xml:space="preserve">To perform a </w:t>
      </w:r>
      <w:r w:rsidRPr="00763DE8">
        <w:rPr>
          <w:b/>
        </w:rPr>
        <w:t>GetCapabilities</w:t>
      </w:r>
      <w:r w:rsidRPr="007468B7">
        <w:t xml:space="preserve"> request, </w:t>
      </w:r>
      <w:r w:rsidR="00720379">
        <w:t>paste the capabilities URL in a</w:t>
      </w:r>
      <w:r w:rsidRPr="007468B7">
        <w:t xml:space="preserve"> web browser</w:t>
      </w:r>
      <w:r w:rsidR="00720379" w:rsidRPr="00720379">
        <w:t xml:space="preserve">; </w:t>
      </w:r>
      <w:r w:rsidR="00720379">
        <w:t>this should</w:t>
      </w:r>
      <w:r w:rsidRPr="007468B7">
        <w:t xml:space="preserve"> return a </w:t>
      </w:r>
      <w:r w:rsidRPr="00763DE8">
        <w:rPr>
          <w:b/>
        </w:rPr>
        <w:t>capabilities document</w:t>
      </w:r>
      <w:r w:rsidRPr="007468B7">
        <w:t xml:space="preserve"> in your web browser</w:t>
      </w:r>
      <w:r w:rsidR="00720379">
        <w:t xml:space="preserve">. Different browsers may display the XML response differently. To see the unformatted response document, use the ‘view page source’ function in your browser, generally accessible via a right-click in the content of the displayed web </w:t>
      </w:r>
      <w:r w:rsidR="00720379">
        <w:lastRenderedPageBreak/>
        <w:t>page.</w:t>
      </w:r>
      <w:r w:rsidR="00720379" w:rsidRPr="007468B7">
        <w:t xml:space="preserve"> </w:t>
      </w:r>
      <w:r w:rsidR="00720379">
        <w:t>T</w:t>
      </w:r>
      <w:r w:rsidR="00720379" w:rsidRPr="007468B7">
        <w:t>he</w:t>
      </w:r>
      <w:r w:rsidRPr="007468B7">
        <w:t xml:space="preserve"> </w:t>
      </w:r>
      <w:r w:rsidRPr="00763DE8">
        <w:rPr>
          <w:b/>
        </w:rPr>
        <w:t>service request</w:t>
      </w:r>
      <w:r w:rsidR="00720379">
        <w:t xml:space="preserve"> consists of a service endpoint part, and the OGC request part. Here are some s</w:t>
      </w:r>
      <w:r w:rsidRPr="007468B7">
        <w:t>ample GetCapabilities requests:</w:t>
      </w:r>
    </w:p>
    <w:p w:rsidR="004D69C0" w:rsidRPr="007468B7" w:rsidRDefault="00720379" w:rsidP="0087247F">
      <w:pPr>
        <w:ind w:left="720"/>
      </w:pPr>
      <w:r w:rsidRPr="0087247F">
        <w:rPr>
          <w:b/>
        </w:rPr>
        <w:t>http://services.azgs.az.gov/ArcGIS/services/aasggeothermal/ALBoreholeTemperatures/MapServer/WFSServer</w:t>
      </w:r>
      <w:r w:rsidRPr="0087247F">
        <w:t>?request=GetCapabilities&amp;service=WFS</w:t>
      </w:r>
      <w:r>
        <w:t xml:space="preserve">  [ArcGIS WMS]</w:t>
      </w:r>
    </w:p>
    <w:p w:rsidR="00720379" w:rsidRDefault="00720379" w:rsidP="0087247F">
      <w:pPr>
        <w:ind w:left="720"/>
      </w:pPr>
      <w:r w:rsidRPr="0087247F">
        <w:rPr>
          <w:b/>
        </w:rPr>
        <w:t>http://catalog.usgin.org/geoserver/ows</w:t>
      </w:r>
      <w:r w:rsidRPr="0087247F">
        <w:t>?service=wfs&amp;version=1.1.0&amp;request=GetCapabilities</w:t>
      </w:r>
      <w:r>
        <w:t xml:space="preserve"> [GeoServer WFS].</w:t>
      </w:r>
    </w:p>
    <w:p w:rsidR="004D69C0" w:rsidRDefault="004D69C0" w:rsidP="002A5DE2">
      <w:r w:rsidRPr="007468B7">
        <w:t xml:space="preserve">In both </w:t>
      </w:r>
      <w:r w:rsidR="00A24142">
        <w:t>examples</w:t>
      </w:r>
      <w:r w:rsidRPr="007468B7">
        <w:t xml:space="preserve">, </w:t>
      </w:r>
      <w:r w:rsidRPr="00973EA8">
        <w:t>bolded</w:t>
      </w:r>
      <w:r w:rsidRPr="007468B7">
        <w:t xml:space="preserve"> text constitutes the </w:t>
      </w:r>
      <w:r w:rsidRPr="00973EA8">
        <w:t>service endpoint</w:t>
      </w:r>
      <w:r w:rsidR="00720379">
        <w:t xml:space="preserve">. This has a host name part that identifies a server (e.g. services.azgs.az.gov, catalog.usgin.org), and a local path used by the host to identify the service resource (e.g. ‘/ArcGIS/services/aasggeothermal/…./WFSServer’, ‘/geoserver/ows’). The </w:t>
      </w:r>
      <w:r w:rsidRPr="007468B7">
        <w:t>text after</w:t>
      </w:r>
      <w:r w:rsidR="00720379">
        <w:t xml:space="preserve"> the ‘?’</w:t>
      </w:r>
      <w:r w:rsidRPr="007468B7">
        <w:t xml:space="preserve"> constitutes the </w:t>
      </w:r>
      <w:r w:rsidR="00973EA8" w:rsidRPr="00973EA8">
        <w:t>service request</w:t>
      </w:r>
      <w:r w:rsidR="00720379">
        <w:t>, which consists of a series of key=value pairs, delimited by ‘&amp;’ characters</w:t>
      </w:r>
      <w:r w:rsidRPr="007468B7">
        <w:t xml:space="preserve">. </w:t>
      </w:r>
      <w:r w:rsidR="00720379">
        <w:t xml:space="preserve">The service endpoint string will be specific you your particular implementation environment, but the request part will be the same for any service. </w:t>
      </w:r>
      <w:r w:rsidRPr="00973EA8">
        <w:t xml:space="preserve">In order to test your web service, you will need to </w:t>
      </w:r>
      <w:r w:rsidR="00720379">
        <w:t>determine</w:t>
      </w:r>
      <w:r w:rsidRPr="00973EA8">
        <w:t xml:space="preserve"> the service endpoint of your web service</w:t>
      </w:r>
      <w:r w:rsidR="00973EA8" w:rsidRPr="00973EA8">
        <w:t xml:space="preserve"> and append a service request to it</w:t>
      </w:r>
      <w:r w:rsidRPr="007468B7">
        <w:t xml:space="preserve">. </w:t>
      </w:r>
    </w:p>
    <w:p w:rsidR="006A0679" w:rsidRPr="007468B7" w:rsidRDefault="002A1B56" w:rsidP="006A0679">
      <w:r>
        <w:rPr>
          <w:noProof/>
        </w:rPr>
        <mc:AlternateContent>
          <mc:Choice Requires="wpg">
            <w:drawing>
              <wp:anchor distT="91440" distB="182880" distL="114300" distR="114300" simplePos="0" relativeHeight="251726848" behindDoc="0" locked="0" layoutInCell="1" allowOverlap="1" wp14:anchorId="51A20237" wp14:editId="4F3BC77B">
                <wp:simplePos x="0" y="0"/>
                <wp:positionH relativeFrom="column">
                  <wp:posOffset>274955</wp:posOffset>
                </wp:positionH>
                <wp:positionV relativeFrom="paragraph">
                  <wp:posOffset>1441450</wp:posOffset>
                </wp:positionV>
                <wp:extent cx="5797296" cy="370332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797296" cy="3703320"/>
                          <a:chOff x="0" y="0"/>
                          <a:chExt cx="5793474" cy="3705367"/>
                        </a:xfrm>
                      </wpg:grpSpPr>
                      <pic:pic xmlns:pic="http://schemas.openxmlformats.org/drawingml/2006/picture">
                        <pic:nvPicPr>
                          <pic:cNvPr id="36" name="Picture 36"/>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3474" cy="3514298"/>
                          </a:xfrm>
                          <a:prstGeom prst="rect">
                            <a:avLst/>
                          </a:prstGeom>
                          <a:noFill/>
                        </pic:spPr>
                      </pic:pic>
                      <wps:wsp>
                        <wps:cNvPr id="37" name="Text Box 37"/>
                        <wps:cNvSpPr txBox="1"/>
                        <wps:spPr>
                          <a:xfrm>
                            <a:off x="0" y="3527425"/>
                            <a:ext cx="5791200" cy="177942"/>
                          </a:xfrm>
                          <a:prstGeom prst="rect">
                            <a:avLst/>
                          </a:prstGeom>
                          <a:solidFill>
                            <a:prstClr val="white"/>
                          </a:solidFill>
                          <a:ln>
                            <a:noFill/>
                          </a:ln>
                          <a:effectLst/>
                        </wps:spPr>
                        <wps:txbx>
                          <w:txbxContent>
                            <w:p w:rsidR="00340195" w:rsidRPr="00B319D1" w:rsidRDefault="00340195" w:rsidP="00C74374">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A typical capabilities document returned by a GetCapabilities request in a 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5" style="position:absolute;margin-left:21.65pt;margin-top:113.5pt;width:456.5pt;height:291.6pt;z-index:251726848;mso-wrap-distance-top:7.2pt;mso-wrap-distance-bottom:14.4pt;mso-width-relative:margin;mso-height-relative:margin" coordsize="57934,37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">
                <v:shape id="Picture 36" o:spid="_x0000_s1056" type="#_x0000_t75" style="position:absolute;width:57934;height:35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rtHFAAAA2wAAAA8AAABkcnMvZG93bnJldi54bWxEj09rAjEUxO+C3yE8wZtmq2Bla5QiWNqe&#10;/LMg3h7J6+7i5mXZRE399I1Q8DjMzG+YxSraRlyp87VjBS/jDASxdqbmUkFx2IzmIHxANtg4JgW/&#10;5GG17PcWmBt34x1d96EUCcI+RwVVCG0updcVWfRj1xIn78d1FkOSXSlNh7cEt42cZNlMWqw5LVTY&#10;0roifd5frIL4dYz3e7G7fBxei/P2e9JqfTwpNRzE9zcQgWJ4hv/bn0bBdAaPL+kH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BK7RxQAAANsAAAAPAAAAAAAAAAAAAAAA&#10;AJ8CAABkcnMvZG93bnJldi54bWxQSwUGAAAAAAQABAD3AAAAkQMAAAAA&#10;">
                  <v:imagedata r:id="rId61" o:title=""/>
                  <v:path arrowok="t"/>
                </v:shape>
                <v:shape id="Text Box 37" o:spid="_x0000_s1057" type="#_x0000_t202" style="position:absolute;top:35274;width:57912;height:1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340195" w:rsidRPr="00B319D1" w:rsidRDefault="00340195" w:rsidP="00C74374">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A typical capabilities document returned by a GetCapabilities request in a web browser</w:t>
                        </w:r>
                      </w:p>
                    </w:txbxContent>
                  </v:textbox>
                </v:shape>
                <w10:wrap type="topAndBottom"/>
              </v:group>
            </w:pict>
          </mc:Fallback>
        </mc:AlternateContent>
      </w:r>
      <w:r w:rsidR="006A0679" w:rsidRPr="007468B7">
        <w:t xml:space="preserve">Once you have accessed the capabilities document of your web service and copied the service endpoint, you can proceed to </w:t>
      </w:r>
      <w:r w:rsidR="006A0679">
        <w:t>the Section 7.2.1 or 7.2.2</w:t>
      </w:r>
      <w:r w:rsidR="006A0679" w:rsidRPr="007468B7">
        <w:t>.</w:t>
      </w:r>
      <w:r w:rsidR="006A0679" w:rsidRPr="006A0679">
        <w:t xml:space="preserve"> </w:t>
      </w:r>
      <w:r w:rsidR="006A0679" w:rsidRPr="007468B7">
        <w:t xml:space="preserve">Sections </w:t>
      </w:r>
      <w:r w:rsidR="006A0679">
        <w:t>7</w:t>
      </w:r>
      <w:r w:rsidR="006A0679" w:rsidRPr="007468B7">
        <w:t>.</w:t>
      </w:r>
      <w:r w:rsidR="006A0679">
        <w:t>2.1</w:t>
      </w:r>
      <w:r w:rsidR="006A0679" w:rsidRPr="007468B7">
        <w:t xml:space="preserve"> and </w:t>
      </w:r>
      <w:r w:rsidR="006A0679">
        <w:t>7</w:t>
      </w:r>
      <w:r w:rsidR="006A0679" w:rsidRPr="007468B7">
        <w:t>.2</w:t>
      </w:r>
      <w:r w:rsidR="006A0679">
        <w:t>.2</w:t>
      </w:r>
      <w:r w:rsidR="006A0679" w:rsidRPr="007468B7">
        <w:t xml:space="preserve"> contain instructions for accessing a web service via GIS applications.</w:t>
      </w:r>
      <w:r w:rsidR="006A0679">
        <w:t xml:space="preserve"> </w:t>
      </w:r>
      <w:r w:rsidR="006A0679" w:rsidRPr="007468B7">
        <w:t xml:space="preserve">Section </w:t>
      </w:r>
      <w:r w:rsidR="006A0679">
        <w:t>7</w:t>
      </w:r>
      <w:r w:rsidR="006A0679" w:rsidRPr="007468B7">
        <w:t>.</w:t>
      </w:r>
      <w:r w:rsidR="006A0679">
        <w:t>2.1</w:t>
      </w:r>
      <w:r w:rsidR="006A0679" w:rsidRPr="007468B7">
        <w:t xml:space="preserve"> will describe the process of accessing a web service via</w:t>
      </w:r>
      <w:r w:rsidR="006A0679">
        <w:t xml:space="preserve"> ESRI</w:t>
      </w:r>
      <w:r w:rsidR="006A0679" w:rsidRPr="007468B7">
        <w:t xml:space="preserve"> ArcCatalog</w:t>
      </w:r>
      <w:r w:rsidR="006A0679">
        <w:t xml:space="preserve"> for use in the widely used ArcGIS environment</w:t>
      </w:r>
      <w:r w:rsidR="006A0679" w:rsidRPr="007468B7">
        <w:t>.</w:t>
      </w:r>
      <w:r w:rsidR="006A0679">
        <w:t xml:space="preserve"> </w:t>
      </w:r>
      <w:r w:rsidR="006A0679" w:rsidRPr="007468B7">
        <w:t xml:space="preserve">Section </w:t>
      </w:r>
      <w:r w:rsidR="006A0679">
        <w:t>7</w:t>
      </w:r>
      <w:r w:rsidR="006A0679" w:rsidRPr="007468B7">
        <w:t>.2</w:t>
      </w:r>
      <w:r w:rsidR="006A0679">
        <w:t>.2</w:t>
      </w:r>
      <w:r w:rsidR="006A0679" w:rsidRPr="007468B7">
        <w:t xml:space="preserve"> describe</w:t>
      </w:r>
      <w:r w:rsidR="006A0679">
        <w:t>s</w:t>
      </w:r>
      <w:r w:rsidR="006A0679" w:rsidRPr="007468B7">
        <w:t xml:space="preserve"> </w:t>
      </w:r>
      <w:r w:rsidR="006A0679">
        <w:t>how to access</w:t>
      </w:r>
      <w:r w:rsidR="006A0679" w:rsidRPr="007468B7">
        <w:t xml:space="preserve"> a</w:t>
      </w:r>
      <w:r w:rsidR="006A0679">
        <w:t>n OGC</w:t>
      </w:r>
      <w:r w:rsidR="006A0679" w:rsidRPr="007468B7">
        <w:t xml:space="preserve"> web service </w:t>
      </w:r>
      <w:r w:rsidR="006A0679">
        <w:t>using</w:t>
      </w:r>
      <w:r w:rsidR="006A0679" w:rsidRPr="007468B7">
        <w:t xml:space="preserve"> the free-and-open-source desktop GIS application </w:t>
      </w:r>
      <w:hyperlink r:id="rId62" w:history="1">
        <w:r w:rsidR="006A0679" w:rsidRPr="00325A56">
          <w:rPr>
            <w:rStyle w:val="Hyperlink"/>
          </w:rPr>
          <w:t>uDig</w:t>
        </w:r>
      </w:hyperlink>
      <w:r w:rsidR="006A0679" w:rsidRPr="007468B7">
        <w:t>.</w:t>
      </w:r>
    </w:p>
    <w:p w:rsidR="004D69C0" w:rsidRPr="007468B7" w:rsidRDefault="004D69C0" w:rsidP="002A5DE2">
      <w:r w:rsidRPr="007468B7">
        <w:lastRenderedPageBreak/>
        <w:t xml:space="preserve">If you are not sure how to access your web service, here is a short list of GIS software that supports web services: </w:t>
      </w:r>
    </w:p>
    <w:p w:rsidR="004D69C0" w:rsidRPr="00CC6C44" w:rsidRDefault="0002724B" w:rsidP="002A5DE2">
      <w:pPr>
        <w:pStyle w:val="ListParagraph"/>
        <w:numPr>
          <w:ilvl w:val="0"/>
          <w:numId w:val="27"/>
        </w:numPr>
      </w:pPr>
      <w:hyperlink r:id="rId63" w:history="1">
        <w:r w:rsidR="004D69C0" w:rsidRPr="00325A56">
          <w:rPr>
            <w:rStyle w:val="Hyperlink"/>
          </w:rPr>
          <w:t>ArcGIS Desktop</w:t>
        </w:r>
      </w:hyperlink>
    </w:p>
    <w:p w:rsidR="004D69C0" w:rsidRPr="00CC6C44" w:rsidRDefault="0002724B" w:rsidP="002A5DE2">
      <w:pPr>
        <w:pStyle w:val="ListParagraph"/>
        <w:numPr>
          <w:ilvl w:val="0"/>
          <w:numId w:val="27"/>
        </w:numPr>
      </w:pPr>
      <w:hyperlink r:id="rId64" w:history="1">
        <w:r w:rsidR="00CC6C44" w:rsidRPr="00325A56">
          <w:rPr>
            <w:rStyle w:val="Hyperlink"/>
          </w:rPr>
          <w:t>ArcGIS Explorer</w:t>
        </w:r>
      </w:hyperlink>
    </w:p>
    <w:p w:rsidR="004D69C0" w:rsidRPr="00CC6C44" w:rsidRDefault="0002724B" w:rsidP="002A5DE2">
      <w:pPr>
        <w:pStyle w:val="ListParagraph"/>
        <w:numPr>
          <w:ilvl w:val="0"/>
          <w:numId w:val="27"/>
        </w:numPr>
      </w:pPr>
      <w:hyperlink r:id="rId65" w:history="1">
        <w:r w:rsidR="00CC6C44" w:rsidRPr="00325A56">
          <w:rPr>
            <w:rStyle w:val="Hyperlink"/>
          </w:rPr>
          <w:t>ArcGIS Online</w:t>
        </w:r>
      </w:hyperlink>
    </w:p>
    <w:p w:rsidR="004D69C0" w:rsidRPr="00CC6C44" w:rsidRDefault="0002724B" w:rsidP="002A5DE2">
      <w:pPr>
        <w:pStyle w:val="ListParagraph"/>
        <w:numPr>
          <w:ilvl w:val="0"/>
          <w:numId w:val="27"/>
        </w:numPr>
      </w:pPr>
      <w:hyperlink r:id="rId66" w:history="1">
        <w:r w:rsidR="004D69C0" w:rsidRPr="00325A56">
          <w:rPr>
            <w:rStyle w:val="Hyperlink"/>
          </w:rPr>
          <w:t>Grass GIS</w:t>
        </w:r>
      </w:hyperlink>
    </w:p>
    <w:p w:rsidR="004D69C0" w:rsidRPr="00CC6C44" w:rsidRDefault="0002724B" w:rsidP="002A5DE2">
      <w:pPr>
        <w:pStyle w:val="ListParagraph"/>
        <w:numPr>
          <w:ilvl w:val="0"/>
          <w:numId w:val="27"/>
        </w:numPr>
      </w:pPr>
      <w:hyperlink r:id="rId67" w:history="1">
        <w:r w:rsidR="004D69C0" w:rsidRPr="00325A56">
          <w:rPr>
            <w:rStyle w:val="Hyperlink"/>
          </w:rPr>
          <w:t>gvSIG</w:t>
        </w:r>
      </w:hyperlink>
    </w:p>
    <w:p w:rsidR="004D69C0" w:rsidRPr="00CC6C44" w:rsidRDefault="0002724B" w:rsidP="002A5DE2">
      <w:pPr>
        <w:pStyle w:val="ListParagraph"/>
        <w:numPr>
          <w:ilvl w:val="0"/>
          <w:numId w:val="27"/>
        </w:numPr>
      </w:pPr>
      <w:hyperlink r:id="rId68" w:history="1">
        <w:r w:rsidR="004D69C0" w:rsidRPr="00325A56">
          <w:rPr>
            <w:rStyle w:val="Hyperlink"/>
          </w:rPr>
          <w:t>OpenLayers</w:t>
        </w:r>
      </w:hyperlink>
    </w:p>
    <w:p w:rsidR="004D69C0" w:rsidRPr="00CC6C44" w:rsidRDefault="0002724B" w:rsidP="002A5DE2">
      <w:pPr>
        <w:pStyle w:val="ListParagraph"/>
        <w:numPr>
          <w:ilvl w:val="0"/>
          <w:numId w:val="27"/>
        </w:numPr>
      </w:pPr>
      <w:hyperlink r:id="rId69" w:history="1">
        <w:r w:rsidR="004D69C0" w:rsidRPr="00325A56">
          <w:rPr>
            <w:rStyle w:val="Hyperlink"/>
          </w:rPr>
          <w:t>Quantum GIS</w:t>
        </w:r>
      </w:hyperlink>
    </w:p>
    <w:p w:rsidR="004D69C0" w:rsidRPr="00CC6C44" w:rsidRDefault="0002724B" w:rsidP="002A5DE2">
      <w:pPr>
        <w:pStyle w:val="ListParagraph"/>
        <w:numPr>
          <w:ilvl w:val="0"/>
          <w:numId w:val="27"/>
        </w:numPr>
      </w:pPr>
      <w:hyperlink r:id="rId70" w:history="1">
        <w:r w:rsidR="004D69C0" w:rsidRPr="00325A56">
          <w:rPr>
            <w:rStyle w:val="Hyperlink"/>
          </w:rPr>
          <w:t>uDig</w:t>
        </w:r>
      </w:hyperlink>
    </w:p>
    <w:p w:rsidR="00CC6C44" w:rsidRPr="00CC6C44" w:rsidRDefault="006A0679" w:rsidP="002A5DE2">
      <w:pPr>
        <w:pStyle w:val="Heading2"/>
      </w:pPr>
      <w:bookmarkStart w:id="157" w:name="_Toc321148914"/>
      <w:r>
        <w:t xml:space="preserve"> </w:t>
      </w:r>
      <w:bookmarkStart w:id="158" w:name="_Toc364428344"/>
      <w:r w:rsidR="004D69C0" w:rsidRPr="00CC6C44">
        <w:t>Addi</w:t>
      </w:r>
      <w:r w:rsidR="00CC6C44" w:rsidRPr="00CC6C44">
        <w:t>ng a Web</w:t>
      </w:r>
      <w:r w:rsidR="00325A56">
        <w:t xml:space="preserve"> Map</w:t>
      </w:r>
      <w:r w:rsidR="00CC6C44" w:rsidRPr="00CC6C44">
        <w:t xml:space="preserve"> Service in ArcCatalog</w:t>
      </w:r>
      <w:bookmarkEnd w:id="157"/>
      <w:bookmarkEnd w:id="158"/>
      <w:r w:rsidR="00CC6C44" w:rsidRPr="00CC6C44">
        <w:t xml:space="preserve"> </w:t>
      </w:r>
    </w:p>
    <w:p w:rsidR="00CC6C44" w:rsidRPr="00CC6C44" w:rsidRDefault="00CC6C44" w:rsidP="002A5DE2">
      <w:pPr>
        <w:pStyle w:val="ListParagraph"/>
        <w:numPr>
          <w:ilvl w:val="0"/>
          <w:numId w:val="28"/>
        </w:numPr>
      </w:pPr>
      <w:r w:rsidRPr="00CC6C44">
        <w:t xml:space="preserve">Open </w:t>
      </w:r>
      <w:r w:rsidRPr="00611FBD">
        <w:t>ArcCatalog</w:t>
      </w:r>
      <w:r w:rsidRPr="00CC6C44">
        <w:t xml:space="preserve"> </w:t>
      </w:r>
    </w:p>
    <w:p w:rsidR="00CC6C44" w:rsidRPr="00CC6C44" w:rsidRDefault="00CC6C44" w:rsidP="002A5DE2">
      <w:pPr>
        <w:pStyle w:val="ListParagraph"/>
        <w:numPr>
          <w:ilvl w:val="0"/>
          <w:numId w:val="28"/>
        </w:numPr>
      </w:pPr>
      <w:r w:rsidRPr="00CC6C44">
        <w:t xml:space="preserve">In the Catalog Tree, expand </w:t>
      </w:r>
      <w:r w:rsidRPr="00611FBD">
        <w:rPr>
          <w:b/>
        </w:rPr>
        <w:t>GIS Servers</w:t>
      </w:r>
    </w:p>
    <w:p w:rsidR="00CC6C44" w:rsidRPr="00CC6C44" w:rsidRDefault="00CC6C44" w:rsidP="0087247F">
      <w:pPr>
        <w:pStyle w:val="ListParagraph"/>
        <w:numPr>
          <w:ilvl w:val="0"/>
          <w:numId w:val="28"/>
        </w:numPr>
      </w:pPr>
      <w:r w:rsidRPr="00CC6C44">
        <w:t xml:space="preserve">Click </w:t>
      </w:r>
      <w:r w:rsidRPr="00325A56">
        <w:rPr>
          <w:b/>
        </w:rPr>
        <w:t>Add WMS Server</w:t>
      </w:r>
      <w:r w:rsidR="00325A56">
        <w:rPr>
          <w:b/>
        </w:rPr>
        <w:t xml:space="preserve">. </w:t>
      </w:r>
      <w:r w:rsidRPr="00CC6C44">
        <w:t xml:space="preserve"> See </w:t>
      </w:r>
      <w:r w:rsidR="005D2883">
        <w:t>the glossary</w:t>
      </w:r>
      <w:r w:rsidRPr="00CC6C44">
        <w:t xml:space="preserve"> for more information about </w:t>
      </w:r>
      <w:hyperlink w:anchor="WMS" w:history="1">
        <w:r w:rsidRPr="005D2883">
          <w:rPr>
            <w:rStyle w:val="Hyperlink"/>
          </w:rPr>
          <w:t>WMS</w:t>
        </w:r>
      </w:hyperlink>
      <w:r w:rsidRPr="00CC6C44">
        <w:t>.</w:t>
      </w:r>
    </w:p>
    <w:p w:rsidR="00CC6C44" w:rsidRPr="00CC6C44" w:rsidRDefault="00CC6C44" w:rsidP="002A5DE2">
      <w:pPr>
        <w:pStyle w:val="ListParagraph"/>
        <w:numPr>
          <w:ilvl w:val="0"/>
          <w:numId w:val="28"/>
        </w:numPr>
      </w:pPr>
      <w:r w:rsidRPr="00CC6C44">
        <w:t xml:space="preserve">Paste the </w:t>
      </w:r>
      <w:r w:rsidRPr="005D2883">
        <w:rPr>
          <w:b/>
        </w:rPr>
        <w:t>service endpoint</w:t>
      </w:r>
      <w:r w:rsidRPr="00CC6C44">
        <w:t xml:space="preserve"> (see Section </w:t>
      </w:r>
      <w:r w:rsidR="00325A56">
        <w:fldChar w:fldCharType="begin"/>
      </w:r>
      <w:r w:rsidR="00325A56">
        <w:instrText xml:space="preserve"> REF _Ref321729772 \r \h </w:instrText>
      </w:r>
      <w:r w:rsidR="00325A56">
        <w:fldChar w:fldCharType="separate"/>
      </w:r>
      <w:r w:rsidR="006C0140">
        <w:t>6</w:t>
      </w:r>
      <w:r w:rsidR="00325A56">
        <w:fldChar w:fldCharType="end"/>
      </w:r>
      <w:r w:rsidR="005D2883">
        <w:t xml:space="preserve">, </w:t>
      </w:r>
      <w:r w:rsidR="00325A56">
        <w:fldChar w:fldCharType="begin"/>
      </w:r>
      <w:r w:rsidR="00325A56">
        <w:instrText xml:space="preserve"> REF _Ref321729772 \h </w:instrText>
      </w:r>
      <w:r w:rsidR="00325A56">
        <w:fldChar w:fldCharType="separate"/>
      </w:r>
      <w:r w:rsidR="006C0140" w:rsidRPr="004D69C0">
        <w:t>Testing Your Web Service</w:t>
      </w:r>
      <w:r w:rsidR="00325A56">
        <w:fldChar w:fldCharType="end"/>
      </w:r>
      <w:r w:rsidRPr="00CC6C44">
        <w:t>) for your web service into the URL field</w:t>
      </w:r>
    </w:p>
    <w:p w:rsidR="00CC6C44" w:rsidRPr="00CC6C44" w:rsidRDefault="00CC6C44" w:rsidP="002A5DE2">
      <w:pPr>
        <w:pStyle w:val="ListParagraph"/>
        <w:numPr>
          <w:ilvl w:val="0"/>
          <w:numId w:val="28"/>
        </w:numPr>
      </w:pPr>
      <w:r w:rsidRPr="00CC6C44">
        <w:t xml:space="preserve">It may be necessary to navigate back to GeoServer for your URL. On the GeoServer Welcome page, Service Capabilities are listed on the right. Click on the latest version of WMS or WFS, whichever service you wish to use. </w:t>
      </w:r>
    </w:p>
    <w:p w:rsidR="00CC6C44" w:rsidRPr="00CC6C44" w:rsidRDefault="00CC6C44" w:rsidP="002A5DE2">
      <w:pPr>
        <w:pStyle w:val="ListParagraph"/>
        <w:numPr>
          <w:ilvl w:val="0"/>
          <w:numId w:val="28"/>
        </w:numPr>
      </w:pPr>
      <w:r w:rsidRPr="00CC6C44">
        <w:t>When redirected, copy the URL (from beginning up to the question mark) and paste into the URL field of Add WMS Server in ArcCatalog:</w:t>
      </w:r>
    </w:p>
    <w:p w:rsidR="00CC6C44" w:rsidRPr="00CC6C44" w:rsidRDefault="00CC6C44" w:rsidP="0087247F">
      <w:pPr>
        <w:ind w:left="1080"/>
      </w:pPr>
      <w:r w:rsidRPr="00CC6C44">
        <w:t>http://services.azgs.az.gov/geoserver/ows?service=wms&amp;version=1.3.0&amp;request=GetCapabilities</w:t>
      </w:r>
    </w:p>
    <w:p w:rsidR="00CC6C44" w:rsidRPr="00CC6C44" w:rsidRDefault="00CC6C44" w:rsidP="002A5DE2">
      <w:pPr>
        <w:pStyle w:val="ListParagraph"/>
        <w:numPr>
          <w:ilvl w:val="0"/>
          <w:numId w:val="28"/>
        </w:numPr>
      </w:pPr>
      <w:r w:rsidRPr="00CC6C44">
        <w:t>Click Get Layers</w:t>
      </w:r>
    </w:p>
    <w:p w:rsidR="00CC6C44" w:rsidRPr="00CC6C44" w:rsidRDefault="00CC6C44" w:rsidP="002A5DE2">
      <w:pPr>
        <w:pStyle w:val="ListParagraph"/>
        <w:numPr>
          <w:ilvl w:val="0"/>
          <w:numId w:val="28"/>
        </w:numPr>
      </w:pPr>
      <w:r w:rsidRPr="00CC6C44">
        <w:t>Click OK</w:t>
      </w:r>
    </w:p>
    <w:p w:rsidR="004D69C0" w:rsidRPr="00CC6C44" w:rsidRDefault="00CC6C44" w:rsidP="002A5DE2">
      <w:pPr>
        <w:pStyle w:val="ListParagraph"/>
        <w:numPr>
          <w:ilvl w:val="0"/>
          <w:numId w:val="28"/>
        </w:numPr>
      </w:pPr>
      <w:r w:rsidRPr="00CC6C44">
        <w:t>Add the desired layer(s) to ArcMap</w:t>
      </w:r>
    </w:p>
    <w:p w:rsidR="004D69C0" w:rsidRPr="00CC6C44" w:rsidRDefault="004D69C0" w:rsidP="002A5DE2">
      <w:pPr>
        <w:pStyle w:val="Heading2"/>
      </w:pPr>
      <w:bookmarkStart w:id="159" w:name="_Toc321148915"/>
      <w:bookmarkStart w:id="160" w:name="_Toc364428345"/>
      <w:r w:rsidRPr="00CC6C44">
        <w:t>Adding a Web Service in uDig</w:t>
      </w:r>
      <w:bookmarkEnd w:id="159"/>
      <w:bookmarkEnd w:id="160"/>
    </w:p>
    <w:p w:rsidR="00325A56" w:rsidRPr="00A24142" w:rsidRDefault="00325A56" w:rsidP="00325A56">
      <w:pPr>
        <w:pStyle w:val="ListParagraph"/>
        <w:numPr>
          <w:ilvl w:val="0"/>
          <w:numId w:val="29"/>
        </w:numPr>
      </w:pPr>
      <w:r w:rsidRPr="00A24142">
        <w:t>Open uDig</w:t>
      </w:r>
      <w:r>
        <w:t>. The</w:t>
      </w:r>
      <w:r w:rsidRPr="00A24142">
        <w:t xml:space="preserve"> </w:t>
      </w:r>
      <w:r>
        <w:t>s</w:t>
      </w:r>
      <w:r w:rsidRPr="00A24142">
        <w:t xml:space="preserve">oftware </w:t>
      </w:r>
      <w:r>
        <w:t>can be obtained</w:t>
      </w:r>
      <w:r w:rsidRPr="00A24142">
        <w:t xml:space="preserve"> at: http://udig.refractions.net/</w:t>
      </w:r>
    </w:p>
    <w:p w:rsidR="00325A56" w:rsidRPr="00A24142" w:rsidRDefault="00325A56">
      <w:pPr>
        <w:pStyle w:val="ListParagraph"/>
        <w:numPr>
          <w:ilvl w:val="0"/>
          <w:numId w:val="29"/>
        </w:numPr>
      </w:pPr>
      <w:r w:rsidRPr="00A24142">
        <w:t>Create a new map, or open an existing map to which you would like to add the web service</w:t>
      </w:r>
    </w:p>
    <w:p w:rsidR="004D69C0" w:rsidRPr="00A24142" w:rsidRDefault="004D69C0" w:rsidP="002A5DE2">
      <w:pPr>
        <w:pStyle w:val="ListParagraph"/>
        <w:numPr>
          <w:ilvl w:val="0"/>
          <w:numId w:val="29"/>
        </w:numPr>
      </w:pPr>
      <w:r w:rsidRPr="00A24142">
        <w:t>On the upper menu bar, click Layer &gt; Add…</w:t>
      </w:r>
    </w:p>
    <w:p w:rsidR="004D69C0" w:rsidRPr="00A24142" w:rsidRDefault="004D69C0" w:rsidP="002A5DE2">
      <w:pPr>
        <w:pStyle w:val="ListParagraph"/>
        <w:numPr>
          <w:ilvl w:val="0"/>
          <w:numId w:val="29"/>
        </w:numPr>
      </w:pPr>
      <w:r w:rsidRPr="00A24142">
        <w:t>In the window that appears, click Web Map Server or Web Feature Server, as appropriate; click Next</w:t>
      </w:r>
    </w:p>
    <w:p w:rsidR="004D69C0" w:rsidRPr="00A24142" w:rsidRDefault="004D69C0" w:rsidP="002A5DE2">
      <w:pPr>
        <w:pStyle w:val="ListParagraph"/>
        <w:numPr>
          <w:ilvl w:val="0"/>
          <w:numId w:val="29"/>
        </w:numPr>
      </w:pPr>
      <w:r w:rsidRPr="00A24142">
        <w:t>Paste the service endpoint in the URL field; click Next</w:t>
      </w:r>
    </w:p>
    <w:p w:rsidR="004D69C0" w:rsidRDefault="004D69C0" w:rsidP="002A5DE2">
      <w:pPr>
        <w:pStyle w:val="ListParagraph"/>
        <w:numPr>
          <w:ilvl w:val="0"/>
          <w:numId w:val="29"/>
        </w:numPr>
      </w:pPr>
      <w:r w:rsidRPr="00A24142">
        <w:t>In the Resource Selection window that appears, select all layers you wish to add.</w:t>
      </w:r>
      <w:r w:rsidR="003640C1" w:rsidRPr="00A24142">
        <w:t xml:space="preserve"> </w:t>
      </w:r>
      <w:r w:rsidRPr="00A24142">
        <w:t>When you are done, click Finish</w:t>
      </w:r>
    </w:p>
    <w:p w:rsidR="00AE6532" w:rsidRPr="00283E2D" w:rsidRDefault="00AE6532" w:rsidP="002A5DE2">
      <w:pPr>
        <w:pStyle w:val="Heading1"/>
      </w:pPr>
      <w:bookmarkStart w:id="161" w:name="_Toc321148916"/>
      <w:bookmarkStart w:id="162" w:name="_Toc364428346"/>
      <w:r w:rsidRPr="00283E2D">
        <w:lastRenderedPageBreak/>
        <w:t>Registering with OneGeology and Submitting your Service</w:t>
      </w:r>
      <w:bookmarkEnd w:id="161"/>
      <w:bookmarkEnd w:id="162"/>
    </w:p>
    <w:p w:rsidR="00AE6532" w:rsidRDefault="00AE6532" w:rsidP="002A5DE2">
      <w:r w:rsidRPr="00283E2D">
        <w:t>To submit your service to OneGeology, you will first need to register your organization on their website by filling out their registration form.</w:t>
      </w:r>
      <w:r w:rsidR="003640C1">
        <w:t xml:space="preserve"> </w:t>
      </w:r>
      <w:r w:rsidRPr="00283E2D">
        <w:t>If the data provider is able to host their own service, visit this</w:t>
      </w:r>
      <w:r>
        <w:t xml:space="preserve"> link:</w:t>
      </w:r>
    </w:p>
    <w:p w:rsidR="00AE6532" w:rsidRPr="007A7C13" w:rsidRDefault="0002724B" w:rsidP="0087247F">
      <w:pPr>
        <w:ind w:left="720"/>
      </w:pPr>
      <w:hyperlink r:id="rId71" w:history="1">
        <w:r w:rsidR="00AE6532" w:rsidRPr="007A7C13">
          <w:rPr>
            <w:rStyle w:val="Hyperlink"/>
          </w:rPr>
          <w:t>http://www.onegeology.org/technical_progress/data_coordination.cfm</w:t>
        </w:r>
      </w:hyperlink>
    </w:p>
    <w:p w:rsidR="00AE6532" w:rsidRDefault="00AE6532" w:rsidP="002A5DE2">
      <w:r w:rsidRPr="00283E2D">
        <w:t xml:space="preserve">If the data provider would prefer a ‘buddy’ serve </w:t>
      </w:r>
      <w:r>
        <w:t>their data, fill out this form:</w:t>
      </w:r>
    </w:p>
    <w:p w:rsidR="00AE6532" w:rsidRPr="00283E2D" w:rsidRDefault="0002724B" w:rsidP="0087247F">
      <w:pPr>
        <w:ind w:left="720"/>
      </w:pPr>
      <w:hyperlink r:id="rId72" w:history="1">
        <w:r w:rsidR="00AE6532" w:rsidRPr="007A7C13">
          <w:rPr>
            <w:rStyle w:val="Hyperlink"/>
          </w:rPr>
          <w:t>http://www.onegeology.org/technical_progress/buddy_coordination.cfm</w:t>
        </w:r>
      </w:hyperlink>
    </w:p>
    <w:p w:rsidR="00AE6532" w:rsidRPr="00283E2D" w:rsidRDefault="00AE6532" w:rsidP="002A5DE2">
      <w:r w:rsidRPr="00283E2D">
        <w:t>Next, you will need to send an email to onegeology@bgs.ac.uk with the draft URL of the proposed WMS service.</w:t>
      </w:r>
      <w:r w:rsidR="003640C1">
        <w:t xml:space="preserve"> </w:t>
      </w:r>
      <w:r w:rsidRPr="00283E2D">
        <w:t>Include this information:</w:t>
      </w:r>
      <w:r w:rsidR="003640C1">
        <w:t xml:space="preserve"> </w:t>
      </w:r>
      <w:r w:rsidRPr="00283E2D">
        <w:t>Name of Geographic Area, Name of Data Provider, Name of Service Provider.</w:t>
      </w:r>
    </w:p>
    <w:p w:rsidR="00AE6532" w:rsidRPr="00283E2D" w:rsidRDefault="00AE6532" w:rsidP="002A5DE2">
      <w:r w:rsidRPr="00283E2D">
        <w:t>You will be contacted by the OneGeology secretariat with feedback, and confirmation of receipt.</w:t>
      </w:r>
    </w:p>
    <w:p w:rsidR="00EB72EB" w:rsidRPr="004D69C0" w:rsidRDefault="00EB72EB" w:rsidP="0087247F">
      <w:pPr>
        <w:pStyle w:val="Heading1"/>
        <w:numPr>
          <w:ilvl w:val="0"/>
          <w:numId w:val="0"/>
        </w:numPr>
      </w:pPr>
      <w:bookmarkStart w:id="163" w:name="_Appendix_A:_Deploying"/>
      <w:bookmarkStart w:id="164" w:name="_Toc321148917"/>
      <w:bookmarkStart w:id="165" w:name="_Toc364428347"/>
      <w:bookmarkEnd w:id="163"/>
      <w:r w:rsidRPr="004D69C0">
        <w:t>Appendix A: Deploying GeoSciML-Portrayal Web Services in GeoServer</w:t>
      </w:r>
      <w:bookmarkEnd w:id="164"/>
      <w:bookmarkEnd w:id="165"/>
    </w:p>
    <w:p w:rsidR="009213E8" w:rsidRDefault="00DE5905" w:rsidP="002A5DE2">
      <w:r>
        <w:rPr>
          <w:noProof/>
        </w:rPr>
        <mc:AlternateContent>
          <mc:Choice Requires="wpg">
            <w:drawing>
              <wp:anchor distT="0" distB="0" distL="114300" distR="114300" simplePos="0" relativeHeight="251708416" behindDoc="0" locked="0" layoutInCell="1" allowOverlap="1" wp14:anchorId="436088CF" wp14:editId="696D3FD8">
                <wp:simplePos x="0" y="0"/>
                <wp:positionH relativeFrom="column">
                  <wp:posOffset>-86995</wp:posOffset>
                </wp:positionH>
                <wp:positionV relativeFrom="paragraph">
                  <wp:posOffset>498475</wp:posOffset>
                </wp:positionV>
                <wp:extent cx="6671310" cy="3778885"/>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6671310" cy="3778885"/>
                          <a:chOff x="0" y="0"/>
                          <a:chExt cx="6671462" cy="3789274"/>
                        </a:xfrm>
                      </wpg:grpSpPr>
                      <pic:pic xmlns:pic="http://schemas.openxmlformats.org/drawingml/2006/picture">
                        <pic:nvPicPr>
                          <pic:cNvPr id="23" name="Picture 23"/>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71462" cy="3789273"/>
                          </a:xfrm>
                          <a:prstGeom prst="rect">
                            <a:avLst/>
                          </a:prstGeom>
                          <a:noFill/>
                        </pic:spPr>
                      </pic:pic>
                      <wps:wsp>
                        <wps:cNvPr id="24" name="Text Box 24"/>
                        <wps:cNvSpPr txBox="1"/>
                        <wps:spPr>
                          <a:xfrm>
                            <a:off x="190199" y="3605781"/>
                            <a:ext cx="6276585" cy="183493"/>
                          </a:xfrm>
                          <a:prstGeom prst="rect">
                            <a:avLst/>
                          </a:prstGeom>
                          <a:solidFill>
                            <a:prstClr val="white"/>
                          </a:solidFill>
                          <a:ln>
                            <a:noFill/>
                          </a:ln>
                          <a:effectLst/>
                        </wps:spPr>
                        <wps:txbx>
                          <w:txbxContent>
                            <w:p w:rsidR="00340195" w:rsidRPr="00EB60E1" w:rsidRDefault="00340195" w:rsidP="002A5DE2">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the GeoServer Web Administration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5" o:spid="_x0000_s1058" style="position:absolute;margin-left:-6.85pt;margin-top:39.25pt;width:525.3pt;height:297.55pt;z-index:251708416;mso-height-relative:margin" coordsize="66714,37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">
                <v:shape id="Picture 23" o:spid="_x0000_s1059" type="#_x0000_t75" style="position:absolute;width:66714;height:37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snwDEAAAA2wAAAA8AAABkcnMvZG93bnJldi54bWxEj0FrwkAUhO+F/oflCb3pxtiKSV1FWqze&#10;SlX0+si+ZmOzb0N2a+K/dwtCj8PMfMPMl72txYVaXzlWMB4lIIgLpysuFRz26+EMhA/IGmvHpOBK&#10;HpaLx4c55tp1/EWXXShFhLDPUYEJocml9IUhi37kGuLofbvWYoiyLaVusYtwW8s0SabSYsVxwWBD&#10;b4aKn92vVXBaNc+YTdYfL1mXfaZj926Om7NST4N+9QoiUB/+w/f2VitIJ/D3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snwDEAAAA2wAAAA8AAAAAAAAAAAAAAAAA&#10;nwIAAGRycy9kb3ducmV2LnhtbFBLBQYAAAAABAAEAPcAAACQAwAAAAA=&#10;">
                  <v:imagedata r:id="rId74" o:title=""/>
                  <v:path arrowok="t"/>
                </v:shape>
                <v:shape id="Text Box 24" o:spid="_x0000_s1060" type="#_x0000_t202" style="position:absolute;left:1901;top:36057;width:62766;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340195" w:rsidRPr="00EB60E1" w:rsidRDefault="00340195" w:rsidP="002A5DE2">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the GeoServer Web Administration Interface</w:t>
                        </w:r>
                      </w:p>
                    </w:txbxContent>
                  </v:textbox>
                </v:shape>
                <w10:wrap type="topAndBottom"/>
              </v:group>
            </w:pict>
          </mc:Fallback>
        </mc:AlternateContent>
      </w:r>
      <w:r w:rsidR="00EB72EB">
        <w:t xml:space="preserve">This appendix provides a tutorial of GeoSciML-portrayal web service deployment </w:t>
      </w:r>
      <w:r w:rsidR="0086661C">
        <w:t>in a GeoServer environment</w:t>
      </w:r>
      <w:r w:rsidR="00EB72EB">
        <w:t>.</w:t>
      </w:r>
      <w:r w:rsidR="00057012">
        <w:t xml:space="preserve"> This procedure assumes that you have a working GeoServer implementation with </w:t>
      </w:r>
      <w:r w:rsidR="00057012">
        <w:lastRenderedPageBreak/>
        <w:t xml:space="preserve">PostGIS, and that you have administrative privileges necessary to create workspaces, stores and layers for GeoServer to work with. </w:t>
      </w:r>
    </w:p>
    <w:p w:rsidR="007468B7" w:rsidRPr="00BF2625" w:rsidRDefault="007468B7" w:rsidP="0087247F">
      <w:pPr>
        <w:pStyle w:val="Heading2"/>
        <w:numPr>
          <w:ilvl w:val="1"/>
          <w:numId w:val="43"/>
        </w:numPr>
      </w:pPr>
      <w:bookmarkStart w:id="166" w:name="_Toc321148918"/>
      <w:bookmarkStart w:id="167" w:name="_Toc364428348"/>
      <w:r>
        <w:t>Logging in</w:t>
      </w:r>
      <w:bookmarkEnd w:id="166"/>
      <w:bookmarkEnd w:id="167"/>
    </w:p>
    <w:p w:rsidR="007468B7" w:rsidRDefault="007468B7" w:rsidP="002A5DE2">
      <w:r w:rsidRPr="007468B7">
        <w:t xml:space="preserve">To deploy a web service </w:t>
      </w:r>
      <w:r>
        <w:t>in the</w:t>
      </w:r>
      <w:r w:rsidRPr="007468B7">
        <w:t xml:space="preserve"> GeoServer</w:t>
      </w:r>
      <w:r>
        <w:t xml:space="preserve"> environment</w:t>
      </w:r>
      <w:r w:rsidRPr="007468B7">
        <w:t xml:space="preserve">, your first step is to log in to the </w:t>
      </w:r>
      <w:r w:rsidRPr="007468B7">
        <w:rPr>
          <w:b/>
        </w:rPr>
        <w:t>Web Administration Interface</w:t>
      </w:r>
      <w:r w:rsidRPr="007468B7">
        <w:t xml:space="preserve"> for the GeoServer instance you will be using to deploy your data as a web service (Figure 8).</w:t>
      </w:r>
      <w:r w:rsidR="003640C1">
        <w:t xml:space="preserve"> </w:t>
      </w:r>
      <w:r w:rsidRPr="007468B7">
        <w:t>The Web Administration Interface is, as the name suggests, a browser-based user interface capable of administering server software remotely via your Internet connection.</w:t>
      </w:r>
    </w:p>
    <w:p w:rsidR="00960D54" w:rsidRDefault="00AA4617" w:rsidP="002A5DE2">
      <w:r>
        <w:t xml:space="preserve">In order for your services to be publicly accessible, </w:t>
      </w:r>
      <w:r w:rsidRPr="007468B7">
        <w:t>configure the host and port of your GeoServer instance in such a way that your GeoServer instance can be accessed remotely.</w:t>
      </w:r>
      <w:r>
        <w:t xml:space="preserve"> </w:t>
      </w:r>
      <w:r w:rsidR="007468B7" w:rsidRPr="007468B7">
        <w:t xml:space="preserve">To access the Web Administration Interface of a GeoServer instance, open your web browser and enter the appropriate web address into the navigation bar. GeoServer </w:t>
      </w:r>
      <w:r w:rsidR="00057012">
        <w:t>is usually installed such that the administrative interface can be accessed at a URL with</w:t>
      </w:r>
      <w:r w:rsidR="00960D54">
        <w:t xml:space="preserve"> the following address </w:t>
      </w:r>
      <w:r w:rsidR="00057012">
        <w:t xml:space="preserve">pattern using a </w:t>
      </w:r>
      <w:r w:rsidR="00960D54">
        <w:t>web browser:</w:t>
      </w:r>
    </w:p>
    <w:p w:rsidR="007468B7" w:rsidRPr="00057012" w:rsidRDefault="007468B7" w:rsidP="002A5DE2">
      <w:r w:rsidRPr="00960D54">
        <w:rPr>
          <w:b/>
        </w:rPr>
        <w:t>http</w:t>
      </w:r>
      <w:r w:rsidRPr="007468B7">
        <w:t>://&lt;</w:t>
      </w:r>
      <w:r w:rsidRPr="00960D54">
        <w:rPr>
          <w:b/>
        </w:rPr>
        <w:t>host</w:t>
      </w:r>
      <w:r w:rsidRPr="007468B7">
        <w:t>&gt;:&lt;</w:t>
      </w:r>
      <w:r w:rsidRPr="00960D54">
        <w:rPr>
          <w:b/>
        </w:rPr>
        <w:t>port</w:t>
      </w:r>
      <w:r w:rsidRPr="007468B7">
        <w:t>&gt;/</w:t>
      </w:r>
      <w:r w:rsidRPr="00960D54">
        <w:rPr>
          <w:b/>
        </w:rPr>
        <w:t>geoserver</w:t>
      </w:r>
      <w:r w:rsidRPr="007468B7">
        <w:t>/</w:t>
      </w:r>
      <w:r w:rsidRPr="00960D54">
        <w:rPr>
          <w:b/>
        </w:rPr>
        <w:t>web</w:t>
      </w:r>
      <w:r w:rsidRPr="007468B7">
        <w:t xml:space="preserve">/,  </w:t>
      </w:r>
      <w:r w:rsidR="00057012">
        <w:t xml:space="preserve"> </w:t>
      </w:r>
      <w:r w:rsidRPr="007468B7">
        <w:t>&lt;</w:t>
      </w:r>
      <w:r w:rsidRPr="00960D54">
        <w:rPr>
          <w:b/>
        </w:rPr>
        <w:t>port</w:t>
      </w:r>
      <w:r w:rsidRPr="007468B7">
        <w:t xml:space="preserve">&gt; is usually </w:t>
      </w:r>
      <w:r w:rsidRPr="00DE2A1B">
        <w:rPr>
          <w:b/>
        </w:rPr>
        <w:t>8080</w:t>
      </w:r>
      <w:r w:rsidR="00057012">
        <w:rPr>
          <w:b/>
        </w:rPr>
        <w:t xml:space="preserve">, </w:t>
      </w:r>
      <w:r w:rsidR="00057012">
        <w:t>and &lt;host&gt; is the name or IP address of the server.</w:t>
      </w:r>
    </w:p>
    <w:p w:rsidR="007468B7" w:rsidRPr="007468B7" w:rsidRDefault="007468B7" w:rsidP="002A5DE2">
      <w:r w:rsidRPr="007468B7">
        <w:t>The default account settings for GeoServer are as follows:</w:t>
      </w:r>
    </w:p>
    <w:p w:rsidR="007468B7" w:rsidRPr="007468B7" w:rsidRDefault="007468B7" w:rsidP="002A5DE2">
      <w:r w:rsidRPr="007468B7">
        <w:t>Username: admin</w:t>
      </w:r>
      <w:r w:rsidR="00DE2A1B">
        <w:br/>
      </w:r>
      <w:r w:rsidRPr="007468B7">
        <w:t>Password: geoserver</w:t>
      </w:r>
    </w:p>
    <w:p w:rsidR="007468B7" w:rsidRPr="007468B7" w:rsidRDefault="007468B7" w:rsidP="002A5DE2">
      <w:r w:rsidRPr="007468B7">
        <w:t>For security reasons, it is recommended that you change your password to something more secure as soon as possible.</w:t>
      </w:r>
    </w:p>
    <w:p w:rsidR="007468B7" w:rsidRPr="00DE2A1B" w:rsidRDefault="007468B7" w:rsidP="0087247F">
      <w:pPr>
        <w:pStyle w:val="Heading2"/>
        <w:numPr>
          <w:ilvl w:val="1"/>
          <w:numId w:val="43"/>
        </w:numPr>
      </w:pPr>
      <w:bookmarkStart w:id="168" w:name="_Toc321148919"/>
      <w:bookmarkStart w:id="169" w:name="_Toc364428349"/>
      <w:r w:rsidRPr="00DE2A1B">
        <w:t>Service-Level Metadata</w:t>
      </w:r>
      <w:bookmarkEnd w:id="168"/>
      <w:bookmarkEnd w:id="169"/>
    </w:p>
    <w:p w:rsidR="007468B7" w:rsidRPr="007468B7" w:rsidRDefault="00DE2A1B" w:rsidP="002A5DE2">
      <w:r>
        <w:t xml:space="preserve">Within the </w:t>
      </w:r>
      <w:r w:rsidR="007468B7" w:rsidRPr="007468B7">
        <w:t xml:space="preserve">GeoServer </w:t>
      </w:r>
      <w:r w:rsidR="007468B7" w:rsidRPr="00DE2A1B">
        <w:t>Web Administration Interface</w:t>
      </w:r>
      <w:r w:rsidR="007468B7" w:rsidRPr="007468B7">
        <w:t xml:space="preserve"> (Figure 8), click </w:t>
      </w:r>
      <w:r w:rsidR="007468B7" w:rsidRPr="00DE2A1B">
        <w:t>Contact Information</w:t>
      </w:r>
      <w:r>
        <w:t>,</w:t>
      </w:r>
      <w:r w:rsidR="007468B7" w:rsidRPr="007468B7">
        <w:t xml:space="preserve"> under </w:t>
      </w:r>
      <w:r w:rsidR="007468B7" w:rsidRPr="00DE2A1B">
        <w:t>About &amp; Status</w:t>
      </w:r>
      <w:r w:rsidR="007468B7" w:rsidRPr="007468B7">
        <w:t>.</w:t>
      </w:r>
      <w:r w:rsidR="003640C1">
        <w:t xml:space="preserve"> </w:t>
      </w:r>
    </w:p>
    <w:p w:rsidR="007468B7" w:rsidRDefault="007468B7" w:rsidP="002A5DE2">
      <w:r w:rsidRPr="007468B7">
        <w:t xml:space="preserve">This brings you to a </w:t>
      </w:r>
      <w:r w:rsidRPr="00DE2A1B">
        <w:rPr>
          <w:b/>
        </w:rPr>
        <w:t>Contact Information</w:t>
      </w:r>
      <w:r w:rsidRPr="007468B7">
        <w:t xml:space="preserve"> form (Figure 9) in which you can provide contact informat</w:t>
      </w:r>
      <w:r w:rsidR="00DE2A1B">
        <w:t xml:space="preserve">ion for your GeoServer instance. </w:t>
      </w:r>
      <w:r w:rsidRPr="007468B7">
        <w:t xml:space="preserve">The information entered here becomes service-level </w:t>
      </w:r>
      <w:hyperlink w:anchor="Metadata" w:history="1">
        <w:r w:rsidRPr="00DE2A1B">
          <w:rPr>
            <w:rStyle w:val="Hyperlink"/>
          </w:rPr>
          <w:t>metadata</w:t>
        </w:r>
      </w:hyperlink>
      <w:r w:rsidRPr="007468B7">
        <w:t xml:space="preserve"> for </w:t>
      </w:r>
      <w:r w:rsidR="00AA4617">
        <w:t>the</w:t>
      </w:r>
      <w:r w:rsidR="00AA4617" w:rsidRPr="007468B7">
        <w:t xml:space="preserve"> </w:t>
      </w:r>
      <w:r w:rsidRPr="007468B7">
        <w:t xml:space="preserve">web service </w:t>
      </w:r>
      <w:r w:rsidR="00AA4617">
        <w:t>that is accessed by the OGC GetCapabilities request</w:t>
      </w:r>
      <w:r w:rsidRPr="007468B7">
        <w:t>. Consequently, Contact Information entered here should be as precise and comprehensive as possible.</w:t>
      </w:r>
    </w:p>
    <w:p w:rsidR="00F9666E" w:rsidRPr="007468B7" w:rsidRDefault="00AA4617" w:rsidP="002A5DE2">
      <w:r>
        <w:rPr>
          <w:noProof/>
        </w:rPr>
        <w:lastRenderedPageBreak/>
        <mc:AlternateContent>
          <mc:Choice Requires="wpg">
            <w:drawing>
              <wp:anchor distT="0" distB="182880" distL="114300" distR="114300" simplePos="0" relativeHeight="251711488" behindDoc="0" locked="0" layoutInCell="1" allowOverlap="1" wp14:anchorId="1F3728B9" wp14:editId="22220039">
                <wp:simplePos x="0" y="0"/>
                <wp:positionH relativeFrom="column">
                  <wp:posOffset>1199515</wp:posOffset>
                </wp:positionH>
                <wp:positionV relativeFrom="paragraph">
                  <wp:posOffset>-244475</wp:posOffset>
                </wp:positionV>
                <wp:extent cx="3218688" cy="4114800"/>
                <wp:effectExtent l="114300" t="133350" r="115570" b="0"/>
                <wp:wrapTopAndBottom/>
                <wp:docPr id="31" name="Group 31"/>
                <wp:cNvGraphicFramePr/>
                <a:graphic xmlns:a="http://schemas.openxmlformats.org/drawingml/2006/main">
                  <a:graphicData uri="http://schemas.microsoft.com/office/word/2010/wordprocessingGroup">
                    <wpg:wgp>
                      <wpg:cNvGrpSpPr/>
                      <wpg:grpSpPr>
                        <a:xfrm>
                          <a:off x="0" y="0"/>
                          <a:ext cx="3218688" cy="4114800"/>
                          <a:chOff x="0" y="0"/>
                          <a:chExt cx="3218815" cy="4118458"/>
                        </a:xfrm>
                      </wpg:grpSpPr>
                      <pic:pic xmlns:pic="http://schemas.openxmlformats.org/drawingml/2006/picture">
                        <pic:nvPicPr>
                          <pic:cNvPr id="29" name="Picture 29"/>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11373" cy="3913632"/>
                          </a:xfrm>
                          <a:prstGeom prst="rect">
                            <a:avLst/>
                          </a:prstGeom>
                          <a:noFill/>
                          <a:effectLst>
                            <a:outerShdw blurRad="63500" sx="103000" sy="103000" algn="ctr" rotWithShape="0">
                              <a:prstClr val="black">
                                <a:alpha val="40000"/>
                              </a:prstClr>
                            </a:outerShdw>
                          </a:effectLst>
                        </pic:spPr>
                      </pic:pic>
                      <wps:wsp>
                        <wps:cNvPr id="30" name="Text Box 30"/>
                        <wps:cNvSpPr txBox="1"/>
                        <wps:spPr>
                          <a:xfrm>
                            <a:off x="0" y="3920947"/>
                            <a:ext cx="3218815" cy="197511"/>
                          </a:xfrm>
                          <a:prstGeom prst="rect">
                            <a:avLst/>
                          </a:prstGeom>
                          <a:solidFill>
                            <a:prstClr val="white"/>
                          </a:solidFill>
                          <a:ln>
                            <a:noFill/>
                          </a:ln>
                          <a:effectLst/>
                        </wps:spPr>
                        <wps:txbx>
                          <w:txbxContent>
                            <w:p w:rsidR="00340195" w:rsidRPr="001F4454" w:rsidRDefault="00340195" w:rsidP="002A5DE2">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GeoServer Contact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61" style="position:absolute;margin-left:94.45pt;margin-top:-19.25pt;width:253.45pt;height:324pt;z-index:251711488;mso-wrap-distance-bottom:14.4pt;mso-width-relative:margin;mso-height-relative:margin" coordsize="32188,4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">
                <v:shape id="Picture 29" o:spid="_x0000_s1062" type="#_x0000_t75" style="position:absolute;width:32113;height:39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d+O7CAAAA2wAAAA8AAABkcnMvZG93bnJldi54bWxEj82qwjAUhPcXfIdwBHfXVBfirUZRQVBQ&#10;iz8bd4fm2Babk9LEWt/eCMJdDjPzDTOdt6YUDdWusKxg0I9AEKdWF5wpuJzXv2MQziNrLC2Tghc5&#10;mM86P1OMtX3ykZqTz0SAsItRQe59FUvp0pwMur6tiIN3s7VBH2SdSV3jM8BNKYdRNJIGCw4LOVa0&#10;yim9nx5GwXFpsNwPaHw57JJmmWyT6yJrlOp128UEhKfW/4e/7Y1WMPyDz5fwA+Ts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HfjuwgAAANsAAAAPAAAAAAAAAAAAAAAAAJ8C&#10;AABkcnMvZG93bnJldi54bWxQSwUGAAAAAAQABAD3AAAAjgMAAAAA&#10;">
                  <v:imagedata r:id="rId76" o:title=""/>
                  <v:shadow on="t" type="perspective" color="black" opacity="26214f" offset="0,0" matrix="67502f,,,67502f"/>
                  <v:path arrowok="t"/>
                </v:shape>
                <v:shape id="Text Box 30" o:spid="_x0000_s1063" type="#_x0000_t202" style="position:absolute;top:39209;width:32188;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340195" w:rsidRPr="001F4454" w:rsidRDefault="00340195" w:rsidP="002A5DE2">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GeoServer Contact Information</w:t>
                        </w:r>
                      </w:p>
                    </w:txbxContent>
                  </v:textbox>
                </v:shape>
                <w10:wrap type="topAndBottom"/>
              </v:group>
            </w:pict>
          </mc:Fallback>
        </mc:AlternateContent>
      </w:r>
      <w:r w:rsidR="00F9666E">
        <w:t>If you wish to deploy your service in compliance with OneGeology standards,</w:t>
      </w:r>
      <w:r w:rsidR="00480C78">
        <w:t xml:space="preserve"> your server-level metadata will need to meet very specific requirements. S</w:t>
      </w:r>
      <w:r w:rsidR="00F9666E">
        <w:t xml:space="preserve">ee </w:t>
      </w:r>
      <w:hyperlink w:anchor="_Service-Level_Metadata_Requirements" w:history="1">
        <w:r w:rsidR="00480C78" w:rsidRPr="00480C78">
          <w:rPr>
            <w:rStyle w:val="Hyperlink"/>
          </w:rPr>
          <w:t>Appendix C.1</w:t>
        </w:r>
      </w:hyperlink>
      <w:r w:rsidR="00480C78">
        <w:t xml:space="preserve"> for details.</w:t>
      </w:r>
    </w:p>
    <w:p w:rsidR="007468B7" w:rsidRPr="00AD49C4" w:rsidRDefault="007468B7" w:rsidP="0087247F">
      <w:pPr>
        <w:pStyle w:val="Heading2"/>
        <w:numPr>
          <w:ilvl w:val="1"/>
          <w:numId w:val="43"/>
        </w:numPr>
      </w:pPr>
      <w:bookmarkStart w:id="170" w:name="_Creating_a_Workspace"/>
      <w:bookmarkStart w:id="171" w:name="_Toc321148920"/>
      <w:bookmarkStart w:id="172" w:name="_Toc364428350"/>
      <w:bookmarkEnd w:id="170"/>
      <w:r w:rsidRPr="00AD49C4">
        <w:t>Creating a Workspace</w:t>
      </w:r>
      <w:bookmarkEnd w:id="171"/>
      <w:bookmarkEnd w:id="172"/>
    </w:p>
    <w:p w:rsidR="007468B7" w:rsidRDefault="007468B7" w:rsidP="0087247F">
      <w:pPr>
        <w:pStyle w:val="ListParagraph"/>
        <w:numPr>
          <w:ilvl w:val="0"/>
          <w:numId w:val="34"/>
        </w:numPr>
      </w:pPr>
      <w:r w:rsidRPr="007468B7">
        <w:t xml:space="preserve">After entering contact information for your GeoServer instance, you will need to create a workspace for your web service. The workspace is the equivalent of the </w:t>
      </w:r>
      <w:r w:rsidRPr="00640EB5">
        <w:rPr>
          <w:b/>
        </w:rPr>
        <w:t xml:space="preserve">service </w:t>
      </w:r>
      <w:r w:rsidR="00AD49C4" w:rsidRPr="006A0679">
        <w:rPr>
          <w:b/>
        </w:rPr>
        <w:t>name</w:t>
      </w:r>
      <w:r w:rsidR="00AD49C4" w:rsidRPr="007468B7">
        <w:t xml:space="preserve"> when</w:t>
      </w:r>
      <w:r w:rsidRPr="007468B7">
        <w:t xml:space="preserve"> deploying a web service </w:t>
      </w:r>
      <w:r w:rsidR="007C3F71">
        <w:t xml:space="preserve">in the </w:t>
      </w:r>
      <w:r w:rsidRPr="007468B7">
        <w:t>ArcGIS</w:t>
      </w:r>
      <w:r w:rsidR="00FE6F00">
        <w:t xml:space="preserve"> Server</w:t>
      </w:r>
      <w:r w:rsidR="007C3F71">
        <w:t xml:space="preserve"> environment</w:t>
      </w:r>
      <w:r w:rsidRPr="007468B7">
        <w:t xml:space="preserve">. </w:t>
      </w:r>
    </w:p>
    <w:p w:rsidR="00480C78" w:rsidRPr="007468B7" w:rsidRDefault="00480C78" w:rsidP="0087247F">
      <w:pPr>
        <w:pStyle w:val="ListParagraph"/>
        <w:numPr>
          <w:ilvl w:val="0"/>
          <w:numId w:val="34"/>
        </w:numPr>
      </w:pPr>
      <w:r>
        <w:t xml:space="preserve">If you wish to deploy your service in compliance with OneGeology standards, your workspace will need to meet very specific requirements. See </w:t>
      </w:r>
      <w:hyperlink w:anchor="_Service_Title_and" w:history="1">
        <w:r w:rsidRPr="00480C78">
          <w:rPr>
            <w:rStyle w:val="Hyperlink"/>
          </w:rPr>
          <w:t>Appendix C.2</w:t>
        </w:r>
      </w:hyperlink>
      <w:r>
        <w:t xml:space="preserve"> for details.</w:t>
      </w:r>
    </w:p>
    <w:p w:rsidR="00E45571" w:rsidRPr="007468B7" w:rsidRDefault="007468B7" w:rsidP="0087247F">
      <w:pPr>
        <w:pStyle w:val="ListParagraph"/>
        <w:numPr>
          <w:ilvl w:val="0"/>
          <w:numId w:val="34"/>
        </w:numPr>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Workspaces</w:t>
      </w:r>
      <w:r w:rsidRPr="007468B7">
        <w:t xml:space="preserve">. This will bring you to the </w:t>
      </w:r>
      <w:r w:rsidRPr="00640EB5">
        <w:rPr>
          <w:b/>
        </w:rPr>
        <w:t>Workspaces</w:t>
      </w:r>
      <w:r w:rsidR="000716E9">
        <w:t xml:space="preserve"> page</w:t>
      </w:r>
      <w:r w:rsidRPr="007468B7">
        <w:t>, wherein you can manage existing workspaces and create new workspaces.</w:t>
      </w:r>
    </w:p>
    <w:p w:rsidR="007468B7" w:rsidRPr="007468B7" w:rsidRDefault="007468B7" w:rsidP="0087247F">
      <w:pPr>
        <w:pStyle w:val="ListParagraph"/>
        <w:numPr>
          <w:ilvl w:val="0"/>
          <w:numId w:val="34"/>
        </w:numPr>
      </w:pPr>
      <w:r w:rsidRPr="007468B7">
        <w:t xml:space="preserve">Click </w:t>
      </w:r>
      <w:r w:rsidRPr="00640EB5">
        <w:rPr>
          <w:b/>
        </w:rPr>
        <w:t>Add New Workspace</w:t>
      </w:r>
      <w:r w:rsidRPr="007468B7">
        <w:t>.</w:t>
      </w:r>
      <w:r w:rsidR="003640C1">
        <w:t xml:space="preserve"> </w:t>
      </w:r>
      <w:r w:rsidRPr="007468B7">
        <w:t xml:space="preserve">This will bring you to the </w:t>
      </w:r>
      <w:r w:rsidRPr="00640EB5">
        <w:rPr>
          <w:b/>
        </w:rPr>
        <w:t>Edit Workspace</w:t>
      </w:r>
      <w:r w:rsidRPr="007468B7">
        <w:t xml:space="preserve"> page for your new workspace.</w:t>
      </w:r>
    </w:p>
    <w:p w:rsidR="007468B7" w:rsidRPr="007468B7" w:rsidRDefault="007468B7" w:rsidP="0087247F">
      <w:pPr>
        <w:pStyle w:val="ListParagraph"/>
        <w:numPr>
          <w:ilvl w:val="0"/>
          <w:numId w:val="34"/>
        </w:numPr>
      </w:pPr>
      <w:r w:rsidRPr="007468B7">
        <w:t>Two fields are present on the Edit Workspace page:</w:t>
      </w:r>
    </w:p>
    <w:p w:rsidR="00E45571" w:rsidRDefault="007468B7" w:rsidP="0087247F">
      <w:pPr>
        <w:pStyle w:val="ListParagraph"/>
        <w:numPr>
          <w:ilvl w:val="0"/>
          <w:numId w:val="34"/>
        </w:numPr>
      </w:pPr>
      <w:r w:rsidRPr="00640EB5">
        <w:rPr>
          <w:b/>
        </w:rPr>
        <w:t>Name</w:t>
      </w:r>
      <w:r w:rsidRPr="00E45571">
        <w:t>:</w:t>
      </w:r>
      <w:r w:rsidR="003640C1">
        <w:t xml:space="preserve"> </w:t>
      </w:r>
      <w:r w:rsidRPr="00E45571">
        <w:t xml:space="preserve">The </w:t>
      </w:r>
      <w:r w:rsidRPr="00640EB5">
        <w:rPr>
          <w:b/>
        </w:rPr>
        <w:t>se</w:t>
      </w:r>
      <w:r w:rsidRPr="006A0679">
        <w:rPr>
          <w:b/>
        </w:rPr>
        <w:t>rvice title</w:t>
      </w:r>
      <w:r w:rsidRPr="00E45571">
        <w:t>; may contain spaces or special characters; usually named according to the following convention:</w:t>
      </w:r>
    </w:p>
    <w:p w:rsidR="00E45571" w:rsidRDefault="00E45571" w:rsidP="0087247F">
      <w:pPr>
        <w:pStyle w:val="ListParagraph"/>
        <w:numPr>
          <w:ilvl w:val="0"/>
          <w:numId w:val="34"/>
        </w:numPr>
      </w:pPr>
      <w:r>
        <w:t xml:space="preserve">GeographicArea_Theme, where </w:t>
      </w:r>
      <w:r w:rsidR="007468B7" w:rsidRPr="007468B7">
        <w:t>GeographicArea is the overall region containing th</w:t>
      </w:r>
      <w:r>
        <w:t>e map extent of the web service</w:t>
      </w:r>
      <w:r>
        <w:br/>
      </w:r>
      <w:r w:rsidR="007468B7" w:rsidRPr="007468B7">
        <w:t>Theme is an indicator of the kinds of features</w:t>
      </w:r>
    </w:p>
    <w:p w:rsidR="007468B7" w:rsidRPr="007468B7" w:rsidRDefault="007468B7" w:rsidP="0087247F">
      <w:pPr>
        <w:pStyle w:val="ListParagraph"/>
        <w:numPr>
          <w:ilvl w:val="0"/>
          <w:numId w:val="34"/>
        </w:numPr>
      </w:pPr>
      <w:r w:rsidRPr="00640EB5">
        <w:rPr>
          <w:b/>
        </w:rPr>
        <w:t>Namespace URI</w:t>
      </w:r>
      <w:r w:rsidRPr="007468B7">
        <w:t xml:space="preserve">: A </w:t>
      </w:r>
      <w:hyperlink w:anchor="URI" w:history="1">
        <w:r w:rsidRPr="00E45571">
          <w:rPr>
            <w:rStyle w:val="Hyperlink"/>
          </w:rPr>
          <w:t>URI</w:t>
        </w:r>
      </w:hyperlink>
      <w:r w:rsidRPr="007468B7">
        <w:t xml:space="preserve"> associated with your project</w:t>
      </w:r>
    </w:p>
    <w:p w:rsidR="007468B7" w:rsidRDefault="007468B7" w:rsidP="0087247F">
      <w:pPr>
        <w:pStyle w:val="ListParagraph"/>
        <w:numPr>
          <w:ilvl w:val="0"/>
          <w:numId w:val="34"/>
        </w:numPr>
      </w:pPr>
      <w:r w:rsidRPr="007468B7">
        <w:lastRenderedPageBreak/>
        <w:t xml:space="preserve">When you are finished, click </w:t>
      </w:r>
      <w:r w:rsidRPr="00640EB5">
        <w:rPr>
          <w:b/>
        </w:rPr>
        <w:t>Save</w:t>
      </w:r>
      <w:r w:rsidRPr="007468B7">
        <w:t>.</w:t>
      </w:r>
    </w:p>
    <w:p w:rsidR="007468B7" w:rsidRPr="007D5F8C" w:rsidRDefault="007468B7" w:rsidP="0087247F">
      <w:pPr>
        <w:pStyle w:val="Heading2"/>
        <w:numPr>
          <w:ilvl w:val="1"/>
          <w:numId w:val="43"/>
        </w:numPr>
      </w:pPr>
      <w:bookmarkStart w:id="173" w:name="_Connecting_to_your"/>
      <w:bookmarkStart w:id="174" w:name="_Toc321148921"/>
      <w:bookmarkStart w:id="175" w:name="_Toc364428351"/>
      <w:bookmarkEnd w:id="173"/>
      <w:r w:rsidRPr="007D5F8C">
        <w:t>Connecting to your PostGIS Database</w:t>
      </w:r>
      <w:bookmarkEnd w:id="174"/>
      <w:bookmarkEnd w:id="175"/>
    </w:p>
    <w:p w:rsidR="007468B7" w:rsidRPr="007468B7" w:rsidRDefault="007468B7" w:rsidP="0087247F">
      <w:pPr>
        <w:pStyle w:val="ListParagraph"/>
        <w:numPr>
          <w:ilvl w:val="0"/>
          <w:numId w:val="51"/>
        </w:numPr>
        <w:ind w:left="720" w:hanging="540"/>
      </w:pPr>
      <w:r w:rsidRPr="007468B7">
        <w:t xml:space="preserve">Having created a new workspace, you will now create a </w:t>
      </w:r>
      <w:r w:rsidRPr="00640EB5">
        <w:rPr>
          <w:b/>
        </w:rPr>
        <w:t>store</w:t>
      </w:r>
      <w:r w:rsidRPr="007468B7">
        <w:t xml:space="preserve">, or </w:t>
      </w:r>
      <w:r w:rsidRPr="00640EB5">
        <w:rPr>
          <w:b/>
        </w:rPr>
        <w:t>database connection</w:t>
      </w:r>
      <w:r w:rsidRPr="007468B7">
        <w:t>, for your service.</w:t>
      </w:r>
    </w:p>
    <w:p w:rsidR="007468B7" w:rsidRPr="007468B7" w:rsidRDefault="007468B7" w:rsidP="0087247F">
      <w:pPr>
        <w:pStyle w:val="ListParagraph"/>
        <w:numPr>
          <w:ilvl w:val="0"/>
          <w:numId w:val="51"/>
        </w:numPr>
        <w:ind w:left="720" w:hanging="540"/>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Stores</w:t>
      </w:r>
      <w:r w:rsidRPr="007468B7">
        <w:t xml:space="preserve">. This will bring you to the </w:t>
      </w:r>
      <w:r w:rsidRPr="00640EB5">
        <w:rPr>
          <w:b/>
        </w:rPr>
        <w:t>Stores</w:t>
      </w:r>
      <w:r w:rsidRPr="007468B7">
        <w:t xml:space="preserve"> page.</w:t>
      </w:r>
      <w:r w:rsidR="000716E9">
        <w:t xml:space="preserve"> O</w:t>
      </w:r>
      <w:r w:rsidRPr="007468B7">
        <w:t xml:space="preserve">n the </w:t>
      </w:r>
      <w:r w:rsidRPr="00640EB5">
        <w:rPr>
          <w:b/>
        </w:rPr>
        <w:t>Stores</w:t>
      </w:r>
      <w:r w:rsidRPr="007468B7">
        <w:t xml:space="preserve"> page, click </w:t>
      </w:r>
      <w:r w:rsidRPr="00640EB5">
        <w:rPr>
          <w:b/>
        </w:rPr>
        <w:t>Add New Store</w:t>
      </w:r>
      <w:r w:rsidRPr="007468B7">
        <w:t>.</w:t>
      </w:r>
    </w:p>
    <w:p w:rsidR="007468B7" w:rsidRPr="007468B7" w:rsidRDefault="007468B7" w:rsidP="0087247F">
      <w:pPr>
        <w:pStyle w:val="ListParagraph"/>
        <w:numPr>
          <w:ilvl w:val="0"/>
          <w:numId w:val="51"/>
        </w:numPr>
        <w:ind w:left="720" w:hanging="540"/>
      </w:pPr>
      <w:r w:rsidRPr="007468B7">
        <w:t xml:space="preserve">This will bring you to the </w:t>
      </w:r>
      <w:r w:rsidRPr="00640EB5">
        <w:rPr>
          <w:b/>
        </w:rPr>
        <w:t>New Data Source</w:t>
      </w:r>
      <w:r w:rsidRPr="007468B7">
        <w:t xml:space="preserve"> page (</w:t>
      </w:r>
      <w:r w:rsidR="000716E9">
        <w:t>Figure 10</w:t>
      </w:r>
      <w:r w:rsidRPr="007468B7">
        <w:t>).</w:t>
      </w:r>
    </w:p>
    <w:p w:rsidR="007468B7" w:rsidRPr="007468B7" w:rsidRDefault="007468B7" w:rsidP="0087247F">
      <w:pPr>
        <w:pStyle w:val="ListParagraph"/>
        <w:numPr>
          <w:ilvl w:val="0"/>
          <w:numId w:val="51"/>
        </w:numPr>
        <w:ind w:left="720" w:hanging="540"/>
      </w:pPr>
      <w:r w:rsidRPr="007468B7">
        <w:t xml:space="preserve">On the </w:t>
      </w:r>
      <w:r w:rsidRPr="00640EB5">
        <w:rPr>
          <w:b/>
        </w:rPr>
        <w:t>New Data Source</w:t>
      </w:r>
      <w:r w:rsidRPr="007468B7">
        <w:t xml:space="preserve"> page, choose </w:t>
      </w:r>
      <w:r w:rsidR="000716E9" w:rsidRPr="00640EB5">
        <w:rPr>
          <w:b/>
        </w:rPr>
        <w:t>PostGIS</w:t>
      </w:r>
      <w:r w:rsidR="000716E9">
        <w:t xml:space="preserve"> </w:t>
      </w:r>
      <w:r w:rsidRPr="000716E9">
        <w:t>as</w:t>
      </w:r>
      <w:r w:rsidRPr="007468B7">
        <w:t xml:space="preserve"> the data source by clicking </w:t>
      </w:r>
      <w:r w:rsidRPr="00640EB5">
        <w:rPr>
          <w:b/>
        </w:rPr>
        <w:t>PostGIS</w:t>
      </w:r>
      <w:r w:rsidRPr="007468B7">
        <w:t>.</w:t>
      </w:r>
      <w:r w:rsidR="003640C1">
        <w:t xml:space="preserve"> </w:t>
      </w:r>
      <w:r w:rsidRPr="007468B7">
        <w:t xml:space="preserve">This will bring you to the </w:t>
      </w:r>
      <w:r w:rsidRPr="00640EB5">
        <w:rPr>
          <w:b/>
        </w:rPr>
        <w:t>New Vector Data Source</w:t>
      </w:r>
      <w:r w:rsidR="00C75732">
        <w:t xml:space="preserve"> page</w:t>
      </w:r>
      <w:r w:rsidRPr="007468B7">
        <w:t>.</w:t>
      </w:r>
      <w:r w:rsidR="00C75732">
        <w:t xml:space="preserve"> Complete the following steps:</w:t>
      </w:r>
    </w:p>
    <w:p w:rsidR="007468B7" w:rsidRPr="00C75732" w:rsidRDefault="00C75732" w:rsidP="0087247F">
      <w:pPr>
        <w:pStyle w:val="ListParagraph"/>
        <w:numPr>
          <w:ilvl w:val="0"/>
          <w:numId w:val="51"/>
        </w:numPr>
        <w:ind w:left="720" w:hanging="540"/>
      </w:pPr>
      <w:r w:rsidRPr="00C75732">
        <w:t>S</w:t>
      </w:r>
      <w:r w:rsidR="007468B7" w:rsidRPr="00C75732">
        <w:t xml:space="preserve">elect a </w:t>
      </w:r>
      <w:r w:rsidR="007468B7" w:rsidRPr="00640EB5">
        <w:rPr>
          <w:b/>
        </w:rPr>
        <w:t>Service Title</w:t>
      </w:r>
      <w:r w:rsidR="007468B7" w:rsidRPr="00C75732">
        <w:t xml:space="preserve"> from the</w:t>
      </w:r>
      <w:r w:rsidR="000716E9" w:rsidRPr="00C75732">
        <w:t xml:space="preserve"> </w:t>
      </w:r>
      <w:r w:rsidR="000716E9" w:rsidRPr="00640EB5">
        <w:rPr>
          <w:b/>
        </w:rPr>
        <w:t>Workspace</w:t>
      </w:r>
      <w:r w:rsidR="000D1AC6" w:rsidRPr="00C75732">
        <w:t xml:space="preserve"> drop down menu. </w:t>
      </w:r>
      <w:r w:rsidR="007468B7" w:rsidRPr="00C75732">
        <w:t xml:space="preserve">Select the workspace you created in </w:t>
      </w:r>
      <w:hyperlink w:anchor="_Creating_a_Workspace" w:history="1">
        <w:r w:rsidR="003D4D3A">
          <w:rPr>
            <w:rStyle w:val="Hyperlink"/>
          </w:rPr>
          <w:t xml:space="preserve">Appendix </w:t>
        </w:r>
        <w:r w:rsidR="003B3882">
          <w:rPr>
            <w:rStyle w:val="Hyperlink"/>
          </w:rPr>
          <w:t>A</w:t>
        </w:r>
        <w:r w:rsidR="007468B7" w:rsidRPr="00C75732">
          <w:rPr>
            <w:rStyle w:val="Hyperlink"/>
          </w:rPr>
          <w:t>.3</w:t>
        </w:r>
      </w:hyperlink>
    </w:p>
    <w:p w:rsidR="007468B7" w:rsidRPr="00C75732" w:rsidRDefault="007468B7" w:rsidP="0087247F">
      <w:pPr>
        <w:pStyle w:val="ListParagraph"/>
        <w:numPr>
          <w:ilvl w:val="0"/>
          <w:numId w:val="51"/>
        </w:numPr>
        <w:ind w:left="720" w:hanging="540"/>
      </w:pPr>
      <w:r w:rsidRPr="00C75732">
        <w:t xml:space="preserve">Type a name for your data store in the </w:t>
      </w:r>
      <w:r w:rsidRPr="00640EB5">
        <w:rPr>
          <w:b/>
        </w:rPr>
        <w:t>Data Source Name field</w:t>
      </w:r>
      <w:r w:rsidRPr="00C75732">
        <w:t xml:space="preserve"> (spaces are acceptable here); add a description if desired</w:t>
      </w:r>
      <w:r w:rsidR="003640C1">
        <w:t xml:space="preserve"> </w:t>
      </w:r>
    </w:p>
    <w:p w:rsidR="007468B7" w:rsidRPr="00C75732" w:rsidRDefault="007468B7" w:rsidP="0087247F">
      <w:pPr>
        <w:pStyle w:val="ListParagraph"/>
        <w:numPr>
          <w:ilvl w:val="0"/>
          <w:numId w:val="51"/>
        </w:numPr>
        <w:ind w:left="720" w:hanging="540"/>
      </w:pPr>
      <w:r w:rsidRPr="00C75732">
        <w:t xml:space="preserve">Make sure that the </w:t>
      </w:r>
      <w:r w:rsidRPr="00640EB5">
        <w:rPr>
          <w:b/>
        </w:rPr>
        <w:t>Enabled</w:t>
      </w:r>
      <w:r w:rsidR="00D332F0">
        <w:t xml:space="preserve"> checkbox is checked</w:t>
      </w:r>
    </w:p>
    <w:p w:rsidR="007468B7" w:rsidRPr="00C75732" w:rsidRDefault="007468B7" w:rsidP="0087247F">
      <w:pPr>
        <w:pStyle w:val="ListParagraph"/>
        <w:numPr>
          <w:ilvl w:val="0"/>
          <w:numId w:val="51"/>
        </w:numPr>
        <w:ind w:left="720" w:hanging="540"/>
      </w:pPr>
      <w:r w:rsidRPr="00C75732">
        <w:t xml:space="preserve">Set the </w:t>
      </w:r>
      <w:r w:rsidRPr="00640EB5">
        <w:rPr>
          <w:b/>
        </w:rPr>
        <w:t>Connection Parameters</w:t>
      </w:r>
      <w:r w:rsidRPr="00C75732">
        <w:t xml:space="preserve"> for your PostGIS data source</w:t>
      </w:r>
      <w:r w:rsidR="00FD0EB1">
        <w:t>; i</w:t>
      </w:r>
      <w:r w:rsidR="00FD0EB1" w:rsidRPr="007468B7">
        <w:t>f the PostGIS data source is located on a remote server, you will need to provide the appropriate host, port, database name, user name, and password to access it</w:t>
      </w:r>
      <w:r w:rsidRPr="00C75732">
        <w:t>:</w:t>
      </w:r>
    </w:p>
    <w:p w:rsidR="007468B7" w:rsidRPr="00C75732" w:rsidRDefault="007468B7" w:rsidP="0087247F">
      <w:pPr>
        <w:pStyle w:val="ListParagraph"/>
        <w:numPr>
          <w:ilvl w:val="0"/>
          <w:numId w:val="51"/>
        </w:numPr>
        <w:ind w:left="720" w:hanging="540"/>
      </w:pPr>
      <w:r w:rsidRPr="00640EB5">
        <w:rPr>
          <w:b/>
        </w:rPr>
        <w:t>Host</w:t>
      </w:r>
      <w:r w:rsidRPr="00C75732">
        <w:t>: use “localhost” if the PostGIS data source is on the same machine as your GeoServer instance</w:t>
      </w:r>
      <w:r w:rsidR="00FD0EB1">
        <w:t>; more specific host information will be necessary if your PostGIS data source is on a remote server</w:t>
      </w:r>
    </w:p>
    <w:p w:rsidR="007468B7" w:rsidRPr="00C75732" w:rsidRDefault="007468B7" w:rsidP="0087247F">
      <w:pPr>
        <w:pStyle w:val="ListParagraph"/>
        <w:numPr>
          <w:ilvl w:val="0"/>
          <w:numId w:val="51"/>
        </w:numPr>
        <w:ind w:left="720" w:hanging="540"/>
      </w:pPr>
      <w:r w:rsidRPr="00640EB5">
        <w:rPr>
          <w:b/>
        </w:rPr>
        <w:t>Port</w:t>
      </w:r>
      <w:r w:rsidRPr="00C75732">
        <w:t>: default is 5432</w:t>
      </w:r>
    </w:p>
    <w:p w:rsidR="007468B7" w:rsidRPr="00C75732" w:rsidRDefault="007468B7" w:rsidP="0087247F">
      <w:pPr>
        <w:pStyle w:val="ListParagraph"/>
        <w:numPr>
          <w:ilvl w:val="0"/>
          <w:numId w:val="51"/>
        </w:numPr>
        <w:ind w:left="720" w:hanging="540"/>
      </w:pPr>
      <w:r w:rsidRPr="00640EB5">
        <w:rPr>
          <w:b/>
        </w:rPr>
        <w:t>Database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Schema</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User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Password</w:t>
      </w:r>
      <w:r w:rsidRPr="00C75732">
        <w:t>: this information will depend on the PostGIS data source</w:t>
      </w:r>
    </w:p>
    <w:p w:rsidR="007468B7" w:rsidRPr="007468B7" w:rsidRDefault="007468B7" w:rsidP="0087247F">
      <w:pPr>
        <w:pStyle w:val="ListParagraph"/>
        <w:numPr>
          <w:ilvl w:val="0"/>
          <w:numId w:val="51"/>
        </w:numPr>
        <w:ind w:left="720" w:hanging="540"/>
      </w:pPr>
      <w:r w:rsidRPr="007468B7">
        <w:t xml:space="preserve">When finished, click </w:t>
      </w:r>
      <w:r w:rsidRPr="00640EB5">
        <w:rPr>
          <w:b/>
        </w:rPr>
        <w:t>Save</w:t>
      </w:r>
      <w:r w:rsidRPr="007468B7">
        <w:t>.</w:t>
      </w:r>
    </w:p>
    <w:p w:rsidR="007468B7" w:rsidRPr="007D5F8C" w:rsidRDefault="007468B7" w:rsidP="0087247F">
      <w:pPr>
        <w:pStyle w:val="Heading2"/>
        <w:numPr>
          <w:ilvl w:val="1"/>
          <w:numId w:val="43"/>
        </w:numPr>
      </w:pPr>
      <w:bookmarkStart w:id="176" w:name="_Adding_Layers_to"/>
      <w:bookmarkStart w:id="177" w:name="_Toc321148922"/>
      <w:bookmarkStart w:id="178" w:name="_Toc364428352"/>
      <w:bookmarkEnd w:id="176"/>
      <w:r w:rsidRPr="007D5F8C">
        <w:t>Adding Layers to a Workspace</w:t>
      </w:r>
      <w:bookmarkEnd w:id="177"/>
      <w:bookmarkEnd w:id="178"/>
    </w:p>
    <w:p w:rsidR="007468B7" w:rsidRDefault="007468B7" w:rsidP="002A5DE2">
      <w:r w:rsidRPr="007468B7">
        <w:t>Having created a workspace and specified a PostGIS data source</w:t>
      </w:r>
      <w:r w:rsidR="00FD0EB1">
        <w:t xml:space="preserve"> for your </w:t>
      </w:r>
      <w:hyperlink w:anchor="Web_Service" w:history="1">
        <w:r w:rsidR="00FD0EB1" w:rsidRPr="00FD0EB1">
          <w:rPr>
            <w:rStyle w:val="Hyperlink"/>
          </w:rPr>
          <w:t>web service</w:t>
        </w:r>
      </w:hyperlink>
      <w:r w:rsidRPr="007468B7">
        <w:t xml:space="preserve">, you will now populate your web service </w:t>
      </w:r>
      <w:r w:rsidR="00BE53C1">
        <w:t>with data layers from your work</w:t>
      </w:r>
      <w:r w:rsidRPr="007468B7">
        <w:t>space.</w:t>
      </w:r>
    </w:p>
    <w:p w:rsidR="007468B7" w:rsidRPr="007468B7" w:rsidRDefault="007468B7" w:rsidP="002A5DE2">
      <w:r w:rsidRPr="007468B7">
        <w:t xml:space="preserve">On the left side of the GeoServer </w:t>
      </w:r>
      <w:r w:rsidRPr="003D4D3A">
        <w:rPr>
          <w:b/>
        </w:rPr>
        <w:t>Web Administration Interface</w:t>
      </w:r>
      <w:r w:rsidRPr="007468B7">
        <w:t xml:space="preserve">, under </w:t>
      </w:r>
      <w:r w:rsidRPr="003D4D3A">
        <w:rPr>
          <w:b/>
        </w:rPr>
        <w:t>Data</w:t>
      </w:r>
      <w:r w:rsidRPr="007468B7">
        <w:t xml:space="preserve">, click </w:t>
      </w:r>
      <w:r w:rsidRPr="003D4D3A">
        <w:rPr>
          <w:b/>
        </w:rPr>
        <w:t>Layers</w:t>
      </w:r>
      <w:r w:rsidRPr="007468B7">
        <w:t>.</w:t>
      </w:r>
      <w:r w:rsidR="003640C1">
        <w:t xml:space="preserve"> </w:t>
      </w:r>
      <w:r w:rsidRPr="007468B7">
        <w:t xml:space="preserve">This will bring up the </w:t>
      </w:r>
      <w:r w:rsidRPr="003D4D3A">
        <w:rPr>
          <w:b/>
        </w:rPr>
        <w:t>Layers</w:t>
      </w:r>
      <w:r w:rsidRPr="007468B7">
        <w:t xml:space="preserve"> page.</w:t>
      </w:r>
    </w:p>
    <w:p w:rsidR="007468B7" w:rsidRPr="007468B7" w:rsidRDefault="007468B7" w:rsidP="002A5DE2">
      <w:r w:rsidRPr="007468B7">
        <w:t xml:space="preserve">On the </w:t>
      </w:r>
      <w:r w:rsidRPr="003D4D3A">
        <w:rPr>
          <w:b/>
        </w:rPr>
        <w:t>Layers</w:t>
      </w:r>
      <w:r w:rsidRPr="007468B7">
        <w:t xml:space="preserve"> page, click </w:t>
      </w:r>
      <w:r w:rsidRPr="003D4D3A">
        <w:rPr>
          <w:b/>
        </w:rPr>
        <w:t>Add a new resource</w:t>
      </w:r>
      <w:r w:rsidRPr="007468B7">
        <w:t xml:space="preserve">. This will take you to the </w:t>
      </w:r>
      <w:r w:rsidRPr="003D4D3A">
        <w:rPr>
          <w:b/>
        </w:rPr>
        <w:t>New Layer</w:t>
      </w:r>
      <w:r w:rsidRPr="007468B7">
        <w:t xml:space="preserve"> </w:t>
      </w:r>
      <w:r w:rsidR="003D4D3A">
        <w:t>page.</w:t>
      </w:r>
    </w:p>
    <w:p w:rsidR="007468B7" w:rsidRPr="007468B7" w:rsidRDefault="007468B7" w:rsidP="002A5DE2">
      <w:r w:rsidRPr="007468B7">
        <w:t xml:space="preserve">On the </w:t>
      </w:r>
      <w:r w:rsidRPr="003D4D3A">
        <w:rPr>
          <w:b/>
        </w:rPr>
        <w:t>New Layer</w:t>
      </w:r>
      <w:r w:rsidRPr="007468B7">
        <w:t xml:space="preserve"> page, use the pulldown menu </w:t>
      </w:r>
      <w:r w:rsidR="003D4D3A">
        <w:t xml:space="preserve">at the top </w:t>
      </w:r>
      <w:r w:rsidR="007075EF">
        <w:t xml:space="preserve">of the page </w:t>
      </w:r>
      <w:r w:rsidRPr="007468B7">
        <w:t xml:space="preserve">to select the data source you specified in </w:t>
      </w:r>
      <w:hyperlink w:anchor="_Connecting_to_your" w:history="1">
        <w:r w:rsidR="003B3882" w:rsidRPr="007075EF">
          <w:rPr>
            <w:rStyle w:val="Hyperlink"/>
          </w:rPr>
          <w:t>Appendix A</w:t>
        </w:r>
        <w:r w:rsidRPr="007075EF">
          <w:rPr>
            <w:rStyle w:val="Hyperlink"/>
          </w:rPr>
          <w:t>.4</w:t>
        </w:r>
      </w:hyperlink>
      <w:r w:rsidRPr="007468B7">
        <w:t xml:space="preserve">. Doing so will populate </w:t>
      </w:r>
      <w:r w:rsidR="007075EF">
        <w:t xml:space="preserve">the </w:t>
      </w:r>
      <w:r w:rsidR="007075EF">
        <w:rPr>
          <w:b/>
        </w:rPr>
        <w:t>New Layer</w:t>
      </w:r>
      <w:r w:rsidR="007075EF">
        <w:t xml:space="preserve"> page with a</w:t>
      </w:r>
      <w:r w:rsidRPr="007468B7">
        <w:t xml:space="preserve"> list</w:t>
      </w:r>
      <w:r w:rsidR="007075EF">
        <w:t xml:space="preserve"> of</w:t>
      </w:r>
      <w:r w:rsidRPr="007468B7">
        <w:t xml:space="preserve"> layers that may be published; click </w:t>
      </w:r>
      <w:r w:rsidRPr="007075EF">
        <w:rPr>
          <w:b/>
        </w:rPr>
        <w:t>Publish</w:t>
      </w:r>
      <w:r w:rsidRPr="007468B7">
        <w:t xml:space="preserve"> to make </w:t>
      </w:r>
      <w:r w:rsidR="007075EF">
        <w:t>the associated layer</w:t>
      </w:r>
      <w:r w:rsidRPr="007468B7">
        <w:t xml:space="preserve"> publicly accessible to anyone who </w:t>
      </w:r>
      <w:r w:rsidR="007075EF">
        <w:t>connects to</w:t>
      </w:r>
      <w:r w:rsidRPr="007468B7">
        <w:t xml:space="preserve"> your web service.</w:t>
      </w:r>
    </w:p>
    <w:p w:rsidR="007468B7" w:rsidRPr="007468B7" w:rsidRDefault="007468B7" w:rsidP="002A5DE2">
      <w:r w:rsidRPr="007468B7">
        <w:t>**Note: You may publish the same layer multiple times.</w:t>
      </w:r>
      <w:r w:rsidR="003640C1">
        <w:t xml:space="preserve"> </w:t>
      </w:r>
      <w:r w:rsidRPr="007468B7">
        <w:t xml:space="preserve">To do so, click </w:t>
      </w:r>
      <w:r w:rsidRPr="007075EF">
        <w:rPr>
          <w:b/>
        </w:rPr>
        <w:t>Publish again</w:t>
      </w:r>
      <w:r w:rsidRPr="007468B7">
        <w:t>.</w:t>
      </w:r>
    </w:p>
    <w:p w:rsidR="007468B7" w:rsidRDefault="006A0679" w:rsidP="002A5DE2">
      <w:r>
        <w:rPr>
          <w:noProof/>
        </w:rPr>
        <w:lastRenderedPageBreak/>
        <mc:AlternateContent>
          <mc:Choice Requires="wpg">
            <w:drawing>
              <wp:anchor distT="182880" distB="182880" distL="114300" distR="114300" simplePos="0" relativeHeight="251724800" behindDoc="0" locked="0" layoutInCell="1" allowOverlap="1" wp14:anchorId="0D6F5B55" wp14:editId="040F9071">
                <wp:simplePos x="0" y="0"/>
                <wp:positionH relativeFrom="column">
                  <wp:posOffset>73660</wp:posOffset>
                </wp:positionH>
                <wp:positionV relativeFrom="paragraph">
                  <wp:posOffset>847725</wp:posOffset>
                </wp:positionV>
                <wp:extent cx="6208395" cy="4535170"/>
                <wp:effectExtent l="133350" t="114300" r="135255" b="0"/>
                <wp:wrapTopAndBottom/>
                <wp:docPr id="32" name="Group 32"/>
                <wp:cNvGraphicFramePr/>
                <a:graphic xmlns:a="http://schemas.openxmlformats.org/drawingml/2006/main">
                  <a:graphicData uri="http://schemas.microsoft.com/office/word/2010/wordprocessingGroup">
                    <wpg:wgp>
                      <wpg:cNvGrpSpPr/>
                      <wpg:grpSpPr>
                        <a:xfrm>
                          <a:off x="0" y="0"/>
                          <a:ext cx="6208395" cy="4535170"/>
                          <a:chOff x="0" y="0"/>
                          <a:chExt cx="6212205" cy="4535424"/>
                        </a:xfrm>
                      </wpg:grpSpPr>
                      <pic:pic xmlns:pic="http://schemas.openxmlformats.org/drawingml/2006/picture">
                        <pic:nvPicPr>
                          <pic:cNvPr id="27" name="Picture 27"/>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10605" cy="4352544"/>
                          </a:xfrm>
                          <a:prstGeom prst="rect">
                            <a:avLst/>
                          </a:prstGeom>
                          <a:noFill/>
                          <a:effectLst>
                            <a:outerShdw blurRad="63500" sx="102000" sy="102000" algn="ctr" rotWithShape="0">
                              <a:prstClr val="black">
                                <a:alpha val="40000"/>
                              </a:prstClr>
                            </a:outerShdw>
                          </a:effectLst>
                        </pic:spPr>
                      </pic:pic>
                      <wps:wsp>
                        <wps:cNvPr id="28" name="Text Box 28"/>
                        <wps:cNvSpPr txBox="1"/>
                        <wps:spPr>
                          <a:xfrm>
                            <a:off x="0" y="4374490"/>
                            <a:ext cx="6212205" cy="160934"/>
                          </a:xfrm>
                          <a:prstGeom prst="rect">
                            <a:avLst/>
                          </a:prstGeom>
                          <a:solidFill>
                            <a:prstClr val="white"/>
                          </a:solidFill>
                          <a:ln>
                            <a:noFill/>
                          </a:ln>
                          <a:effectLst/>
                        </wps:spPr>
                        <wps:txbx>
                          <w:txbxContent>
                            <w:p w:rsidR="00340195" w:rsidRPr="003F7AE3" w:rsidRDefault="00340195" w:rsidP="002A5DE2">
                              <w:pPr>
                                <w:pStyle w:val="Caption"/>
                                <w:rPr>
                                  <w:noProof/>
                                </w:rPr>
                              </w:pPr>
                              <w:bookmarkStart w:id="179" w:name="_Ref321761966"/>
                              <w:r>
                                <w:t xml:space="preserve">Figure </w:t>
                              </w:r>
                              <w:r>
                                <w:fldChar w:fldCharType="begin"/>
                              </w:r>
                              <w:r>
                                <w:instrText xml:space="preserve"> SEQ Figure \* ARABIC </w:instrText>
                              </w:r>
                              <w:r>
                                <w:fldChar w:fldCharType="separate"/>
                              </w:r>
                              <w:r>
                                <w:rPr>
                                  <w:noProof/>
                                </w:rPr>
                                <w:t>11</w:t>
                              </w:r>
                              <w:r>
                                <w:rPr>
                                  <w:noProof/>
                                </w:rPr>
                                <w:fldChar w:fldCharType="end"/>
                              </w:r>
                              <w:bookmarkEnd w:id="179"/>
                              <w:r>
                                <w:t>: The Edit Layer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 o:spid="_x0000_s1064" style="position:absolute;margin-left:5.8pt;margin-top:66.75pt;width:488.85pt;height:357.1pt;z-index:251724800;mso-wrap-distance-top:14.4pt;mso-wrap-distance-bottom:14.4pt;mso-width-relative:margin;mso-height-relative:margin" coordsize="62122,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">
                <v:shape id="Picture 27" o:spid="_x0000_s1065" type="#_x0000_t75" style="position:absolute;width:62106;height:4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ipU/DAAAA2wAAAA8AAABkcnMvZG93bnJldi54bWxEj9FqAjEURN8L/kO4gi9FsxVsZTWKFC36&#10;VFz9gEty3V3d3MRN1O3fm0Khj8PMnGHmy8424k5tqB0reBtlIIi1MzWXCo6HzXAKIkRkg41jUvBD&#10;AZaL3sscc+MevKd7EUuRIBxyVFDF6HMpg67IYhg5T5y8k2stxiTbUpoWHwluGznOsndpsea0UKGn&#10;z4r0pbhZBTbW+upfSz3ZnbDz3/v1+ctdlBr0u9UMRKQu/of/2lujYPwBv1/SD5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KlT8MAAADbAAAADwAAAAAAAAAAAAAAAACf&#10;AgAAZHJzL2Rvd25yZXYueG1sUEsFBgAAAAAEAAQA9wAAAI8DAAAAAA==&#10;">
                  <v:imagedata r:id="rId78" o:title=""/>
                  <v:shadow on="t" type="perspective" color="black" opacity="26214f" offset="0,0" matrix="66847f,,,66847f"/>
                  <v:path arrowok="t"/>
                </v:shape>
                <v:shape id="Text Box 28" o:spid="_x0000_s1066" type="#_x0000_t202" style="position:absolute;top:43744;width:62122;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340195" w:rsidRPr="003F7AE3" w:rsidRDefault="00340195" w:rsidP="002A5DE2">
                        <w:pPr>
                          <w:pStyle w:val="Caption"/>
                          <w:rPr>
                            <w:noProof/>
                          </w:rPr>
                        </w:pPr>
                        <w:bookmarkStart w:id="180" w:name="_Ref321761966"/>
                        <w:r>
                          <w:t xml:space="preserve">Figure </w:t>
                        </w:r>
                        <w:r>
                          <w:fldChar w:fldCharType="begin"/>
                        </w:r>
                        <w:r>
                          <w:instrText xml:space="preserve"> SEQ Figure \* ARABIC </w:instrText>
                        </w:r>
                        <w:r>
                          <w:fldChar w:fldCharType="separate"/>
                        </w:r>
                        <w:r>
                          <w:rPr>
                            <w:noProof/>
                          </w:rPr>
                          <w:t>11</w:t>
                        </w:r>
                        <w:r>
                          <w:rPr>
                            <w:noProof/>
                          </w:rPr>
                          <w:fldChar w:fldCharType="end"/>
                        </w:r>
                        <w:bookmarkEnd w:id="180"/>
                        <w:r>
                          <w:t>: The Edit Layer page</w:t>
                        </w:r>
                      </w:p>
                    </w:txbxContent>
                  </v:textbox>
                </v:shape>
                <w10:wrap type="topAndBottom"/>
              </v:group>
            </w:pict>
          </mc:Fallback>
        </mc:AlternateContent>
      </w:r>
      <w:r w:rsidR="007468B7" w:rsidRPr="007468B7">
        <w:t xml:space="preserve">After clicking </w:t>
      </w:r>
      <w:r w:rsidR="007468B7" w:rsidRPr="007075EF">
        <w:rPr>
          <w:b/>
        </w:rPr>
        <w:t>Publish</w:t>
      </w:r>
      <w:r w:rsidR="007468B7" w:rsidRPr="007468B7">
        <w:t xml:space="preserve">, the </w:t>
      </w:r>
      <w:r w:rsidR="007468B7" w:rsidRPr="007075EF">
        <w:rPr>
          <w:b/>
        </w:rPr>
        <w:t>Edit Layer</w:t>
      </w:r>
      <w:r w:rsidR="007468B7" w:rsidRPr="007468B7">
        <w:t xml:space="preserve"> page for the corresponding layer automatically appears (</w:t>
      </w:r>
      <w:r>
        <w:fldChar w:fldCharType="begin"/>
      </w:r>
      <w:r>
        <w:instrText xml:space="preserve"> REF _Ref321761966 \h </w:instrText>
      </w:r>
      <w:r>
        <w:fldChar w:fldCharType="separate"/>
      </w:r>
      <w:r w:rsidR="006C0140">
        <w:t xml:space="preserve">Figure </w:t>
      </w:r>
      <w:r w:rsidR="006C0140">
        <w:rPr>
          <w:noProof/>
        </w:rPr>
        <w:t>12</w:t>
      </w:r>
      <w:r>
        <w:fldChar w:fldCharType="end"/>
      </w:r>
      <w:r w:rsidR="007468B7" w:rsidRPr="007468B7">
        <w:t>).</w:t>
      </w:r>
      <w:r w:rsidR="003640C1">
        <w:t xml:space="preserve"> </w:t>
      </w:r>
      <w:r w:rsidR="007468B7" w:rsidRPr="007468B7">
        <w:t xml:space="preserve">The </w:t>
      </w:r>
      <w:r w:rsidR="007468B7" w:rsidRPr="007075EF">
        <w:rPr>
          <w:b/>
        </w:rPr>
        <w:t>Edit Layer</w:t>
      </w:r>
      <w:r w:rsidR="007468B7" w:rsidRPr="007468B7">
        <w:t xml:space="preserve"> page contains two tabs, </w:t>
      </w:r>
      <w:r w:rsidR="007468B7" w:rsidRPr="007075EF">
        <w:rPr>
          <w:b/>
        </w:rPr>
        <w:t>Data</w:t>
      </w:r>
      <w:r w:rsidR="007468B7" w:rsidRPr="007468B7">
        <w:t xml:space="preserve"> and </w:t>
      </w:r>
      <w:r w:rsidR="007468B7" w:rsidRPr="007075EF">
        <w:rPr>
          <w:b/>
        </w:rPr>
        <w:t>Publishing</w:t>
      </w:r>
      <w:r w:rsidR="007468B7" w:rsidRPr="007468B7">
        <w:t xml:space="preserve">. </w:t>
      </w:r>
    </w:p>
    <w:p w:rsidR="007075EF" w:rsidRPr="007468B7" w:rsidRDefault="007075EF" w:rsidP="002A5DE2"/>
    <w:p w:rsidR="006A0679" w:rsidRPr="006A0679" w:rsidRDefault="006A0679" w:rsidP="006A0679">
      <w:pPr>
        <w:pStyle w:val="ListParagraph"/>
        <w:keepNext/>
        <w:keepLines/>
        <w:numPr>
          <w:ilvl w:val="0"/>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81" w:name="_Toc321763245"/>
      <w:bookmarkStart w:id="182" w:name="_Toc321763481"/>
      <w:bookmarkStart w:id="183" w:name="_Toc321764135"/>
      <w:bookmarkStart w:id="184" w:name="_Toc321765007"/>
      <w:bookmarkStart w:id="185" w:name="_Toc364417904"/>
      <w:bookmarkStart w:id="186" w:name="_Toc364427456"/>
      <w:bookmarkStart w:id="187" w:name="_Toc364427529"/>
      <w:bookmarkStart w:id="188" w:name="_Toc321148923"/>
      <w:bookmarkStart w:id="189" w:name="_Toc364428353"/>
      <w:bookmarkEnd w:id="181"/>
      <w:bookmarkEnd w:id="182"/>
      <w:bookmarkEnd w:id="183"/>
      <w:bookmarkEnd w:id="184"/>
      <w:bookmarkEnd w:id="185"/>
      <w:bookmarkEnd w:id="186"/>
      <w:bookmarkEnd w:id="187"/>
      <w:bookmarkEnd w:id="189"/>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90" w:name="_Toc321763246"/>
      <w:bookmarkStart w:id="191" w:name="_Toc321763482"/>
      <w:bookmarkStart w:id="192" w:name="_Toc321764136"/>
      <w:bookmarkStart w:id="193" w:name="_Toc321765008"/>
      <w:bookmarkStart w:id="194" w:name="_Toc364417905"/>
      <w:bookmarkStart w:id="195" w:name="_Toc364427457"/>
      <w:bookmarkStart w:id="196" w:name="_Toc364427530"/>
      <w:bookmarkStart w:id="197" w:name="_Toc364428354"/>
      <w:bookmarkEnd w:id="190"/>
      <w:bookmarkEnd w:id="191"/>
      <w:bookmarkEnd w:id="192"/>
      <w:bookmarkEnd w:id="193"/>
      <w:bookmarkEnd w:id="194"/>
      <w:bookmarkEnd w:id="195"/>
      <w:bookmarkEnd w:id="196"/>
      <w:bookmarkEnd w:id="197"/>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98" w:name="_Toc321763247"/>
      <w:bookmarkStart w:id="199" w:name="_Toc321763483"/>
      <w:bookmarkStart w:id="200" w:name="_Toc321764137"/>
      <w:bookmarkStart w:id="201" w:name="_Toc321765009"/>
      <w:bookmarkStart w:id="202" w:name="_Toc364417906"/>
      <w:bookmarkStart w:id="203" w:name="_Toc364427458"/>
      <w:bookmarkStart w:id="204" w:name="_Toc364427531"/>
      <w:bookmarkStart w:id="205" w:name="_Toc364428355"/>
      <w:bookmarkEnd w:id="198"/>
      <w:bookmarkEnd w:id="199"/>
      <w:bookmarkEnd w:id="200"/>
      <w:bookmarkEnd w:id="201"/>
      <w:bookmarkEnd w:id="202"/>
      <w:bookmarkEnd w:id="203"/>
      <w:bookmarkEnd w:id="204"/>
      <w:bookmarkEnd w:id="205"/>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206" w:name="_Toc321763248"/>
      <w:bookmarkStart w:id="207" w:name="_Toc321763484"/>
      <w:bookmarkStart w:id="208" w:name="_Toc321764138"/>
      <w:bookmarkStart w:id="209" w:name="_Toc321765010"/>
      <w:bookmarkStart w:id="210" w:name="_Toc364417907"/>
      <w:bookmarkStart w:id="211" w:name="_Toc364427459"/>
      <w:bookmarkStart w:id="212" w:name="_Toc364427532"/>
      <w:bookmarkStart w:id="213" w:name="_Toc364428356"/>
      <w:bookmarkEnd w:id="206"/>
      <w:bookmarkEnd w:id="207"/>
      <w:bookmarkEnd w:id="208"/>
      <w:bookmarkEnd w:id="209"/>
      <w:bookmarkEnd w:id="210"/>
      <w:bookmarkEnd w:id="211"/>
      <w:bookmarkEnd w:id="212"/>
      <w:bookmarkEnd w:id="213"/>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214" w:name="_Toc321763249"/>
      <w:bookmarkStart w:id="215" w:name="_Toc321763485"/>
      <w:bookmarkStart w:id="216" w:name="_Toc321764139"/>
      <w:bookmarkStart w:id="217" w:name="_Toc321765011"/>
      <w:bookmarkStart w:id="218" w:name="_Toc364417908"/>
      <w:bookmarkStart w:id="219" w:name="_Toc364427460"/>
      <w:bookmarkStart w:id="220" w:name="_Toc364427533"/>
      <w:bookmarkStart w:id="221" w:name="_Toc364428357"/>
      <w:bookmarkEnd w:id="214"/>
      <w:bookmarkEnd w:id="215"/>
      <w:bookmarkEnd w:id="216"/>
      <w:bookmarkEnd w:id="217"/>
      <w:bookmarkEnd w:id="218"/>
      <w:bookmarkEnd w:id="219"/>
      <w:bookmarkEnd w:id="220"/>
      <w:bookmarkEnd w:id="221"/>
    </w:p>
    <w:p w:rsidR="007075EF" w:rsidRPr="006A0679" w:rsidRDefault="007075EF" w:rsidP="0087247F">
      <w:pPr>
        <w:pStyle w:val="Heading3"/>
        <w:numPr>
          <w:ilvl w:val="2"/>
          <w:numId w:val="40"/>
        </w:numPr>
      </w:pPr>
      <w:bookmarkStart w:id="222" w:name="_Toc364428358"/>
      <w:r w:rsidRPr="00640EB5">
        <w:t xml:space="preserve">The Data </w:t>
      </w:r>
      <w:r w:rsidRPr="006A0679">
        <w:t>tab of the Edit Layer page</w:t>
      </w:r>
      <w:bookmarkEnd w:id="188"/>
      <w:bookmarkEnd w:id="222"/>
    </w:p>
    <w:p w:rsidR="007468B7" w:rsidRDefault="007468B7" w:rsidP="00640EB5">
      <w:r w:rsidRPr="007468B7">
        <w:t xml:space="preserve">The </w:t>
      </w:r>
      <w:r w:rsidRPr="007075EF">
        <w:rPr>
          <w:b/>
        </w:rPr>
        <w:t>Data</w:t>
      </w:r>
      <w:r w:rsidRPr="007468B7">
        <w:t xml:space="preserve"> tab contains fields within which you may specify the title, abstract, bounding box, spatial reference system, keywords, and metadata links for each layer in your web service. This information will be present within the </w:t>
      </w:r>
      <w:r w:rsidRPr="007075EF">
        <w:rPr>
          <w:b/>
        </w:rPr>
        <w:t>Capabilities document</w:t>
      </w:r>
      <w:r w:rsidRPr="007468B7">
        <w:t xml:space="preserve"> produced by your web service in response to a </w:t>
      </w:r>
      <w:r w:rsidRPr="007075EF">
        <w:rPr>
          <w:b/>
        </w:rPr>
        <w:t>GetCapabilities</w:t>
      </w:r>
      <w:r w:rsidRPr="007468B7">
        <w:t xml:space="preserve"> request, so it is very important to enter this information carefully for each layer in your web service.</w:t>
      </w:r>
    </w:p>
    <w:p w:rsidR="007075EF" w:rsidRPr="007468B7" w:rsidRDefault="007075EF">
      <w:r>
        <w:t xml:space="preserve">If you wish to deploy your service in compliance with OneGeology standards, the information you enter for your layers will need to meet very specific requirements. See </w:t>
      </w:r>
      <w:hyperlink w:anchor="_Layer_Naming_and" w:history="1">
        <w:r w:rsidRPr="003D4D3A">
          <w:rPr>
            <w:rStyle w:val="Hyperlink"/>
          </w:rPr>
          <w:t>Appendix C.3</w:t>
        </w:r>
      </w:hyperlink>
      <w:r>
        <w:t xml:space="preserve"> for details.</w:t>
      </w:r>
    </w:p>
    <w:p w:rsidR="007468B7" w:rsidRPr="007468B7" w:rsidRDefault="007468B7">
      <w:r w:rsidRPr="007468B7">
        <w:t>It is recommended to enter the bounding boxes for your service manually, as doing so permits you to provide a more useful bounding box for your web service.</w:t>
      </w:r>
    </w:p>
    <w:p w:rsidR="007468B7" w:rsidRPr="007468B7" w:rsidRDefault="007468B7">
      <w:r w:rsidRPr="007468B7">
        <w:lastRenderedPageBreak/>
        <w:t>**Note: GeoServer occasionally enters a loop of web errors.</w:t>
      </w:r>
      <w:r w:rsidR="003640C1">
        <w:t xml:space="preserve"> </w:t>
      </w:r>
      <w:r w:rsidRPr="007468B7">
        <w:t>To fix this, we recommend restarting the service on Apache-Tomcat.</w:t>
      </w:r>
      <w:r w:rsidR="003640C1">
        <w:t xml:space="preserve"> </w:t>
      </w:r>
      <w:r w:rsidRPr="007468B7">
        <w:t xml:space="preserve">It also helps to use Mozilla Firefox or Google Chrome for debugging (rather than Internet Explorer). </w:t>
      </w:r>
    </w:p>
    <w:p w:rsidR="007468B7" w:rsidRPr="007D5F8C" w:rsidRDefault="008F4D5A" w:rsidP="0087247F">
      <w:pPr>
        <w:pStyle w:val="Heading3"/>
        <w:numPr>
          <w:ilvl w:val="2"/>
          <w:numId w:val="40"/>
        </w:numPr>
      </w:pPr>
      <w:bookmarkStart w:id="223" w:name="_Toc321148924"/>
      <w:bookmarkStart w:id="224" w:name="_Toc364428359"/>
      <w:r w:rsidRPr="007D5F8C">
        <w:t>The Publishing tab of the Edit Layer page</w:t>
      </w:r>
      <w:bookmarkEnd w:id="223"/>
      <w:bookmarkEnd w:id="224"/>
    </w:p>
    <w:p w:rsidR="007468B7" w:rsidRPr="007468B7" w:rsidRDefault="007468B7" w:rsidP="00640EB5">
      <w:r w:rsidRPr="007468B7">
        <w:t xml:space="preserve">After populating the fields in the </w:t>
      </w:r>
      <w:r w:rsidRPr="00E16422">
        <w:rPr>
          <w:b/>
        </w:rPr>
        <w:t>Data</w:t>
      </w:r>
      <w:r w:rsidRPr="007468B7">
        <w:t xml:space="preserve"> tab, click the </w:t>
      </w:r>
      <w:r w:rsidRPr="00E16422">
        <w:rPr>
          <w:b/>
        </w:rPr>
        <w:t>Publishing</w:t>
      </w:r>
      <w:r w:rsidR="00D54E01">
        <w:t xml:space="preserve"> tab</w:t>
      </w:r>
      <w:r w:rsidRPr="007468B7">
        <w:t>.</w:t>
      </w:r>
    </w:p>
    <w:p w:rsidR="007468B7" w:rsidRPr="007468B7" w:rsidRDefault="007468B7">
      <w:r w:rsidRPr="007468B7">
        <w:t xml:space="preserve">The </w:t>
      </w:r>
      <w:r w:rsidRPr="00E16422">
        <w:rPr>
          <w:b/>
        </w:rPr>
        <w:t>Publishing</w:t>
      </w:r>
      <w:r w:rsidRPr="007468B7">
        <w:t xml:space="preserve"> tab contains </w:t>
      </w:r>
      <w:r w:rsidRPr="00E16422">
        <w:rPr>
          <w:b/>
        </w:rPr>
        <w:t>Layer Style</w:t>
      </w:r>
      <w:r w:rsidRPr="007468B7">
        <w:t xml:space="preserve"> settings for the correspond</w:t>
      </w:r>
      <w:r w:rsidR="00E16422">
        <w:t xml:space="preserve">ing layer of your web service. </w:t>
      </w:r>
      <w:r w:rsidRPr="00E16422">
        <w:rPr>
          <w:b/>
        </w:rPr>
        <w:t>Layer Style</w:t>
      </w:r>
      <w:r w:rsidRPr="007468B7">
        <w:t xml:space="preserve"> settings are dependent on the geometry of the layer (point, line, polygon).</w:t>
      </w:r>
      <w:r w:rsidR="00E16422">
        <w:t xml:space="preserve"> See Section 5, </w:t>
      </w:r>
      <w:hyperlink w:anchor="_Styling" w:history="1">
        <w:r w:rsidR="00E16422" w:rsidRPr="00E16422">
          <w:rPr>
            <w:rStyle w:val="Hyperlink"/>
          </w:rPr>
          <w:t>Styling</w:t>
        </w:r>
      </w:hyperlink>
      <w:r w:rsidR="00E16422">
        <w:t>, of this document for more details.</w:t>
      </w:r>
    </w:p>
    <w:p w:rsidR="007468B7" w:rsidRPr="007468B7" w:rsidRDefault="007468B7">
      <w:r w:rsidRPr="007468B7">
        <w:t xml:space="preserve">Generally, it is faster and more precise to import </w:t>
      </w:r>
      <w:r w:rsidRPr="00E16422">
        <w:rPr>
          <w:b/>
        </w:rPr>
        <w:t>Layer Style</w:t>
      </w:r>
      <w:r w:rsidRPr="007468B7">
        <w:t xml:space="preserve"> settings from an existing style than it is to manually specify values for each field in the </w:t>
      </w:r>
      <w:r w:rsidRPr="00E16422">
        <w:rPr>
          <w:b/>
        </w:rPr>
        <w:t>Publishing</w:t>
      </w:r>
      <w:r w:rsidRPr="007468B7">
        <w:t xml:space="preserve"> tab.</w:t>
      </w:r>
      <w:r w:rsidR="003640C1">
        <w:t xml:space="preserve"> </w:t>
      </w:r>
      <w:r w:rsidRPr="007468B7">
        <w:t xml:space="preserve">To import </w:t>
      </w:r>
      <w:r w:rsidRPr="00E16422">
        <w:rPr>
          <w:b/>
        </w:rPr>
        <w:t>Layer Style</w:t>
      </w:r>
      <w:r w:rsidRPr="007468B7">
        <w:t xml:space="preserve"> settings from an existing style, select the desired style from the </w:t>
      </w:r>
      <w:r w:rsidRPr="007D5F8C">
        <w:rPr>
          <w:b/>
        </w:rPr>
        <w:t>Available Styles</w:t>
      </w:r>
      <w:r w:rsidRPr="007468B7">
        <w:t xml:space="preserve"> list. </w:t>
      </w:r>
    </w:p>
    <w:p w:rsidR="007468B7" w:rsidRPr="007468B7" w:rsidRDefault="007468B7">
      <w:r w:rsidRPr="007468B7">
        <w:t xml:space="preserve">To populate the </w:t>
      </w:r>
      <w:r w:rsidRPr="007D5F8C">
        <w:rPr>
          <w:b/>
        </w:rPr>
        <w:t>Available Styles</w:t>
      </w:r>
      <w:r w:rsidRPr="007468B7">
        <w:t xml:space="preserve"> list, you might need to import </w:t>
      </w:r>
      <w:r w:rsidR="007D5F8C">
        <w:t xml:space="preserve">layer styles from an SLD file. </w:t>
      </w:r>
      <w:r w:rsidRPr="007468B7">
        <w:t>For further instructions, see</w:t>
      </w:r>
      <w:r w:rsidR="007D5F8C">
        <w:t xml:space="preserve"> </w:t>
      </w:r>
      <w:hyperlink w:anchor="_Importing_Layer_Styles" w:history="1">
        <w:r w:rsidR="007D5F8C" w:rsidRPr="007D5F8C">
          <w:rPr>
            <w:rStyle w:val="Hyperlink"/>
          </w:rPr>
          <w:t>Appendix A.5.3, Importing Layer Styles from an SLD File</w:t>
        </w:r>
      </w:hyperlink>
      <w:r w:rsidRPr="007468B7">
        <w:t>.</w:t>
      </w:r>
      <w:r w:rsidR="003640C1">
        <w:t xml:space="preserve"> </w:t>
      </w:r>
    </w:p>
    <w:p w:rsidR="007468B7" w:rsidRPr="007468B7" w:rsidRDefault="007468B7">
      <w:r w:rsidRPr="007468B7">
        <w:t xml:space="preserve">When you have populated the fields in the </w:t>
      </w:r>
      <w:r w:rsidRPr="007D5F8C">
        <w:rPr>
          <w:b/>
        </w:rPr>
        <w:t>Publishing</w:t>
      </w:r>
      <w:r w:rsidRPr="007468B7">
        <w:t xml:space="preserve"> tab, click </w:t>
      </w:r>
      <w:r w:rsidRPr="007D5F8C">
        <w:rPr>
          <w:b/>
        </w:rPr>
        <w:t>Save</w:t>
      </w:r>
      <w:r w:rsidRPr="007468B7">
        <w:t>.</w:t>
      </w:r>
    </w:p>
    <w:p w:rsidR="007D5F8C" w:rsidRPr="00113A50" w:rsidRDefault="007468B7" w:rsidP="0087247F">
      <w:pPr>
        <w:pStyle w:val="Heading2"/>
        <w:numPr>
          <w:ilvl w:val="1"/>
          <w:numId w:val="40"/>
        </w:numPr>
      </w:pPr>
      <w:bookmarkStart w:id="225" w:name="_Importing_Layer_Styles"/>
      <w:bookmarkEnd w:id="225"/>
      <w:r w:rsidRPr="00113A50">
        <w:rPr>
          <w:sz w:val="20"/>
        </w:rPr>
        <w:t xml:space="preserve"> </w:t>
      </w:r>
      <w:bookmarkStart w:id="226" w:name="_Toc321148925"/>
      <w:bookmarkStart w:id="227" w:name="_Toc364428360"/>
      <w:r w:rsidR="007D5F8C" w:rsidRPr="00113A50">
        <w:t>Importing Layer Styles from an SLD File</w:t>
      </w:r>
      <w:bookmarkEnd w:id="226"/>
      <w:bookmarkEnd w:id="227"/>
    </w:p>
    <w:p w:rsidR="007D5F8C" w:rsidRPr="007468B7" w:rsidRDefault="007D5F8C" w:rsidP="00640EB5">
      <w:r w:rsidRPr="007468B7">
        <w:t xml:space="preserve">On the left side of the GeoServer </w:t>
      </w:r>
      <w:r w:rsidRPr="00643688">
        <w:rPr>
          <w:b/>
        </w:rPr>
        <w:t>Web Administration Interface</w:t>
      </w:r>
      <w:r w:rsidRPr="007468B7">
        <w:t xml:space="preserve">, under </w:t>
      </w:r>
      <w:r w:rsidRPr="00643688">
        <w:rPr>
          <w:b/>
        </w:rPr>
        <w:t>Data</w:t>
      </w:r>
      <w:r w:rsidRPr="007468B7">
        <w:t xml:space="preserve">, click </w:t>
      </w:r>
      <w:r w:rsidRPr="00643688">
        <w:rPr>
          <w:b/>
        </w:rPr>
        <w:t>Styles</w:t>
      </w:r>
      <w:r w:rsidRPr="007468B7">
        <w:t xml:space="preserve">. This will open the </w:t>
      </w:r>
      <w:r w:rsidRPr="00643688">
        <w:rPr>
          <w:b/>
        </w:rPr>
        <w:t>Styles</w:t>
      </w:r>
      <w:r w:rsidR="00643688">
        <w:t xml:space="preserve"> page</w:t>
      </w:r>
      <w:r w:rsidRPr="007468B7">
        <w:t>.</w:t>
      </w:r>
    </w:p>
    <w:p w:rsidR="007D5F8C" w:rsidRPr="007468B7" w:rsidRDefault="00643688">
      <w:r>
        <w:t xml:space="preserve">If the Style you want is not listed on the </w:t>
      </w:r>
      <w:r w:rsidR="007D5F8C" w:rsidRPr="00643688">
        <w:rPr>
          <w:b/>
        </w:rPr>
        <w:t>Styles</w:t>
      </w:r>
      <w:r w:rsidR="007D5F8C" w:rsidRPr="007468B7">
        <w:t xml:space="preserve"> page,</w:t>
      </w:r>
      <w:r>
        <w:t xml:space="preserve"> you will need to add it to the list by</w:t>
      </w:r>
      <w:r w:rsidR="007D5F8C" w:rsidRPr="007468B7">
        <w:t xml:space="preserve"> click</w:t>
      </w:r>
      <w:r>
        <w:t>ing</w:t>
      </w:r>
      <w:r w:rsidR="007D5F8C" w:rsidRPr="007468B7">
        <w:t xml:space="preserve"> </w:t>
      </w:r>
      <w:r w:rsidR="007D5F8C" w:rsidRPr="00643688">
        <w:rPr>
          <w:b/>
        </w:rPr>
        <w:t>Add a New Style</w:t>
      </w:r>
      <w:r w:rsidR="007D5F8C" w:rsidRPr="007468B7">
        <w:t xml:space="preserve">. This brings you to the </w:t>
      </w:r>
      <w:r w:rsidR="007D5F8C" w:rsidRPr="00643688">
        <w:rPr>
          <w:b/>
        </w:rPr>
        <w:t>Style Editor</w:t>
      </w:r>
      <w:r w:rsidR="007D5F8C" w:rsidRPr="007468B7">
        <w:t xml:space="preserve"> page.</w:t>
      </w:r>
    </w:p>
    <w:p w:rsidR="007D5F8C" w:rsidRPr="007468B7" w:rsidRDefault="007D5F8C">
      <w:r w:rsidRPr="007468B7">
        <w:t xml:space="preserve">On the Style Editor page, </w:t>
      </w:r>
      <w:r w:rsidR="00643688">
        <w:t>you have</w:t>
      </w:r>
      <w:r w:rsidRPr="007468B7">
        <w:t xml:space="preserve"> the choice to copy/paste an SLD or upload a .sld </w:t>
      </w:r>
      <w:hyperlink w:anchor="XML" w:history="1">
        <w:r w:rsidRPr="00643688">
          <w:rPr>
            <w:rStyle w:val="Hyperlink"/>
          </w:rPr>
          <w:t>XML</w:t>
        </w:r>
      </w:hyperlink>
      <w:r w:rsidRPr="007468B7">
        <w:t xml:space="preserve"> </w:t>
      </w:r>
      <w:r w:rsidR="00643688">
        <w:t>document</w:t>
      </w:r>
      <w:r w:rsidRPr="007468B7">
        <w:t>.</w:t>
      </w:r>
      <w:r w:rsidR="003640C1">
        <w:t xml:space="preserve"> </w:t>
      </w:r>
      <w:r w:rsidRPr="007468B7">
        <w:t xml:space="preserve">The </w:t>
      </w:r>
      <w:r w:rsidRPr="00643688">
        <w:rPr>
          <w:b/>
        </w:rPr>
        <w:t>Validate</w:t>
      </w:r>
      <w:r w:rsidRPr="007468B7">
        <w:t xml:space="preserve"> button may be used to validate the SLD file </w:t>
      </w:r>
      <w:r w:rsidR="00643688">
        <w:t xml:space="preserve">against a </w:t>
      </w:r>
      <w:hyperlink w:anchor="Schema" w:history="1">
        <w:r w:rsidR="00643688" w:rsidRPr="00643688">
          <w:rPr>
            <w:rStyle w:val="Hyperlink"/>
          </w:rPr>
          <w:t>schema</w:t>
        </w:r>
      </w:hyperlink>
      <w:r w:rsidR="00643688">
        <w:t xml:space="preserve"> </w:t>
      </w:r>
      <w:r w:rsidRPr="007468B7">
        <w:t>before using it.</w:t>
      </w:r>
      <w:r w:rsidR="003640C1">
        <w:t xml:space="preserve"> </w:t>
      </w:r>
      <w:r w:rsidRPr="007468B7">
        <w:t xml:space="preserve">Click </w:t>
      </w:r>
      <w:r w:rsidRPr="00643688">
        <w:rPr>
          <w:b/>
        </w:rPr>
        <w:t>Submit</w:t>
      </w:r>
      <w:r w:rsidRPr="007468B7">
        <w:t xml:space="preserve"> to add the SLD</w:t>
      </w:r>
      <w:r w:rsidR="00643688">
        <w:t xml:space="preserve"> to the list on the </w:t>
      </w:r>
      <w:r w:rsidR="00643688">
        <w:rPr>
          <w:b/>
        </w:rPr>
        <w:t>Styles</w:t>
      </w:r>
      <w:r w:rsidR="00643688">
        <w:t xml:space="preserve"> page</w:t>
      </w:r>
      <w:r w:rsidRPr="007468B7">
        <w:t>.</w:t>
      </w:r>
    </w:p>
    <w:p w:rsidR="007468B7" w:rsidRPr="000E3293" w:rsidRDefault="007468B7" w:rsidP="0087247F">
      <w:pPr>
        <w:pStyle w:val="Heading2"/>
        <w:numPr>
          <w:ilvl w:val="1"/>
          <w:numId w:val="40"/>
        </w:numPr>
      </w:pPr>
      <w:bookmarkStart w:id="228" w:name="_Toc321148926"/>
      <w:bookmarkStart w:id="229" w:name="_Toc364428361"/>
      <w:r w:rsidRPr="000E3293">
        <w:t>Finishing Up</w:t>
      </w:r>
      <w:bookmarkEnd w:id="228"/>
      <w:bookmarkEnd w:id="229"/>
    </w:p>
    <w:p w:rsidR="007468B7" w:rsidRDefault="007468B7" w:rsidP="002A5DE2">
      <w:r w:rsidRPr="007468B7">
        <w:t xml:space="preserve">Repeat </w:t>
      </w:r>
      <w:hyperlink w:anchor="_Adding_Layers_to" w:history="1">
        <w:r w:rsidR="00283E2D" w:rsidRPr="00283E2D">
          <w:rPr>
            <w:rStyle w:val="Hyperlink"/>
          </w:rPr>
          <w:t>Appendix A.5</w:t>
        </w:r>
      </w:hyperlink>
      <w:r w:rsidR="003640C1">
        <w:t xml:space="preserve"> </w:t>
      </w:r>
      <w:r w:rsidR="00283E2D">
        <w:t xml:space="preserve">until all data you wish </w:t>
      </w:r>
      <w:r w:rsidRPr="007468B7">
        <w:t xml:space="preserve">to </w:t>
      </w:r>
      <w:r w:rsidR="00283E2D">
        <w:t xml:space="preserve">publish has been added to the desired workspace. </w:t>
      </w:r>
      <w:r w:rsidR="0023094F">
        <w:t xml:space="preserve">When finished, </w:t>
      </w:r>
      <w:r w:rsidR="00D54E01">
        <w:t>return</w:t>
      </w:r>
      <w:r w:rsidR="0023094F">
        <w:t xml:space="preserve"> to Section 7, </w:t>
      </w:r>
      <w:hyperlink w:anchor="_Testing_Your_Web" w:history="1">
        <w:r w:rsidR="0023094F" w:rsidRPr="0023094F">
          <w:rPr>
            <w:rStyle w:val="Hyperlink"/>
          </w:rPr>
          <w:t>Testing Your Web Service</w:t>
        </w:r>
      </w:hyperlink>
      <w:r w:rsidR="0023094F">
        <w:t>.</w:t>
      </w:r>
    </w:p>
    <w:p w:rsidR="00283E2D" w:rsidRPr="004D69C0" w:rsidRDefault="004D69C0" w:rsidP="0087247F">
      <w:pPr>
        <w:pStyle w:val="Heading2"/>
        <w:numPr>
          <w:ilvl w:val="1"/>
          <w:numId w:val="40"/>
        </w:numPr>
      </w:pPr>
      <w:bookmarkStart w:id="230" w:name="_Toc321148927"/>
      <w:bookmarkStart w:id="231" w:name="_Toc364428362"/>
      <w:r w:rsidRPr="004D69C0">
        <w:t xml:space="preserve">GeoServer </w:t>
      </w:r>
      <w:r w:rsidR="00283E2D" w:rsidRPr="004D69C0">
        <w:t>Troubleshooting</w:t>
      </w:r>
      <w:bookmarkEnd w:id="230"/>
      <w:bookmarkEnd w:id="231"/>
    </w:p>
    <w:p w:rsidR="00283E2D" w:rsidRPr="0023094F" w:rsidRDefault="00283E2D" w:rsidP="0087247F">
      <w:pPr>
        <w:pStyle w:val="question"/>
      </w:pPr>
      <w:r w:rsidRPr="0023094F">
        <w:t>Q:</w:t>
      </w:r>
      <w:r w:rsidR="003640C1">
        <w:t xml:space="preserve"> </w:t>
      </w:r>
      <w:r w:rsidRPr="0023094F">
        <w:t>I made a change in the database on my server and now the service is not working.</w:t>
      </w:r>
    </w:p>
    <w:p w:rsidR="00283E2D" w:rsidRPr="007468B7" w:rsidRDefault="00283E2D" w:rsidP="002A5DE2">
      <w:r w:rsidRPr="007468B7">
        <w:t>A: Try clearing the cache and reloading GeoServer on the Server Status page (Figure 22).</w:t>
      </w:r>
      <w:r w:rsidR="003640C1">
        <w:t xml:space="preserve"> </w:t>
      </w:r>
      <w:r w:rsidRPr="007468B7">
        <w:t xml:space="preserve">If that doesn’t work, try hard restarting the service through Apache Tomcat. </w:t>
      </w:r>
    </w:p>
    <w:p w:rsidR="00283E2D" w:rsidRPr="0023094F" w:rsidRDefault="00283E2D" w:rsidP="0087247F">
      <w:pPr>
        <w:pStyle w:val="question"/>
      </w:pPr>
      <w:r w:rsidRPr="0023094F">
        <w:t>Q:</w:t>
      </w:r>
      <w:r w:rsidR="003640C1">
        <w:t xml:space="preserve"> </w:t>
      </w:r>
      <w:r w:rsidRPr="0023094F">
        <w:t>Can I use a replicated Feature Class to create a service on Geoserver?</w:t>
      </w:r>
    </w:p>
    <w:p w:rsidR="00283E2D" w:rsidRPr="007468B7" w:rsidRDefault="00283E2D" w:rsidP="002A5DE2">
      <w:r w:rsidRPr="007468B7">
        <w:t>A:</w:t>
      </w:r>
      <w:r w:rsidR="003640C1">
        <w:t xml:space="preserve"> </w:t>
      </w:r>
      <w:r w:rsidRPr="007468B7">
        <w:t xml:space="preserve">No. </w:t>
      </w:r>
    </w:p>
    <w:p w:rsidR="00283E2D" w:rsidRPr="0087247F" w:rsidRDefault="00283E2D" w:rsidP="0087247F">
      <w:pPr>
        <w:pStyle w:val="question"/>
        <w:rPr>
          <w:rStyle w:val="questionChar"/>
        </w:rPr>
      </w:pPr>
      <w:r w:rsidRPr="0087247F">
        <w:rPr>
          <w:rStyle w:val="questionChar"/>
        </w:rPr>
        <w:lastRenderedPageBreak/>
        <w:t>Q:</w:t>
      </w:r>
      <w:r w:rsidR="003640C1" w:rsidRPr="0087247F">
        <w:rPr>
          <w:rStyle w:val="questionChar"/>
        </w:rPr>
        <w:t xml:space="preserve"> </w:t>
      </w:r>
      <w:r w:rsidRPr="0087247F">
        <w:rPr>
          <w:rStyle w:val="questionChar"/>
        </w:rPr>
        <w:t>I set up my services under three separate workspaces.</w:t>
      </w:r>
      <w:r w:rsidR="003640C1" w:rsidRPr="0087247F">
        <w:rPr>
          <w:rStyle w:val="questionChar"/>
        </w:rPr>
        <w:t xml:space="preserve"> </w:t>
      </w:r>
      <w:r w:rsidRPr="0087247F">
        <w:rPr>
          <w:rStyle w:val="questionChar"/>
        </w:rPr>
        <w:t>When I connected to the WMS in</w:t>
      </w:r>
      <w:r w:rsidRPr="0023094F">
        <w:t xml:space="preserve"> ArcCatalog, all the layers appeared as one bundle.</w:t>
      </w:r>
      <w:r w:rsidR="003640C1">
        <w:t xml:space="preserve"> </w:t>
      </w:r>
      <w:r w:rsidRPr="0023094F">
        <w:t xml:space="preserve">Is there a way to separate them out so I can add </w:t>
      </w:r>
      <w:r w:rsidRPr="0087247F">
        <w:rPr>
          <w:rStyle w:val="questionChar"/>
        </w:rPr>
        <w:t>them individually?</w:t>
      </w:r>
    </w:p>
    <w:p w:rsidR="00283E2D" w:rsidRPr="007468B7" w:rsidRDefault="00283E2D" w:rsidP="002A5DE2">
      <w:r w:rsidRPr="007468B7">
        <w:t>A:</w:t>
      </w:r>
      <w:r w:rsidR="003640C1">
        <w:t xml:space="preserve"> </w:t>
      </w:r>
      <w:r w:rsidRPr="007468B7">
        <w:t>Yes.</w:t>
      </w:r>
    </w:p>
    <w:p w:rsidR="00283E2D" w:rsidRPr="007468B7" w:rsidRDefault="00283E2D" w:rsidP="002A5DE2">
      <w:r w:rsidRPr="007468B7">
        <w:t>Though setting up your services under different workspaces seems to imply that they can be accessed as discrete services, Geoserver defaults to providing one capabilities document containing the information for all of the services set up on your instance of GeoServer.</w:t>
      </w:r>
      <w:r w:rsidR="003640C1">
        <w:t xml:space="preserve"> </w:t>
      </w:r>
      <w:r w:rsidRPr="007468B7">
        <w:t xml:space="preserve">To access workspaces individually, you will need customize your Get request to specify the desired workspace. </w:t>
      </w:r>
    </w:p>
    <w:p w:rsidR="00283E2D" w:rsidRPr="007468B7" w:rsidRDefault="00283E2D" w:rsidP="002A5DE2">
      <w:r w:rsidRPr="007468B7">
        <w:t>For example: the Arizona Geological Survey runs three services on Geoserver (</w:t>
      </w:r>
      <w:hyperlink r:id="rId79" w:history="1">
        <w:r w:rsidRPr="005E265F">
          <w:rPr>
            <w:rStyle w:val="Hyperlink"/>
          </w:rPr>
          <w:t>http://services.azgs.az.gov/geoserver/web/</w:t>
        </w:r>
      </w:hyperlink>
      <w:r w:rsidRPr="007468B7">
        <w:t>):</w:t>
      </w:r>
    </w:p>
    <w:p w:rsidR="00283E2D" w:rsidRPr="004D69C0" w:rsidRDefault="00283E2D" w:rsidP="002A5DE2">
      <w:pPr>
        <w:pStyle w:val="ListParagraph"/>
        <w:numPr>
          <w:ilvl w:val="0"/>
          <w:numId w:val="22"/>
        </w:numPr>
      </w:pPr>
      <w:r w:rsidRPr="004D69C0">
        <w:t>GeologicUnitView</w:t>
      </w:r>
    </w:p>
    <w:p w:rsidR="00283E2D" w:rsidRPr="004D69C0" w:rsidRDefault="00283E2D" w:rsidP="002A5DE2">
      <w:pPr>
        <w:pStyle w:val="ListParagraph"/>
        <w:numPr>
          <w:ilvl w:val="0"/>
          <w:numId w:val="22"/>
        </w:numPr>
      </w:pPr>
      <w:r w:rsidRPr="004D69C0">
        <w:t>FaultView</w:t>
      </w:r>
    </w:p>
    <w:p w:rsidR="00283E2D" w:rsidRPr="004D69C0" w:rsidRDefault="00283E2D" w:rsidP="002A5DE2">
      <w:pPr>
        <w:pStyle w:val="ListParagraph"/>
        <w:numPr>
          <w:ilvl w:val="0"/>
          <w:numId w:val="22"/>
        </w:numPr>
      </w:pPr>
      <w:r w:rsidRPr="004D69C0">
        <w:t>ContactView</w:t>
      </w:r>
    </w:p>
    <w:p w:rsidR="00283E2D" w:rsidRPr="007468B7" w:rsidRDefault="00283E2D" w:rsidP="002A5DE2">
      <w:r w:rsidRPr="007468B7">
        <w:t>To perform a GetCapabilities request for GeologicUnitView, your GetCapabilities request will appear as follows:</w:t>
      </w:r>
    </w:p>
    <w:p w:rsidR="00283E2D" w:rsidRPr="007468B7" w:rsidRDefault="0002724B" w:rsidP="0087247F">
      <w:pPr>
        <w:ind w:left="720"/>
      </w:pPr>
      <w:hyperlink r:id="rId80" w:history="1">
        <w:r w:rsidR="00283E2D" w:rsidRPr="003640C1">
          <w:rPr>
            <w:rStyle w:val="Hyperlink"/>
          </w:rPr>
          <w:t>http://services.azgs.az.gov/geoserver/GeologicUnitView/ows?service=wms&amp;version=1.3.0&amp;request=GetCapabilities</w:t>
        </w:r>
      </w:hyperlink>
    </w:p>
    <w:p w:rsidR="00283E2D" w:rsidRPr="007468B7" w:rsidRDefault="00283E2D" w:rsidP="002A5DE2">
      <w:r w:rsidRPr="007468B7">
        <w:t xml:space="preserve">This URL opens the </w:t>
      </w:r>
      <w:hyperlink w:anchor="WMS" w:history="1">
        <w:r w:rsidRPr="003640C1">
          <w:rPr>
            <w:rStyle w:val="Hyperlink"/>
          </w:rPr>
          <w:t>WMS</w:t>
        </w:r>
      </w:hyperlink>
      <w:r w:rsidRPr="007468B7">
        <w:t xml:space="preserve"> </w:t>
      </w:r>
      <w:r w:rsidRPr="003640C1">
        <w:rPr>
          <w:b/>
        </w:rPr>
        <w:t>capabilities document</w:t>
      </w:r>
      <w:r w:rsidRPr="007468B7">
        <w:t xml:space="preserve"> for the GeologicUnitView workspace only. A generic form of the service endpoint for the request is as follows:</w:t>
      </w:r>
    </w:p>
    <w:p w:rsidR="00283E2D" w:rsidRPr="003640C1" w:rsidRDefault="00283E2D" w:rsidP="002A5DE2">
      <w:r w:rsidRPr="003640C1">
        <w:t>http://[host server]/geoserver/[Workspace Name]/ows</w:t>
      </w:r>
    </w:p>
    <w:p w:rsidR="00283E2D" w:rsidRPr="007468B7" w:rsidRDefault="00283E2D" w:rsidP="002A5DE2">
      <w:r w:rsidRPr="007468B7">
        <w:t>Individual workspaces can be added in ArcGIS, as well.</w:t>
      </w:r>
    </w:p>
    <w:p w:rsidR="00283E2D" w:rsidRPr="003640C1" w:rsidRDefault="00283E2D" w:rsidP="0087247F">
      <w:pPr>
        <w:pStyle w:val="question"/>
      </w:pPr>
      <w:r w:rsidRPr="003640C1">
        <w:t>Q:</w:t>
      </w:r>
      <w:r w:rsidR="003640C1">
        <w:t xml:space="preserve"> </w:t>
      </w:r>
      <w:r w:rsidRPr="003640C1">
        <w:t>Is it possible to configure GeoServer so that I do not need to use PostGIS?</w:t>
      </w:r>
    </w:p>
    <w:p w:rsidR="00283E2D" w:rsidRPr="007468B7" w:rsidRDefault="00283E2D" w:rsidP="002A5DE2">
      <w:r w:rsidRPr="007468B7">
        <w:t>A:</w:t>
      </w:r>
      <w:r w:rsidR="003640C1">
        <w:t xml:space="preserve"> </w:t>
      </w:r>
      <w:r w:rsidRPr="007468B7">
        <w:t>Try installing the ArcSDE plug-in for GeoServer.</w:t>
      </w:r>
      <w:r w:rsidR="003640C1">
        <w:t xml:space="preserve"> </w:t>
      </w:r>
      <w:r w:rsidRPr="007468B7">
        <w:t xml:space="preserve">To do this, you will need to download the extension from GeoServer’s website. Make sure to match the versions of the extension and GeoServer. </w:t>
      </w:r>
    </w:p>
    <w:p w:rsidR="00283E2D" w:rsidRPr="003640C1" w:rsidRDefault="00283E2D" w:rsidP="0087247F">
      <w:pPr>
        <w:pStyle w:val="question"/>
      </w:pPr>
      <w:r w:rsidRPr="003640C1">
        <w:t>Q: All of my data are in Shapefiles.</w:t>
      </w:r>
      <w:r w:rsidR="003640C1">
        <w:t xml:space="preserve"> </w:t>
      </w:r>
      <w:r w:rsidRPr="003640C1">
        <w:t>Can I deploy a shapefile as a GeoSciML-portrayal service?</w:t>
      </w:r>
    </w:p>
    <w:p w:rsidR="00283E2D" w:rsidRPr="007468B7" w:rsidRDefault="00283E2D" w:rsidP="002A5DE2">
      <w:r w:rsidRPr="007468B7">
        <w:t>A:</w:t>
      </w:r>
      <w:r w:rsidR="003640C1">
        <w:t xml:space="preserve"> </w:t>
      </w:r>
      <w:r w:rsidRPr="007468B7">
        <w:t>The problem you will run into is the truncation of field na</w:t>
      </w:r>
      <w:r w:rsidR="003640C1">
        <w:t xml:space="preserve">mes that occurs in shapefiles. </w:t>
      </w:r>
      <w:r w:rsidRPr="007468B7">
        <w:t>Ideally you will have a full version of the data in PostGIS.</w:t>
      </w:r>
      <w:r w:rsidR="003640C1">
        <w:t xml:space="preserve"> </w:t>
      </w:r>
      <w:r w:rsidRPr="007468B7">
        <w:t>As mentioned in the above document, to be compliant with GeoSciML-portrayal, you will need to make sure there is no truncation in field names; they must be an exact match</w:t>
      </w:r>
      <w:r w:rsidR="003640C1">
        <w:t xml:space="preserve"> </w:t>
      </w:r>
      <w:r w:rsidRPr="007468B7">
        <w:t>for the GeoSciML-portrayal schema.</w:t>
      </w:r>
    </w:p>
    <w:p w:rsidR="00283E2D" w:rsidRPr="003640C1" w:rsidRDefault="00283E2D" w:rsidP="0087247F">
      <w:pPr>
        <w:pStyle w:val="question"/>
      </w:pPr>
      <w:r w:rsidRPr="003640C1">
        <w:t>Q:</w:t>
      </w:r>
      <w:r w:rsidR="003640C1" w:rsidRPr="003640C1">
        <w:t xml:space="preserve"> </w:t>
      </w:r>
      <w:r w:rsidRPr="003640C1">
        <w:t>I would like to deploy a service using full GeoSciML v.3.0 schema; where can I go?</w:t>
      </w:r>
    </w:p>
    <w:p w:rsidR="00283E2D" w:rsidRPr="007468B7" w:rsidRDefault="00283E2D" w:rsidP="002A5DE2">
      <w:r w:rsidRPr="007468B7">
        <w:t>A: Visit the GeoSciML website at</w:t>
      </w:r>
      <w:r w:rsidR="00D54E01">
        <w:t xml:space="preserve"> </w:t>
      </w:r>
      <w:hyperlink r:id="rId81" w:history="1">
        <w:r w:rsidR="00D54E01" w:rsidRPr="00D54E01">
          <w:rPr>
            <w:rStyle w:val="Hyperlink"/>
          </w:rPr>
          <w:t>http://www.geosciml.org/</w:t>
        </w:r>
      </w:hyperlink>
      <w:r w:rsidR="00810526">
        <w:t>.</w:t>
      </w:r>
    </w:p>
    <w:p w:rsidR="00283E2D" w:rsidRPr="00810526" w:rsidRDefault="00283E2D" w:rsidP="0087247F">
      <w:pPr>
        <w:pStyle w:val="question"/>
      </w:pPr>
      <w:r w:rsidRPr="00810526">
        <w:t>Q:</w:t>
      </w:r>
      <w:r w:rsidR="003640C1" w:rsidRPr="00810526">
        <w:t xml:space="preserve"> </w:t>
      </w:r>
      <w:r w:rsidRPr="00810526">
        <w:t xml:space="preserve">Why would I want to create a </w:t>
      </w:r>
      <w:hyperlink w:anchor="WMS" w:history="1">
        <w:r w:rsidRPr="00810526">
          <w:rPr>
            <w:rStyle w:val="Hyperlink"/>
            <w:b/>
          </w:rPr>
          <w:t>WMS</w:t>
        </w:r>
      </w:hyperlink>
      <w:r w:rsidRPr="00810526">
        <w:t xml:space="preserve"> or </w:t>
      </w:r>
      <w:hyperlink w:anchor="WFS" w:history="1">
        <w:r w:rsidRPr="00810526">
          <w:rPr>
            <w:rStyle w:val="Hyperlink"/>
            <w:b/>
          </w:rPr>
          <w:t>WFS</w:t>
        </w:r>
      </w:hyperlink>
      <w:r w:rsidRPr="00810526">
        <w:t xml:space="preserve"> at all?</w:t>
      </w:r>
    </w:p>
    <w:p w:rsidR="00283E2D" w:rsidRPr="007468B7" w:rsidRDefault="00283E2D" w:rsidP="002A5DE2">
      <w:r w:rsidRPr="007468B7">
        <w:lastRenderedPageBreak/>
        <w:t>A:</w:t>
      </w:r>
      <w:r w:rsidR="003640C1">
        <w:t xml:space="preserve"> </w:t>
      </w:r>
      <w:r w:rsidRPr="007468B7">
        <w:t>To display</w:t>
      </w:r>
      <w:r w:rsidR="00810526">
        <w:t xml:space="preserve"> your</w:t>
      </w:r>
      <w:r w:rsidRPr="007468B7">
        <w:t xml:space="preserve"> data in a map format.</w:t>
      </w:r>
      <w:r w:rsidR="003640C1">
        <w:t xml:space="preserve"> </w:t>
      </w:r>
      <w:r w:rsidRPr="007468B7">
        <w:t>Map format shows:</w:t>
      </w:r>
      <w:r w:rsidR="003640C1">
        <w:t xml:space="preserve"> </w:t>
      </w:r>
      <w:r w:rsidRPr="007468B7">
        <w:t>data relative to its geographical surroundings, data relative to other data on the same map, data points relative to other data points in the same dataset (size, quantity, order, etc).</w:t>
      </w:r>
    </w:p>
    <w:p w:rsidR="00283E2D" w:rsidRPr="00810526" w:rsidRDefault="00283E2D" w:rsidP="0087247F">
      <w:pPr>
        <w:pStyle w:val="question"/>
      </w:pPr>
      <w:r w:rsidRPr="00810526">
        <w:t>Q:</w:t>
      </w:r>
      <w:r w:rsidR="003640C1" w:rsidRPr="00810526">
        <w:t xml:space="preserve"> </w:t>
      </w:r>
      <w:r w:rsidRPr="00810526">
        <w:t>How do I use the ArcCatalog Interoperability Extension?</w:t>
      </w:r>
    </w:p>
    <w:p w:rsidR="00283E2D" w:rsidRPr="007468B7" w:rsidRDefault="00283E2D" w:rsidP="0087247F">
      <w:pPr>
        <w:spacing w:after="0"/>
      </w:pPr>
      <w:r w:rsidRPr="007468B7">
        <w:t>A:</w:t>
      </w:r>
      <w:r w:rsidR="003640C1">
        <w:t xml:space="preserve"> </w:t>
      </w:r>
      <w:r w:rsidRPr="007468B7">
        <w:t>Here is a brief tutorial on connecting to the WFS in ArcCatalog.</w:t>
      </w:r>
    </w:p>
    <w:p w:rsidR="00283E2D" w:rsidRPr="00810526" w:rsidRDefault="00283E2D" w:rsidP="002A5DE2">
      <w:pPr>
        <w:pStyle w:val="ListParagraph"/>
        <w:numPr>
          <w:ilvl w:val="0"/>
          <w:numId w:val="25"/>
        </w:numPr>
      </w:pPr>
      <w:r w:rsidRPr="00810526">
        <w:t>Open ArcCatalog</w:t>
      </w:r>
    </w:p>
    <w:p w:rsidR="00283E2D" w:rsidRPr="00810526" w:rsidRDefault="00283E2D" w:rsidP="002A5DE2">
      <w:pPr>
        <w:pStyle w:val="ListParagraph"/>
        <w:numPr>
          <w:ilvl w:val="0"/>
          <w:numId w:val="25"/>
        </w:numPr>
      </w:pPr>
      <w:r w:rsidRPr="00810526">
        <w:t>Enable the Interoperability Extension</w:t>
      </w:r>
    </w:p>
    <w:p w:rsidR="00283E2D" w:rsidRPr="00810526" w:rsidRDefault="00283E2D" w:rsidP="002A5DE2">
      <w:pPr>
        <w:pStyle w:val="ListParagraph"/>
        <w:numPr>
          <w:ilvl w:val="1"/>
          <w:numId w:val="25"/>
        </w:numPr>
      </w:pPr>
      <w:r w:rsidRPr="00810526">
        <w:t xml:space="preserve">For more information visit </w:t>
      </w:r>
      <w:hyperlink r:id="rId82" w:history="1">
        <w:r w:rsidRPr="00810526">
          <w:rPr>
            <w:rStyle w:val="Hyperlink"/>
          </w:rPr>
          <w:t>http://www.esri.com/software/arcgis/extensions/datainteroperability/common-questions.html</w:t>
        </w:r>
      </w:hyperlink>
    </w:p>
    <w:p w:rsidR="00283E2D" w:rsidRPr="00810526" w:rsidRDefault="00283E2D" w:rsidP="002A5DE2">
      <w:pPr>
        <w:pStyle w:val="ListParagraph"/>
        <w:numPr>
          <w:ilvl w:val="0"/>
          <w:numId w:val="25"/>
        </w:numPr>
      </w:pPr>
      <w:r w:rsidRPr="00810526">
        <w:t>Click Add Interoperability Connection</w:t>
      </w:r>
      <w:r w:rsidR="00810526">
        <w:t>; this will bring up the Interoperability Connection dialog box:</w:t>
      </w:r>
    </w:p>
    <w:p w:rsidR="00283E2D" w:rsidRPr="00810526" w:rsidRDefault="00810526" w:rsidP="002A5DE2">
      <w:pPr>
        <w:pStyle w:val="ListParagraph"/>
        <w:numPr>
          <w:ilvl w:val="1"/>
          <w:numId w:val="26"/>
        </w:numPr>
      </w:pPr>
      <w:r>
        <w:t>C</w:t>
      </w:r>
      <w:r w:rsidR="00283E2D" w:rsidRPr="00810526">
        <w:t>lick the</w:t>
      </w:r>
      <w:r>
        <w:t xml:space="preserve"> ‘</w:t>
      </w:r>
      <w:r w:rsidRPr="00810526">
        <w:rPr>
          <w:b/>
        </w:rPr>
        <w:t>…</w:t>
      </w:r>
      <w:r>
        <w:t>’</w:t>
      </w:r>
      <w:r w:rsidR="00283E2D" w:rsidRPr="00810526">
        <w:t xml:space="preserve">button next to </w:t>
      </w:r>
      <w:r w:rsidR="00283E2D" w:rsidRPr="00810526">
        <w:rPr>
          <w:b/>
        </w:rPr>
        <w:t>Format</w:t>
      </w:r>
      <w:r w:rsidR="00283E2D" w:rsidRPr="00810526">
        <w:t xml:space="preserve"> and select the appropriate format</w:t>
      </w:r>
    </w:p>
    <w:p w:rsidR="00283E2D" w:rsidRPr="00810526" w:rsidRDefault="00810526" w:rsidP="002A5DE2">
      <w:pPr>
        <w:pStyle w:val="ListParagraph"/>
        <w:numPr>
          <w:ilvl w:val="1"/>
          <w:numId w:val="26"/>
        </w:numPr>
      </w:pPr>
      <w:r>
        <w:t>P</w:t>
      </w:r>
      <w:r w:rsidR="00283E2D" w:rsidRPr="00810526">
        <w:t xml:space="preserve">aste </w:t>
      </w:r>
      <w:r w:rsidR="00283E2D" w:rsidRPr="00810526">
        <w:rPr>
          <w:b/>
        </w:rPr>
        <w:t>the service endpoint</w:t>
      </w:r>
      <w:r w:rsidR="00283E2D" w:rsidRPr="00810526">
        <w:t xml:space="preserve"> for the service you want to add</w:t>
      </w:r>
      <w:r>
        <w:t xml:space="preserve"> into the appropriate field</w:t>
      </w:r>
      <w:r w:rsidR="003640C1" w:rsidRPr="00810526">
        <w:t xml:space="preserve"> </w:t>
      </w:r>
    </w:p>
    <w:p w:rsidR="00283E2D" w:rsidRPr="00810526" w:rsidRDefault="00810526" w:rsidP="002A5DE2">
      <w:pPr>
        <w:pStyle w:val="ListParagraph"/>
        <w:numPr>
          <w:ilvl w:val="1"/>
          <w:numId w:val="26"/>
        </w:numPr>
      </w:pPr>
      <w:r>
        <w:t>C</w:t>
      </w:r>
      <w:r w:rsidR="00283E2D" w:rsidRPr="00810526">
        <w:t xml:space="preserve">lick the </w:t>
      </w:r>
      <w:r w:rsidR="00283E2D" w:rsidRPr="00810526">
        <w:rPr>
          <w:b/>
        </w:rPr>
        <w:t>Parameters</w:t>
      </w:r>
      <w:r w:rsidR="00283E2D" w:rsidRPr="00810526">
        <w:t xml:space="preserve"> button.</w:t>
      </w:r>
      <w:r w:rsidR="003640C1" w:rsidRPr="00810526">
        <w:t xml:space="preserve"> </w:t>
      </w:r>
      <w:r>
        <w:t>In the window that appears</w:t>
      </w:r>
      <w:r w:rsidR="00283E2D" w:rsidRPr="00810526">
        <w:t>, click the</w:t>
      </w:r>
      <w:r w:rsidR="003640C1" w:rsidRPr="00810526">
        <w:t xml:space="preserve"> </w:t>
      </w:r>
      <w:r>
        <w:t>‘</w:t>
      </w:r>
      <w:r>
        <w:rPr>
          <w:b/>
        </w:rPr>
        <w:t>…</w:t>
      </w:r>
      <w:r>
        <w:t>’ button</w:t>
      </w:r>
      <w:r w:rsidR="00283E2D" w:rsidRPr="00810526">
        <w:t xml:space="preserve"> next to </w:t>
      </w:r>
      <w:r w:rsidR="00283E2D" w:rsidRPr="00810526">
        <w:rPr>
          <w:b/>
        </w:rPr>
        <w:t>Table List</w:t>
      </w:r>
      <w:r w:rsidR="00283E2D" w:rsidRPr="00810526">
        <w:t xml:space="preserve"> and select the tables you wish to load.</w:t>
      </w:r>
      <w:r w:rsidR="003640C1" w:rsidRPr="00810526">
        <w:t xml:space="preserve"> </w:t>
      </w:r>
      <w:r>
        <w:t>C</w:t>
      </w:r>
      <w:r w:rsidR="00283E2D" w:rsidRPr="00810526">
        <w:t xml:space="preserve">onfirm that the </w:t>
      </w:r>
      <w:r w:rsidR="00283E2D" w:rsidRPr="00810526">
        <w:rPr>
          <w:b/>
        </w:rPr>
        <w:t>Max Features</w:t>
      </w:r>
      <w:r w:rsidR="00283E2D" w:rsidRPr="00810526">
        <w:t xml:space="preserve"> box is scaled appropriately</w:t>
      </w:r>
    </w:p>
    <w:p w:rsidR="00283E2D" w:rsidRPr="00810526" w:rsidRDefault="00283E2D" w:rsidP="002A5DE2">
      <w:pPr>
        <w:pStyle w:val="ListParagraph"/>
        <w:numPr>
          <w:ilvl w:val="2"/>
          <w:numId w:val="26"/>
        </w:numPr>
      </w:pPr>
      <w:r w:rsidRPr="00810526">
        <w:t>If you are loading a dataset with 10 million features, the Max Features box must be scaled to ten million.</w:t>
      </w:r>
      <w:r w:rsidR="003640C1" w:rsidRPr="00810526">
        <w:t xml:space="preserve"> </w:t>
      </w:r>
      <w:r w:rsidRPr="00810526">
        <w:t>If you are loading a dataset with three (3) data points, the Max Features box can be scaled down quite a bit.</w:t>
      </w:r>
    </w:p>
    <w:p w:rsidR="00283E2D" w:rsidRPr="00810526" w:rsidRDefault="00283E2D" w:rsidP="002A5DE2">
      <w:pPr>
        <w:pStyle w:val="ListParagraph"/>
        <w:numPr>
          <w:ilvl w:val="1"/>
          <w:numId w:val="26"/>
        </w:numPr>
      </w:pPr>
      <w:r w:rsidRPr="00810526">
        <w:t xml:space="preserve">Click </w:t>
      </w:r>
      <w:r w:rsidRPr="00810526">
        <w:rPr>
          <w:b/>
        </w:rPr>
        <w:t>OK</w:t>
      </w:r>
      <w:r w:rsidRPr="00810526">
        <w:t xml:space="preserve"> in the Interoperability Connection dialogue box.</w:t>
      </w:r>
    </w:p>
    <w:p w:rsidR="00283E2D" w:rsidRPr="00810526" w:rsidRDefault="00283E2D" w:rsidP="002A5DE2">
      <w:pPr>
        <w:pStyle w:val="ListParagraph"/>
        <w:numPr>
          <w:ilvl w:val="0"/>
          <w:numId w:val="25"/>
        </w:numPr>
      </w:pPr>
      <w:r w:rsidRPr="00810526">
        <w:t>Depending on the size of the dataset, it may take some time to load.</w:t>
      </w:r>
      <w:r w:rsidR="003640C1" w:rsidRPr="00810526">
        <w:t xml:space="preserve"> </w:t>
      </w:r>
      <w:r w:rsidRPr="00810526">
        <w:t xml:space="preserve">When it </w:t>
      </w:r>
      <w:r w:rsidR="00810526">
        <w:t>has loaded</w:t>
      </w:r>
      <w:r w:rsidRPr="00810526">
        <w:t>, expand the Connection (you can also rename the connection, which can be helpful).</w:t>
      </w:r>
    </w:p>
    <w:p w:rsidR="00283E2D" w:rsidRDefault="00283E2D" w:rsidP="002A5DE2">
      <w:pPr>
        <w:pStyle w:val="ListParagraph"/>
        <w:numPr>
          <w:ilvl w:val="0"/>
          <w:numId w:val="25"/>
        </w:numPr>
      </w:pPr>
      <w:r w:rsidRPr="00810526">
        <w:t>Add your service to ArcMap</w:t>
      </w:r>
    </w:p>
    <w:p w:rsidR="00220077" w:rsidRDefault="00220077" w:rsidP="0087247F">
      <w:pPr>
        <w:pStyle w:val="Heading1"/>
        <w:numPr>
          <w:ilvl w:val="0"/>
          <w:numId w:val="0"/>
        </w:numPr>
      </w:pPr>
      <w:bookmarkStart w:id="232" w:name="_Appendix_B:_Deploying"/>
      <w:bookmarkStart w:id="233" w:name="_Toc321148928"/>
      <w:bookmarkStart w:id="234" w:name="_Toc364428363"/>
      <w:bookmarkEnd w:id="232"/>
      <w:r>
        <w:t>Appendix B: Deploying GeoSciML-Portrayal Web Services in ArcGIS Server</w:t>
      </w:r>
      <w:bookmarkEnd w:id="233"/>
      <w:bookmarkEnd w:id="234"/>
    </w:p>
    <w:p w:rsidR="00220077" w:rsidRDefault="00220077" w:rsidP="00640EB5">
      <w:r>
        <w:t>This appendix provides a tutorial of GeoSciML-portrayal web service deployment in a GeoServer environment.</w:t>
      </w:r>
    </w:p>
    <w:p w:rsidR="00220077" w:rsidRPr="00220077" w:rsidRDefault="00220077" w:rsidP="0087247F">
      <w:pPr>
        <w:pStyle w:val="Heading2"/>
        <w:numPr>
          <w:ilvl w:val="1"/>
          <w:numId w:val="54"/>
        </w:numPr>
      </w:pPr>
      <w:bookmarkStart w:id="235" w:name="_Toc321148929"/>
      <w:bookmarkStart w:id="236" w:name="_Toc364428364"/>
      <w:r w:rsidRPr="00220077">
        <w:t>Connecting to your ArcGIS Server instance</w:t>
      </w:r>
      <w:bookmarkEnd w:id="235"/>
      <w:bookmarkEnd w:id="236"/>
    </w:p>
    <w:p w:rsidR="00220077" w:rsidRPr="00220077" w:rsidRDefault="00220077" w:rsidP="002A5DE2">
      <w:pPr>
        <w:pStyle w:val="ListParagraph"/>
        <w:numPr>
          <w:ilvl w:val="0"/>
          <w:numId w:val="30"/>
        </w:numPr>
      </w:pPr>
      <w:r w:rsidRPr="00220077">
        <w:t xml:space="preserve">Open ArcCatalog </w:t>
      </w:r>
    </w:p>
    <w:p w:rsidR="00220077" w:rsidRPr="00220077" w:rsidRDefault="00220077" w:rsidP="002A5DE2">
      <w:pPr>
        <w:pStyle w:val="ListParagraph"/>
        <w:numPr>
          <w:ilvl w:val="0"/>
          <w:numId w:val="30"/>
        </w:numPr>
      </w:pPr>
      <w:r w:rsidRPr="00220077">
        <w:t xml:space="preserve">In the catalog tree, </w:t>
      </w:r>
      <w:r>
        <w:t>expand</w:t>
      </w:r>
      <w:r w:rsidRPr="00220077">
        <w:t xml:space="preserve"> </w:t>
      </w:r>
      <w:r w:rsidRPr="00220077">
        <w:rPr>
          <w:b/>
        </w:rPr>
        <w:t>GIS Servers</w:t>
      </w:r>
      <w:r>
        <w:t xml:space="preserve"> by clicking the nearby +</w:t>
      </w:r>
    </w:p>
    <w:p w:rsidR="00220077" w:rsidRPr="00220077" w:rsidRDefault="00220077" w:rsidP="002A5DE2">
      <w:pPr>
        <w:pStyle w:val="ListParagraph"/>
        <w:numPr>
          <w:ilvl w:val="0"/>
          <w:numId w:val="30"/>
        </w:numPr>
      </w:pPr>
      <w:r w:rsidRPr="00220077">
        <w:t xml:space="preserve">Double-click Add ArcGIS Server </w:t>
      </w:r>
    </w:p>
    <w:p w:rsidR="00220077" w:rsidRPr="00220077" w:rsidRDefault="00220077" w:rsidP="002A5DE2">
      <w:pPr>
        <w:pStyle w:val="ListParagraph"/>
        <w:numPr>
          <w:ilvl w:val="0"/>
          <w:numId w:val="30"/>
        </w:numPr>
      </w:pPr>
      <w:r w:rsidRPr="00220077">
        <w:t xml:space="preserve">Click the Manage GIS Services radio button in the </w:t>
      </w:r>
      <w:r w:rsidRPr="00220077">
        <w:rPr>
          <w:b/>
        </w:rPr>
        <w:t>Add ArcGIS Server</w:t>
      </w:r>
      <w:r w:rsidRPr="00220077">
        <w:t xml:space="preserve"> window and then click </w:t>
      </w:r>
      <w:r w:rsidRPr="00220077">
        <w:rPr>
          <w:b/>
        </w:rPr>
        <w:t>Next</w:t>
      </w:r>
      <w:r w:rsidRPr="00220077">
        <w:t>.</w:t>
      </w:r>
    </w:p>
    <w:p w:rsidR="00220077" w:rsidRPr="00220077" w:rsidRDefault="00220077" w:rsidP="002A5DE2">
      <w:pPr>
        <w:pStyle w:val="ListParagraph"/>
        <w:numPr>
          <w:ilvl w:val="0"/>
          <w:numId w:val="30"/>
        </w:numPr>
      </w:pPr>
      <w:r w:rsidRPr="00220077">
        <w:t xml:space="preserve">Type in the URL for your services and the name of the server, then click </w:t>
      </w:r>
      <w:r w:rsidRPr="00220077">
        <w:rPr>
          <w:b/>
        </w:rPr>
        <w:t>Finish</w:t>
      </w:r>
      <w:r w:rsidRPr="00220077">
        <w:t>.</w:t>
      </w:r>
    </w:p>
    <w:p w:rsidR="00220077" w:rsidRPr="00536638" w:rsidRDefault="00220077" w:rsidP="0087247F">
      <w:pPr>
        <w:pStyle w:val="Heading2"/>
        <w:numPr>
          <w:ilvl w:val="1"/>
          <w:numId w:val="54"/>
        </w:numPr>
      </w:pPr>
      <w:bookmarkStart w:id="237" w:name="_Toc321148930"/>
      <w:bookmarkStart w:id="238" w:name="_Toc364428365"/>
      <w:r w:rsidRPr="00536638">
        <w:t>Create an ArcMap Project for your web service</w:t>
      </w:r>
      <w:bookmarkEnd w:id="237"/>
      <w:bookmarkEnd w:id="238"/>
    </w:p>
    <w:p w:rsidR="00D86859" w:rsidRPr="00536638" w:rsidRDefault="00220077" w:rsidP="002A5DE2">
      <w:pPr>
        <w:pStyle w:val="ListParagraph"/>
        <w:numPr>
          <w:ilvl w:val="0"/>
          <w:numId w:val="31"/>
        </w:numPr>
      </w:pPr>
      <w:r w:rsidRPr="00536638">
        <w:t>Open an instance of Arc</w:t>
      </w:r>
      <w:r w:rsidR="00D86859" w:rsidRPr="00536638">
        <w:t>Map</w:t>
      </w:r>
    </w:p>
    <w:p w:rsidR="00D86859" w:rsidRPr="00536638" w:rsidRDefault="00D86859" w:rsidP="002A5DE2">
      <w:pPr>
        <w:pStyle w:val="ListParagraph"/>
        <w:numPr>
          <w:ilvl w:val="0"/>
          <w:numId w:val="31"/>
        </w:numPr>
      </w:pPr>
      <w:r w:rsidRPr="00536638">
        <w:lastRenderedPageBreak/>
        <w:t>Create a blank map</w:t>
      </w:r>
    </w:p>
    <w:p w:rsidR="00D86859" w:rsidRPr="00536638" w:rsidRDefault="00D86859" w:rsidP="002A5DE2">
      <w:pPr>
        <w:pStyle w:val="ListParagraph"/>
        <w:numPr>
          <w:ilvl w:val="1"/>
          <w:numId w:val="31"/>
        </w:numPr>
      </w:pPr>
      <w:r w:rsidRPr="00536638">
        <w:t>Note: there is a one-to-one relationship between .mxd files and services: each .mxd file, along with all layers it contains, is equal to one web service</w:t>
      </w:r>
    </w:p>
    <w:p w:rsidR="00D86859" w:rsidRPr="00536638" w:rsidRDefault="00D86859" w:rsidP="002A5DE2">
      <w:pPr>
        <w:pStyle w:val="ListParagraph"/>
        <w:numPr>
          <w:ilvl w:val="0"/>
          <w:numId w:val="31"/>
        </w:numPr>
      </w:pPr>
      <w:r w:rsidRPr="00536638">
        <w:t>Add your source data to the map as a layer</w:t>
      </w:r>
    </w:p>
    <w:p w:rsidR="00220077" w:rsidRPr="00536638" w:rsidRDefault="00D86859" w:rsidP="002A5DE2">
      <w:pPr>
        <w:pStyle w:val="ListParagraph"/>
        <w:numPr>
          <w:ilvl w:val="1"/>
          <w:numId w:val="31"/>
        </w:numPr>
      </w:pPr>
      <w:r w:rsidRPr="00536638">
        <w:t xml:space="preserve">If you wish to deploy your service in compliance with OneGeology standards, your layers will need to meet very specific requirements. See </w:t>
      </w:r>
      <w:hyperlink w:anchor="_Layer_Naming_and" w:history="1">
        <w:r w:rsidRPr="00536638">
          <w:rPr>
            <w:rStyle w:val="Hyperlink"/>
          </w:rPr>
          <w:t>Appendix C.3</w:t>
        </w:r>
      </w:hyperlink>
      <w:r w:rsidRPr="00536638">
        <w:t xml:space="preserve"> for details</w:t>
      </w:r>
    </w:p>
    <w:p w:rsidR="00D86859" w:rsidRPr="00536638" w:rsidRDefault="00D86859" w:rsidP="002A5DE2">
      <w:pPr>
        <w:pStyle w:val="ListParagraph"/>
        <w:numPr>
          <w:ilvl w:val="0"/>
          <w:numId w:val="31"/>
        </w:numPr>
      </w:pPr>
      <w:r w:rsidRPr="00536638">
        <w:t>Save your map as a .mxd file</w:t>
      </w:r>
    </w:p>
    <w:p w:rsidR="00D86859" w:rsidRPr="00536638" w:rsidRDefault="00D86859" w:rsidP="0087247F">
      <w:pPr>
        <w:pStyle w:val="Heading2"/>
        <w:numPr>
          <w:ilvl w:val="1"/>
          <w:numId w:val="54"/>
        </w:numPr>
      </w:pPr>
      <w:bookmarkStart w:id="239" w:name="_Toc321148931"/>
      <w:bookmarkStart w:id="240" w:name="_Toc364428366"/>
      <w:r w:rsidRPr="00536638">
        <w:t>Publishing on ArcGIS Server</w:t>
      </w:r>
      <w:bookmarkEnd w:id="239"/>
      <w:bookmarkEnd w:id="240"/>
    </w:p>
    <w:p w:rsidR="00D86859" w:rsidRPr="00536638" w:rsidRDefault="00D86859" w:rsidP="002A5DE2">
      <w:pPr>
        <w:pStyle w:val="ListParagraph"/>
        <w:numPr>
          <w:ilvl w:val="0"/>
          <w:numId w:val="32"/>
        </w:numPr>
      </w:pPr>
      <w:r w:rsidRPr="00536638">
        <w:t>Open ArcCatalog.</w:t>
      </w:r>
    </w:p>
    <w:p w:rsidR="00D86859" w:rsidRPr="00536638" w:rsidRDefault="00D86859" w:rsidP="002A5DE2">
      <w:pPr>
        <w:pStyle w:val="ListParagraph"/>
        <w:numPr>
          <w:ilvl w:val="0"/>
          <w:numId w:val="32"/>
        </w:numPr>
      </w:pPr>
      <w:r w:rsidRPr="00536638">
        <w:t>Navigate to the database connection you set up in Appendix B.1, Connecting to your ArcGIS Server instance</w:t>
      </w:r>
    </w:p>
    <w:p w:rsidR="00D86859" w:rsidRPr="00536638" w:rsidRDefault="00D86859" w:rsidP="002A5DE2">
      <w:pPr>
        <w:pStyle w:val="ListParagraph"/>
        <w:numPr>
          <w:ilvl w:val="0"/>
          <w:numId w:val="32"/>
        </w:numPr>
      </w:pPr>
      <w:r w:rsidRPr="00536638">
        <w:t>In the catalog tree on the left side of the screen, expand the connection to ArcGIS Server</w:t>
      </w:r>
    </w:p>
    <w:p w:rsidR="00D86859" w:rsidRPr="00536638" w:rsidRDefault="00D86859" w:rsidP="002A5DE2">
      <w:pPr>
        <w:pStyle w:val="ListParagraph"/>
        <w:numPr>
          <w:ilvl w:val="0"/>
          <w:numId w:val="32"/>
        </w:numPr>
      </w:pPr>
      <w:r w:rsidRPr="00536638">
        <w:t xml:space="preserve">Right-click your server and select </w:t>
      </w:r>
      <w:r w:rsidRPr="00536638">
        <w:rPr>
          <w:b/>
        </w:rPr>
        <w:t>Add New Service</w:t>
      </w:r>
      <w:r w:rsidRPr="00536638">
        <w:t xml:space="preserve">; this opens a window containing fields for </w:t>
      </w:r>
      <w:r w:rsidRPr="00536638">
        <w:rPr>
          <w:b/>
        </w:rPr>
        <w:t>Service Title</w:t>
      </w:r>
      <w:r w:rsidRPr="00536638">
        <w:t xml:space="preserve"> and </w:t>
      </w:r>
      <w:r w:rsidRPr="00536638">
        <w:rPr>
          <w:b/>
        </w:rPr>
        <w:t>Service Description</w:t>
      </w:r>
      <w:r w:rsidR="00AD3C6C" w:rsidRPr="00536638">
        <w:rPr>
          <w:b/>
        </w:rPr>
        <w:t>; i</w:t>
      </w:r>
      <w:r w:rsidRPr="00536638">
        <w:t xml:space="preserve">f you wish to deploy your service in compliance with OneGeology standards, your </w:t>
      </w:r>
      <w:r w:rsidR="00AD3C6C" w:rsidRPr="00536638">
        <w:rPr>
          <w:b/>
        </w:rPr>
        <w:t>S</w:t>
      </w:r>
      <w:r w:rsidRPr="00536638">
        <w:rPr>
          <w:b/>
        </w:rPr>
        <w:t xml:space="preserve">ervice </w:t>
      </w:r>
      <w:r w:rsidR="00AD3C6C" w:rsidRPr="00536638">
        <w:rPr>
          <w:b/>
        </w:rPr>
        <w:t>Title</w:t>
      </w:r>
      <w:r w:rsidR="00AD3C6C" w:rsidRPr="00536638">
        <w:t xml:space="preserve"> </w:t>
      </w:r>
      <w:r w:rsidRPr="00536638">
        <w:t xml:space="preserve">will need to meet very specific requirements. See </w:t>
      </w:r>
      <w:hyperlink w:anchor="_Service_Title_and" w:history="1">
        <w:r w:rsidRPr="00536638">
          <w:rPr>
            <w:rStyle w:val="Hyperlink"/>
          </w:rPr>
          <w:t>Appendix C.2</w:t>
        </w:r>
      </w:hyperlink>
      <w:r w:rsidRPr="00536638">
        <w:t xml:space="preserve"> for details</w:t>
      </w:r>
    </w:p>
    <w:p w:rsidR="00D86859" w:rsidRPr="00536638" w:rsidRDefault="00AD3C6C" w:rsidP="002A5DE2">
      <w:pPr>
        <w:pStyle w:val="ListParagraph"/>
        <w:numPr>
          <w:ilvl w:val="1"/>
          <w:numId w:val="32"/>
        </w:numPr>
      </w:pPr>
      <w:r w:rsidRPr="00536638">
        <w:t>Specify</w:t>
      </w:r>
      <w:r w:rsidR="00D86859" w:rsidRPr="00536638">
        <w:t xml:space="preserve"> the appropriate </w:t>
      </w:r>
      <w:r w:rsidRPr="00536638">
        <w:rPr>
          <w:b/>
        </w:rPr>
        <w:t>Service Title</w:t>
      </w:r>
      <w:r w:rsidR="00D86859" w:rsidRPr="00536638">
        <w:t xml:space="preserve"> based on content and map exten</w:t>
      </w:r>
      <w:r w:rsidRPr="00536638">
        <w:t>t</w:t>
      </w:r>
    </w:p>
    <w:p w:rsidR="00AD3C6C" w:rsidRPr="00536638" w:rsidRDefault="00AD3C6C" w:rsidP="002A5DE2">
      <w:pPr>
        <w:pStyle w:val="ListParagraph"/>
        <w:numPr>
          <w:ilvl w:val="1"/>
          <w:numId w:val="32"/>
        </w:numPr>
      </w:pPr>
      <w:r w:rsidRPr="00536638">
        <w:t>Using the pulldown menu, specify whether you are deploying a Web Map Service or a Web Feature Service</w:t>
      </w:r>
    </w:p>
    <w:p w:rsidR="00AD3C6C" w:rsidRPr="00536638" w:rsidRDefault="00AD3C6C" w:rsidP="002A5DE2">
      <w:pPr>
        <w:pStyle w:val="ListParagraph"/>
        <w:numPr>
          <w:ilvl w:val="1"/>
          <w:numId w:val="32"/>
        </w:numPr>
      </w:pPr>
      <w:r w:rsidRPr="00536638">
        <w:t xml:space="preserve">Enter an appropriate description for your service in the </w:t>
      </w:r>
      <w:r w:rsidRPr="00536638">
        <w:rPr>
          <w:b/>
        </w:rPr>
        <w:t>Description</w:t>
      </w:r>
      <w:r w:rsidRPr="00536638">
        <w:t xml:space="preserve"> field</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0"/>
          <w:numId w:val="32"/>
        </w:numPr>
      </w:pPr>
      <w:r w:rsidRPr="00536638">
        <w:t>Specify the capabilities of your web service</w:t>
      </w:r>
    </w:p>
    <w:p w:rsidR="00AD3C6C" w:rsidRPr="00536638" w:rsidRDefault="00AD3C6C" w:rsidP="002A5DE2">
      <w:pPr>
        <w:pStyle w:val="ListParagraph"/>
        <w:numPr>
          <w:ilvl w:val="1"/>
          <w:numId w:val="32"/>
        </w:numPr>
      </w:pPr>
      <w:r w:rsidRPr="00536638">
        <w:t xml:space="preserve">Use the checkboxes to indicate which </w:t>
      </w:r>
      <w:r w:rsidR="001E1B1E" w:rsidRPr="00536638">
        <w:t>capabilities</w:t>
      </w:r>
      <w:r w:rsidRPr="00536638">
        <w:t xml:space="preserve"> your web service will support</w:t>
      </w:r>
    </w:p>
    <w:p w:rsidR="00AD3C6C" w:rsidRPr="00536638" w:rsidRDefault="00AD3C6C" w:rsidP="002A5DE2">
      <w:pPr>
        <w:pStyle w:val="ListParagraph"/>
        <w:numPr>
          <w:ilvl w:val="2"/>
          <w:numId w:val="32"/>
        </w:numPr>
      </w:pPr>
      <w:r w:rsidRPr="00536638">
        <w:t>OneGeology requires either WMS or WFS capabilities</w:t>
      </w:r>
    </w:p>
    <w:p w:rsidR="00AD3C6C" w:rsidRPr="00536638" w:rsidRDefault="00AD3C6C" w:rsidP="002A5DE2">
      <w:pPr>
        <w:pStyle w:val="ListParagraph"/>
        <w:numPr>
          <w:ilvl w:val="3"/>
          <w:numId w:val="32"/>
        </w:numPr>
      </w:pPr>
      <w:r w:rsidRPr="00536638">
        <w:t xml:space="preserve">Specifying WMS or WFS will reveal a form in the </w:t>
      </w:r>
      <w:r w:rsidRPr="00536638">
        <w:rPr>
          <w:b/>
        </w:rPr>
        <w:t>Properties</w:t>
      </w:r>
      <w:r w:rsidRPr="00536638">
        <w:t xml:space="preserve"> box; </w:t>
      </w:r>
      <w:r w:rsidRPr="00536638">
        <w:rPr>
          <w:b/>
        </w:rPr>
        <w:t>i</w:t>
      </w:r>
      <w:r w:rsidRPr="00536638">
        <w:t xml:space="preserve">f you wish to deploy your service in compliance with OneGeology standards, this information must be provided in accordance with very specific requirements. See </w:t>
      </w:r>
      <w:hyperlink w:anchor="_Appendix_C:_OneGeology" w:history="1">
        <w:r w:rsidRPr="00536638">
          <w:rPr>
            <w:rStyle w:val="Hyperlink"/>
          </w:rPr>
          <w:t>Appendix C</w:t>
        </w:r>
      </w:hyperlink>
      <w:r w:rsidRPr="00536638">
        <w:t xml:space="preserve"> for more details.</w:t>
      </w:r>
    </w:p>
    <w:p w:rsidR="001E1B1E" w:rsidRPr="00536638" w:rsidRDefault="001E1B1E" w:rsidP="002A5DE2">
      <w:pPr>
        <w:pStyle w:val="ListParagraph"/>
        <w:numPr>
          <w:ilvl w:val="3"/>
          <w:numId w:val="32"/>
        </w:numPr>
      </w:pPr>
      <w:r w:rsidRPr="00536638">
        <w:t xml:space="preserve">Alternatively, if you know of a </w:t>
      </w:r>
      <w:r w:rsidR="000E408A" w:rsidRPr="00536638">
        <w:t xml:space="preserve">web service </w:t>
      </w:r>
      <w:r w:rsidRPr="00536638">
        <w:t>capab</w:t>
      </w:r>
      <w:r w:rsidR="000E408A" w:rsidRPr="00536638">
        <w:t>ilities document that is already compliant with OneGeology standards, you may save this capabilities document as an XML file and import it</w:t>
      </w:r>
    </w:p>
    <w:p w:rsidR="000E408A" w:rsidRPr="00536638" w:rsidRDefault="000E408A" w:rsidP="002A5DE2">
      <w:pPr>
        <w:pStyle w:val="ListParagraph"/>
        <w:numPr>
          <w:ilvl w:val="4"/>
          <w:numId w:val="32"/>
        </w:numPr>
      </w:pPr>
      <w:r w:rsidRPr="00536638">
        <w:t xml:space="preserve">To import an external XML document, click </w:t>
      </w:r>
      <w:r w:rsidRPr="00536638">
        <w:rPr>
          <w:b/>
        </w:rPr>
        <w:t>Use external capabilities files</w:t>
      </w:r>
      <w:r w:rsidRPr="00536638">
        <w:t xml:space="preserve"> and then specify the location of the XML document you will use</w:t>
      </w:r>
    </w:p>
    <w:p w:rsidR="000E408A" w:rsidRPr="00536638" w:rsidRDefault="000E408A" w:rsidP="002A5DE2">
      <w:pPr>
        <w:pStyle w:val="ListParagraph"/>
        <w:numPr>
          <w:ilvl w:val="4"/>
          <w:numId w:val="32"/>
        </w:numPr>
      </w:pPr>
      <w:r w:rsidRPr="00536638">
        <w:t xml:space="preserve">To save a capabilities document as an XML document, access the appropriate capabilities document (described in detail in Section 7) in your web browser and click </w:t>
      </w:r>
      <w:r w:rsidRPr="00536638">
        <w:rPr>
          <w:b/>
        </w:rPr>
        <w:t>File &gt; Save Page As...</w:t>
      </w:r>
    </w:p>
    <w:p w:rsidR="00AD3C6C" w:rsidRPr="00536638" w:rsidRDefault="00AD3C6C" w:rsidP="002A5DE2">
      <w:pPr>
        <w:pStyle w:val="ListParagraph"/>
        <w:numPr>
          <w:ilvl w:val="1"/>
          <w:numId w:val="32"/>
        </w:numPr>
      </w:pPr>
      <w:r w:rsidRPr="00536638">
        <w:t>Click the Use layer names from the map document checkbox</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1"/>
          <w:numId w:val="32"/>
        </w:numPr>
      </w:pPr>
      <w:r w:rsidRPr="00536638">
        <w:t xml:space="preserve">Click </w:t>
      </w:r>
      <w:r w:rsidRPr="00536638">
        <w:rPr>
          <w:b/>
        </w:rPr>
        <w:t xml:space="preserve">Next </w:t>
      </w:r>
      <w:r w:rsidRPr="00536638">
        <w:t>again</w:t>
      </w:r>
    </w:p>
    <w:p w:rsidR="00AD3C6C" w:rsidRPr="00536638" w:rsidRDefault="00AD3C6C" w:rsidP="002A5DE2">
      <w:pPr>
        <w:pStyle w:val="ListParagraph"/>
        <w:numPr>
          <w:ilvl w:val="1"/>
          <w:numId w:val="32"/>
        </w:numPr>
      </w:pPr>
      <w:r w:rsidRPr="00536638">
        <w:t xml:space="preserve">Click </w:t>
      </w:r>
      <w:r w:rsidRPr="00536638">
        <w:rPr>
          <w:b/>
        </w:rPr>
        <w:t>Finish</w:t>
      </w:r>
      <w:r w:rsidR="000E408A" w:rsidRPr="00536638">
        <w:t xml:space="preserve"> to start your service</w:t>
      </w:r>
    </w:p>
    <w:p w:rsidR="000E408A" w:rsidRPr="00536638" w:rsidRDefault="000E408A" w:rsidP="002A5DE2">
      <w:pPr>
        <w:pStyle w:val="ListParagraph"/>
        <w:numPr>
          <w:ilvl w:val="2"/>
          <w:numId w:val="32"/>
        </w:numPr>
      </w:pPr>
      <w:r w:rsidRPr="00536638">
        <w:lastRenderedPageBreak/>
        <w:t xml:space="preserve">Note: you will need to log in to your service and </w:t>
      </w:r>
      <w:r w:rsidRPr="00536638">
        <w:rPr>
          <w:b/>
        </w:rPr>
        <w:t>Stop</w:t>
      </w:r>
      <w:r w:rsidRPr="00536638">
        <w:t xml:space="preserve"> your service in order to edit the capabilities document. Service title cannot be edited after publishing; you will need to create a new service</w:t>
      </w:r>
    </w:p>
    <w:p w:rsidR="000E408A" w:rsidRPr="00536638" w:rsidRDefault="000E408A" w:rsidP="002A5DE2">
      <w:r w:rsidRPr="00536638">
        <w:t>Proceed to Section 7, Testing Your Web Service.</w:t>
      </w:r>
    </w:p>
    <w:p w:rsidR="00AD3C6C" w:rsidRPr="00536638" w:rsidRDefault="000E408A" w:rsidP="0087247F">
      <w:pPr>
        <w:pStyle w:val="Heading2"/>
        <w:numPr>
          <w:ilvl w:val="1"/>
          <w:numId w:val="54"/>
        </w:numPr>
      </w:pPr>
      <w:bookmarkStart w:id="241" w:name="_Toc321148932"/>
      <w:bookmarkStart w:id="242" w:name="_Toc364428367"/>
      <w:r w:rsidRPr="00536638">
        <w:t>Troubleshooting ArcGIS Server</w:t>
      </w:r>
      <w:bookmarkEnd w:id="241"/>
      <w:bookmarkEnd w:id="242"/>
    </w:p>
    <w:p w:rsidR="000E408A" w:rsidRPr="00536638" w:rsidRDefault="000E408A" w:rsidP="0087247F">
      <w:pPr>
        <w:pStyle w:val="question"/>
      </w:pPr>
      <w:r w:rsidRPr="00536638">
        <w:t>Q:  How do I connect to the WFS in ArcCatalog?</w:t>
      </w:r>
    </w:p>
    <w:p w:rsidR="000E408A" w:rsidRPr="00536638" w:rsidRDefault="000E408A" w:rsidP="0087247F">
      <w:pPr>
        <w:spacing w:after="0"/>
      </w:pPr>
      <w:r w:rsidRPr="00536638">
        <w:t>A:  Here is a brief tutorial on connecting to the WFS in ArcCatalog.</w:t>
      </w:r>
    </w:p>
    <w:p w:rsidR="000E408A" w:rsidRPr="00536638" w:rsidRDefault="000E408A" w:rsidP="002A5DE2">
      <w:pPr>
        <w:pStyle w:val="ListParagraph"/>
        <w:numPr>
          <w:ilvl w:val="0"/>
          <w:numId w:val="33"/>
        </w:numPr>
      </w:pPr>
      <w:r w:rsidRPr="00536638">
        <w:t>Open ArcCatalog</w:t>
      </w:r>
    </w:p>
    <w:p w:rsidR="008D7CB0" w:rsidRPr="00536638" w:rsidRDefault="008D7CB0" w:rsidP="002A5DE2">
      <w:pPr>
        <w:pStyle w:val="ListParagraph"/>
        <w:numPr>
          <w:ilvl w:val="0"/>
          <w:numId w:val="33"/>
        </w:numPr>
      </w:pPr>
      <w:r w:rsidRPr="00536638">
        <w:t xml:space="preserve">Enable the </w:t>
      </w:r>
      <w:r w:rsidR="000E408A" w:rsidRPr="00536638">
        <w:rPr>
          <w:b/>
        </w:rPr>
        <w:t>Inter</w:t>
      </w:r>
      <w:r w:rsidRPr="00536638">
        <w:rPr>
          <w:b/>
        </w:rPr>
        <w:t>operability Extension</w:t>
      </w:r>
      <w:r w:rsidR="000E408A" w:rsidRPr="00536638">
        <w:t xml:space="preserve"> in ArcCatalog.  </w:t>
      </w:r>
    </w:p>
    <w:p w:rsidR="000E408A" w:rsidRPr="00536638" w:rsidRDefault="000E408A" w:rsidP="002A5DE2">
      <w:pPr>
        <w:pStyle w:val="ListParagraph"/>
        <w:numPr>
          <w:ilvl w:val="1"/>
          <w:numId w:val="33"/>
        </w:numPr>
      </w:pPr>
      <w:r w:rsidRPr="00536638">
        <w:t xml:space="preserve">For more information visit </w:t>
      </w:r>
      <w:hyperlink r:id="rId83" w:history="1">
        <w:r w:rsidRPr="00536638">
          <w:rPr>
            <w:rStyle w:val="Hyperlink"/>
          </w:rPr>
          <w:t>http://www.esri.com/software/arcgis/extensions/datainteroperability/common-questions.html</w:t>
        </w:r>
      </w:hyperlink>
    </w:p>
    <w:p w:rsidR="000E408A" w:rsidRPr="00536638" w:rsidRDefault="008D7CB0" w:rsidP="002A5DE2">
      <w:pPr>
        <w:pStyle w:val="ListParagraph"/>
        <w:numPr>
          <w:ilvl w:val="0"/>
          <w:numId w:val="33"/>
        </w:numPr>
      </w:pPr>
      <w:r w:rsidRPr="00536638">
        <w:t>Click Add Interoperability Connection</w:t>
      </w:r>
    </w:p>
    <w:p w:rsidR="008D7CB0" w:rsidRPr="00536638" w:rsidRDefault="000E408A" w:rsidP="002A5DE2">
      <w:pPr>
        <w:pStyle w:val="ListParagraph"/>
        <w:numPr>
          <w:ilvl w:val="0"/>
          <w:numId w:val="33"/>
        </w:numPr>
      </w:pPr>
      <w:r w:rsidRPr="00536638">
        <w:t>A Di</w:t>
      </w:r>
      <w:r w:rsidR="008D7CB0" w:rsidRPr="00536638">
        <w:t>alog box appears</w:t>
      </w:r>
    </w:p>
    <w:p w:rsidR="000E408A" w:rsidRPr="00536638" w:rsidRDefault="000E408A" w:rsidP="002A5DE2">
      <w:pPr>
        <w:pStyle w:val="ListParagraph"/>
        <w:numPr>
          <w:ilvl w:val="1"/>
          <w:numId w:val="33"/>
        </w:numPr>
      </w:pPr>
      <w:r w:rsidRPr="00536638">
        <w:t xml:space="preserve">Click the ‘…’ button next to the </w:t>
      </w:r>
      <w:r w:rsidRPr="00536638">
        <w:rPr>
          <w:b/>
        </w:rPr>
        <w:t>Format</w:t>
      </w:r>
      <w:r w:rsidRPr="00536638">
        <w:t xml:space="preserve"> pulldown menu</w:t>
      </w:r>
    </w:p>
    <w:p w:rsidR="000E408A" w:rsidRPr="00536638" w:rsidRDefault="000E408A" w:rsidP="002A5DE2">
      <w:pPr>
        <w:pStyle w:val="ListParagraph"/>
        <w:numPr>
          <w:ilvl w:val="2"/>
          <w:numId w:val="33"/>
        </w:numPr>
      </w:pPr>
      <w:r w:rsidRPr="00536638">
        <w:t>Select the appropriate type of web service from the dialog</w:t>
      </w:r>
    </w:p>
    <w:p w:rsidR="000E408A" w:rsidRPr="00536638" w:rsidRDefault="000E408A" w:rsidP="002A5DE2">
      <w:pPr>
        <w:pStyle w:val="ListParagraph"/>
        <w:numPr>
          <w:ilvl w:val="2"/>
          <w:numId w:val="33"/>
        </w:numPr>
      </w:pPr>
      <w:r w:rsidRPr="00536638">
        <w:t xml:space="preserve">Click </w:t>
      </w:r>
      <w:r w:rsidRPr="00536638">
        <w:rPr>
          <w:b/>
        </w:rPr>
        <w:t>OK</w:t>
      </w:r>
    </w:p>
    <w:p w:rsidR="008D7CB0" w:rsidRPr="00536638" w:rsidRDefault="008D7CB0" w:rsidP="002A5DE2">
      <w:pPr>
        <w:pStyle w:val="ListParagraph"/>
        <w:numPr>
          <w:ilvl w:val="1"/>
          <w:numId w:val="33"/>
        </w:numPr>
      </w:pPr>
      <w:r w:rsidRPr="00536638">
        <w:t xml:space="preserve">In the </w:t>
      </w:r>
      <w:r w:rsidRPr="00536638">
        <w:rPr>
          <w:b/>
        </w:rPr>
        <w:t>Dataset</w:t>
      </w:r>
      <w:r w:rsidRPr="00536638">
        <w:t xml:space="preserve"> field, paste the URL of the capabilities document </w:t>
      </w:r>
      <w:r w:rsidR="000E408A" w:rsidRPr="00536638">
        <w:t>for the service you w</w:t>
      </w:r>
      <w:r w:rsidRPr="00536638">
        <w:t>ish to add</w:t>
      </w:r>
    </w:p>
    <w:p w:rsidR="000E408A" w:rsidRPr="00536638" w:rsidRDefault="008D7CB0" w:rsidP="002A5DE2">
      <w:pPr>
        <w:pStyle w:val="ListParagraph"/>
        <w:numPr>
          <w:ilvl w:val="2"/>
          <w:numId w:val="33"/>
        </w:numPr>
      </w:pPr>
      <w:r w:rsidRPr="00536638">
        <w:t xml:space="preserve">For more information, see </w:t>
      </w:r>
      <w:hyperlink w:anchor="_Testing_Your_Web" w:history="1">
        <w:r w:rsidRPr="00536638">
          <w:rPr>
            <w:rStyle w:val="Hyperlink"/>
          </w:rPr>
          <w:t>Section 7, Testing Your Web Service</w:t>
        </w:r>
      </w:hyperlink>
    </w:p>
    <w:p w:rsidR="000E408A" w:rsidRPr="00536638" w:rsidRDefault="008D7CB0" w:rsidP="002A5DE2">
      <w:pPr>
        <w:pStyle w:val="ListParagraph"/>
        <w:numPr>
          <w:ilvl w:val="1"/>
          <w:numId w:val="33"/>
        </w:numPr>
      </w:pPr>
      <w:r w:rsidRPr="00536638">
        <w:t>C</w:t>
      </w:r>
      <w:r w:rsidR="000E408A" w:rsidRPr="00536638">
        <w:t xml:space="preserve">lick the </w:t>
      </w:r>
      <w:r w:rsidRPr="00536638">
        <w:rPr>
          <w:b/>
        </w:rPr>
        <w:t>Parameters</w:t>
      </w:r>
      <w:r w:rsidRPr="00536638">
        <w:t xml:space="preserve"> </w:t>
      </w:r>
      <w:r w:rsidR="000E408A" w:rsidRPr="00536638">
        <w:t>button.</w:t>
      </w:r>
    </w:p>
    <w:p w:rsidR="000E408A" w:rsidRPr="00536638" w:rsidRDefault="000E408A" w:rsidP="002A5DE2">
      <w:pPr>
        <w:pStyle w:val="ListParagraph"/>
        <w:numPr>
          <w:ilvl w:val="2"/>
          <w:numId w:val="33"/>
        </w:numPr>
      </w:pPr>
      <w:r w:rsidRPr="00536638">
        <w:t xml:space="preserve">Click the ‘…’ button next to </w:t>
      </w:r>
      <w:r w:rsidRPr="00536638">
        <w:rPr>
          <w:b/>
        </w:rPr>
        <w:t>Table List</w:t>
      </w:r>
    </w:p>
    <w:p w:rsidR="000E408A" w:rsidRPr="00536638" w:rsidRDefault="000E408A" w:rsidP="002A5DE2">
      <w:pPr>
        <w:pStyle w:val="ListParagraph"/>
        <w:numPr>
          <w:ilvl w:val="2"/>
          <w:numId w:val="33"/>
        </w:numPr>
      </w:pPr>
      <w:r w:rsidRPr="00536638">
        <w:t xml:space="preserve">Select the tables you wish to </w:t>
      </w:r>
      <w:r w:rsidR="008D7CB0" w:rsidRPr="00536638">
        <w:t>load</w:t>
      </w:r>
    </w:p>
    <w:p w:rsidR="000E408A" w:rsidRPr="00536638" w:rsidRDefault="000E408A" w:rsidP="002A5DE2">
      <w:pPr>
        <w:pStyle w:val="ListParagraph"/>
        <w:numPr>
          <w:ilvl w:val="2"/>
          <w:numId w:val="33"/>
        </w:numPr>
      </w:pPr>
      <w:r w:rsidRPr="00536638">
        <w:t xml:space="preserve">Confirm that the </w:t>
      </w:r>
      <w:r w:rsidRPr="00536638">
        <w:rPr>
          <w:b/>
        </w:rPr>
        <w:t>Max Features</w:t>
      </w:r>
      <w:r w:rsidR="008D7CB0" w:rsidRPr="00536638">
        <w:t xml:space="preserve"> box is scaled appropriately</w:t>
      </w:r>
    </w:p>
    <w:p w:rsidR="000E408A" w:rsidRPr="00536638" w:rsidRDefault="000E408A" w:rsidP="002A5DE2">
      <w:pPr>
        <w:pStyle w:val="ListParagraph"/>
        <w:numPr>
          <w:ilvl w:val="3"/>
          <w:numId w:val="33"/>
        </w:numPr>
      </w:pPr>
      <w:r w:rsidRPr="00536638">
        <w:t>If you are loading a dataset with 10 million features, the “Max Features” box must be scaled appropriately to ten million</w:t>
      </w:r>
    </w:p>
    <w:p w:rsidR="000E408A" w:rsidRPr="00536638" w:rsidRDefault="000E408A" w:rsidP="002A5DE2">
      <w:pPr>
        <w:pStyle w:val="ListParagraph"/>
        <w:numPr>
          <w:ilvl w:val="3"/>
          <w:numId w:val="33"/>
        </w:numPr>
      </w:pPr>
      <w:r w:rsidRPr="00536638">
        <w:t>If you are loading a dataset with three (3) data points, the “Max Features” can be scaled down quite a bit</w:t>
      </w:r>
    </w:p>
    <w:p w:rsidR="008D7CB0" w:rsidRPr="00536638" w:rsidRDefault="008D7CB0" w:rsidP="002A5DE2">
      <w:pPr>
        <w:pStyle w:val="ListParagraph"/>
        <w:numPr>
          <w:ilvl w:val="2"/>
          <w:numId w:val="33"/>
        </w:numPr>
      </w:pPr>
      <w:r w:rsidRPr="00536638">
        <w:t xml:space="preserve">Click </w:t>
      </w:r>
      <w:r w:rsidRPr="00536638">
        <w:rPr>
          <w:b/>
        </w:rPr>
        <w:t>OK</w:t>
      </w:r>
    </w:p>
    <w:p w:rsidR="000E408A" w:rsidRPr="00536638" w:rsidRDefault="000E408A" w:rsidP="002A5DE2">
      <w:pPr>
        <w:pStyle w:val="ListParagraph"/>
        <w:numPr>
          <w:ilvl w:val="1"/>
          <w:numId w:val="33"/>
        </w:numPr>
      </w:pPr>
      <w:r w:rsidRPr="00536638">
        <w:t>Once the layers have been added under the interoperability connections, you will see something like this in ArcCatalog</w:t>
      </w:r>
    </w:p>
    <w:p w:rsidR="008D7CB0" w:rsidRPr="00536638" w:rsidRDefault="008D7CB0" w:rsidP="002A5DE2">
      <w:pPr>
        <w:pStyle w:val="ListParagraph"/>
        <w:numPr>
          <w:ilvl w:val="1"/>
          <w:numId w:val="33"/>
        </w:numPr>
      </w:pPr>
      <w:r w:rsidRPr="00536638">
        <w:t xml:space="preserve">Click </w:t>
      </w:r>
      <w:r w:rsidRPr="00536638">
        <w:rPr>
          <w:b/>
        </w:rPr>
        <w:t>OK</w:t>
      </w:r>
    </w:p>
    <w:p w:rsidR="000E408A" w:rsidRPr="00536638" w:rsidRDefault="000E408A" w:rsidP="002A5DE2">
      <w:pPr>
        <w:pStyle w:val="ListParagraph"/>
        <w:numPr>
          <w:ilvl w:val="0"/>
          <w:numId w:val="33"/>
        </w:numPr>
      </w:pPr>
      <w:r w:rsidRPr="00536638">
        <w:t>Depending on the size of the dataset, it may take some time to load.  When it is finished, expand the Connection (you can also rename the connection, which can be helpful).</w:t>
      </w:r>
    </w:p>
    <w:p w:rsidR="000E408A" w:rsidRPr="00536638" w:rsidRDefault="000E408A" w:rsidP="002A5DE2">
      <w:pPr>
        <w:pStyle w:val="ListParagraph"/>
        <w:numPr>
          <w:ilvl w:val="0"/>
          <w:numId w:val="33"/>
        </w:numPr>
      </w:pPr>
      <w:r w:rsidRPr="00536638">
        <w:t>Drag and drop the layer into your ArcMap Project.</w:t>
      </w:r>
    </w:p>
    <w:p w:rsidR="000E408A" w:rsidRPr="00536638" w:rsidRDefault="000E408A" w:rsidP="0087247F">
      <w:pPr>
        <w:pStyle w:val="question"/>
      </w:pPr>
      <w:r w:rsidRPr="00536638">
        <w:t>Q: All of my data are in Shapefiles.  Can I deploy a shapefile as a GeoSciML-portrayal service?</w:t>
      </w:r>
    </w:p>
    <w:p w:rsidR="000E408A" w:rsidRPr="00536638" w:rsidRDefault="000E408A" w:rsidP="002A5DE2">
      <w:r w:rsidRPr="00536638">
        <w:t xml:space="preserve">A:  The problem you will run into is the truncation of field names that occurs in shapefiles.  Ideally you will have a full version of the data in an sde </w:t>
      </w:r>
      <w:r w:rsidR="002E44F4" w:rsidRPr="00536638">
        <w:t>database</w:t>
      </w:r>
      <w:r w:rsidRPr="00536638">
        <w:t xml:space="preserve"> (or file/personal geodatabase).  As mentioned in the above document, to be compliant with GeoSciML-portrayal, you will need to </w:t>
      </w:r>
      <w:r w:rsidRPr="00536638">
        <w:lastRenderedPageBreak/>
        <w:t>make sure there is no truncation in field names; they must be an exact match  for the GeoSciML-portrayal schema.</w:t>
      </w:r>
    </w:p>
    <w:p w:rsidR="000E408A" w:rsidRPr="00536638" w:rsidRDefault="000E408A" w:rsidP="0087247F">
      <w:pPr>
        <w:pStyle w:val="question"/>
      </w:pPr>
      <w:r w:rsidRPr="00536638">
        <w:t>Q:  I would like to deploy a service using full GeoSciML v.3.0 schema; where can I go?</w:t>
      </w:r>
    </w:p>
    <w:p w:rsidR="000E408A" w:rsidRPr="00536638" w:rsidRDefault="000E408A" w:rsidP="002A5DE2">
      <w:r w:rsidRPr="00536638">
        <w:t xml:space="preserve">A: Visit the </w:t>
      </w:r>
      <w:hyperlink r:id="rId84" w:history="1">
        <w:r w:rsidRPr="00536638">
          <w:rPr>
            <w:rStyle w:val="Hyperlink"/>
          </w:rPr>
          <w:t>GeoSciML website</w:t>
        </w:r>
      </w:hyperlink>
      <w:r w:rsidRPr="00536638">
        <w:t xml:space="preserve"> </w:t>
      </w:r>
    </w:p>
    <w:p w:rsidR="000E408A" w:rsidRPr="00536638" w:rsidRDefault="000E408A" w:rsidP="0087247F">
      <w:pPr>
        <w:pStyle w:val="question"/>
      </w:pPr>
      <w:r w:rsidRPr="00536638">
        <w:t>Q:  Why would I want to create a WMS or WFS service at all?</w:t>
      </w:r>
    </w:p>
    <w:p w:rsidR="000E408A" w:rsidRPr="00536638" w:rsidRDefault="000E408A" w:rsidP="002A5DE2">
      <w:r w:rsidRPr="00536638">
        <w:t>A:  To display data in a map format.  Map format shows:  data relative to its geographical surroundings, data relative to other data on the same map, data points relative to other data points in the same dataset (size, quantity, order, etc).</w:t>
      </w:r>
    </w:p>
    <w:p w:rsidR="0054715C" w:rsidRPr="0054715C" w:rsidRDefault="00424CE3" w:rsidP="0087247F">
      <w:pPr>
        <w:pStyle w:val="Heading1"/>
        <w:numPr>
          <w:ilvl w:val="0"/>
          <w:numId w:val="0"/>
        </w:numPr>
      </w:pPr>
      <w:bookmarkStart w:id="243" w:name="_Appendix_C:_OneGeology"/>
      <w:bookmarkStart w:id="244" w:name="_Toc321148933"/>
      <w:bookmarkStart w:id="245" w:name="_Toc364428368"/>
      <w:bookmarkEnd w:id="243"/>
      <w:r>
        <w:t xml:space="preserve">Appendix </w:t>
      </w:r>
      <w:r w:rsidR="00CF1193">
        <w:t>C</w:t>
      </w:r>
      <w:r>
        <w:t xml:space="preserve">: </w:t>
      </w:r>
      <w:r w:rsidR="0054715C" w:rsidRPr="0054715C">
        <w:t>OneGeology Web Service Requirements</w:t>
      </w:r>
      <w:bookmarkEnd w:id="244"/>
      <w:bookmarkEnd w:id="245"/>
    </w:p>
    <w:p w:rsidR="002F441C" w:rsidRDefault="0054715C" w:rsidP="002A5DE2">
      <w:r>
        <w:t xml:space="preserve">If you wish to submit your </w:t>
      </w:r>
      <w:hyperlink w:anchor="Web_Service" w:history="1">
        <w:r w:rsidRPr="00AD201C">
          <w:rPr>
            <w:rStyle w:val="Hyperlink"/>
          </w:rPr>
          <w:t>web service</w:t>
        </w:r>
      </w:hyperlink>
      <w:r>
        <w:t xml:space="preserve"> to the OneGeology portal, your web service must comply with </w:t>
      </w:r>
      <w:hyperlink r:id="rId85" w:history="1">
        <w:r w:rsidRPr="00AD201C">
          <w:rPr>
            <w:rStyle w:val="Hyperlink"/>
          </w:rPr>
          <w:t>OneGeology</w:t>
        </w:r>
      </w:hyperlink>
      <w:r>
        <w:t xml:space="preserve"> standards.</w:t>
      </w:r>
    </w:p>
    <w:p w:rsidR="002F441C" w:rsidRPr="002F441C" w:rsidRDefault="002F441C" w:rsidP="002A5DE2">
      <w:r>
        <w:t>This appendix</w:t>
      </w:r>
      <w:r w:rsidR="00E0711F">
        <w:t xml:space="preserve"> summarizes the</w:t>
      </w:r>
      <w:r w:rsidR="001C3494">
        <w:t xml:space="preserve"> service-level and layer-level</w:t>
      </w:r>
      <w:r w:rsidR="00C3183A">
        <w:t xml:space="preserve"> requirements that must be respected</w:t>
      </w:r>
      <w:r w:rsidR="00E0711F">
        <w:t xml:space="preserve"> for compliance with OneGeology standards.</w:t>
      </w:r>
    </w:p>
    <w:p w:rsidR="0054715C" w:rsidRPr="00DE2A1B" w:rsidRDefault="0054715C" w:rsidP="0087247F">
      <w:pPr>
        <w:pStyle w:val="Heading2"/>
        <w:numPr>
          <w:ilvl w:val="1"/>
          <w:numId w:val="60"/>
        </w:numPr>
      </w:pPr>
      <w:bookmarkStart w:id="246" w:name="_Service-Level_Metadata_Requirements"/>
      <w:bookmarkStart w:id="247" w:name="_Toc321148934"/>
      <w:bookmarkStart w:id="248" w:name="_Toc364428369"/>
      <w:bookmarkEnd w:id="246"/>
      <w:r w:rsidRPr="00DE2A1B">
        <w:t>Service-Level Metadata Requirements</w:t>
      </w:r>
      <w:bookmarkEnd w:id="247"/>
      <w:bookmarkEnd w:id="248"/>
    </w:p>
    <w:p w:rsidR="0054715C" w:rsidRDefault="0054715C" w:rsidP="002A5DE2">
      <w:r>
        <w:t xml:space="preserve">The following section describes OneGeology standards as they relate to service-level </w:t>
      </w:r>
      <w:hyperlink w:anchor="Metadata" w:history="1">
        <w:r w:rsidRPr="0054715C">
          <w:rPr>
            <w:rStyle w:val="Hyperlink"/>
          </w:rPr>
          <w:t>metadata</w:t>
        </w:r>
      </w:hyperlink>
      <w:r>
        <w:t>.</w:t>
      </w:r>
    </w:p>
    <w:p w:rsidR="0054715C" w:rsidRDefault="0054715C" w:rsidP="002A5DE2">
      <w:r>
        <w:t>When</w:t>
      </w:r>
      <w:r w:rsidRPr="007468B7">
        <w:t xml:space="preserve"> you submit your </w:t>
      </w:r>
      <w:r>
        <w:t>web</w:t>
      </w:r>
      <w:r w:rsidRPr="007468B7">
        <w:t xml:space="preserve"> service to OneGeology, </w:t>
      </w:r>
      <w:r>
        <w:t>service-level</w:t>
      </w:r>
      <w:r w:rsidRPr="007468B7">
        <w:t xml:space="preserve"> metadata </w:t>
      </w:r>
      <w:r>
        <w:t>is</w:t>
      </w:r>
      <w:r w:rsidRPr="007468B7">
        <w:t xml:space="preserve"> harvested into the portal in the GetCapabilities response document.</w:t>
      </w:r>
      <w:r w:rsidR="003640C1">
        <w:t xml:space="preserve"> </w:t>
      </w:r>
      <w:r>
        <w:t>T</w:t>
      </w:r>
      <w:r w:rsidRPr="007468B7">
        <w:t xml:space="preserve">he minimum requirements for inclusion with OneGeology (source: </w:t>
      </w:r>
      <w:hyperlink r:id="rId86" w:history="1">
        <w:r w:rsidRPr="00411ADC">
          <w:rPr>
            <w:rStyle w:val="Hyperlink"/>
          </w:rPr>
          <w:t>http://www.onegeology.org/wmscookbook/2_4_1.html</w:t>
        </w:r>
      </w:hyperlink>
      <w:r w:rsidRPr="007468B7">
        <w:t>)</w:t>
      </w:r>
    </w:p>
    <w:p w:rsidR="0054715C" w:rsidRDefault="0054715C" w:rsidP="0087247F">
      <w:pPr>
        <w:pStyle w:val="Caption"/>
        <w:keepNext/>
      </w:pPr>
      <w:r>
        <w:t xml:space="preserve">Table </w:t>
      </w:r>
      <w:r w:rsidR="00F86C86">
        <w:fldChar w:fldCharType="begin"/>
      </w:r>
      <w:r w:rsidR="00F86C86">
        <w:instrText xml:space="preserve"> SEQ Table \* ARABIC </w:instrText>
      </w:r>
      <w:r w:rsidR="00F86C86">
        <w:fldChar w:fldCharType="separate"/>
      </w:r>
      <w:r w:rsidR="006C0140">
        <w:rPr>
          <w:noProof/>
        </w:rPr>
        <w:t>4</w:t>
      </w:r>
      <w:r w:rsidR="00F86C86">
        <w:rPr>
          <w:noProof/>
        </w:rPr>
        <w:fldChar w:fldCharType="end"/>
      </w:r>
      <w:r>
        <w:t>: One-Geology Service-Level Metadata Requirements</w:t>
      </w:r>
    </w:p>
    <w:tbl>
      <w:tblPr>
        <w:tblW w:w="10340" w:type="dxa"/>
        <w:jc w:val="center"/>
        <w:tblLook w:val="04A0" w:firstRow="1" w:lastRow="0" w:firstColumn="1" w:lastColumn="0" w:noHBand="0" w:noVBand="1"/>
      </w:tblPr>
      <w:tblGrid>
        <w:gridCol w:w="1880"/>
        <w:gridCol w:w="6380"/>
        <w:gridCol w:w="2080"/>
      </w:tblGrid>
      <w:tr w:rsidR="0054715C" w:rsidRPr="00AD49C4" w:rsidTr="00C74374">
        <w:trPr>
          <w:cantSplit/>
          <w:trHeight w:val="367"/>
          <w:tblHeader/>
          <w:jc w:val="center"/>
        </w:trPr>
        <w:tc>
          <w:tcPr>
            <w:tcW w:w="1880" w:type="dxa"/>
            <w:tcBorders>
              <w:top w:val="single" w:sz="8" w:space="0" w:color="auto"/>
              <w:left w:val="single" w:sz="8" w:space="0" w:color="auto"/>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Field</w:t>
            </w:r>
          </w:p>
        </w:tc>
        <w:tc>
          <w:tcPr>
            <w:tcW w:w="6380" w:type="dxa"/>
            <w:tcBorders>
              <w:top w:val="single" w:sz="8" w:space="0" w:color="auto"/>
              <w:left w:val="nil"/>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Description</w:t>
            </w:r>
          </w:p>
        </w:tc>
        <w:tc>
          <w:tcPr>
            <w:tcW w:w="2080" w:type="dxa"/>
            <w:tcBorders>
              <w:top w:val="single" w:sz="8" w:space="0" w:color="auto"/>
              <w:left w:val="nil"/>
              <w:bottom w:val="single" w:sz="8" w:space="0" w:color="auto"/>
              <w:right w:val="single" w:sz="8" w:space="0" w:color="auto"/>
            </w:tcBorders>
            <w:shd w:val="clear" w:color="000000" w:fill="D9D9D9"/>
            <w:hideMark/>
          </w:tcPr>
          <w:p w:rsidR="0054715C" w:rsidRPr="00AD49C4" w:rsidRDefault="001D144E" w:rsidP="0087247F">
            <w:pPr>
              <w:keepNext/>
              <w:spacing w:after="0" w:line="240" w:lineRule="auto"/>
            </w:pPr>
            <w:r>
              <w:t>Conditions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Version (1.3.0, 1.1.1) </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Title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for 2-star service (2-stars)</w:t>
            </w:r>
            <w:r w:rsidR="001D144E">
              <w:t xml:space="preserve">; see </w:t>
            </w:r>
            <w:hyperlink w:anchor="_Service_Title_and" w:history="1">
              <w:r w:rsidR="001D144E" w:rsidRPr="00BA261E">
                <w:rPr>
                  <w:rStyle w:val="Hyperlink"/>
                  <w:rFonts w:eastAsia="Times New Roman" w:cs="Calibri"/>
                  <w:sz w:val="16"/>
                  <w:szCs w:val="16"/>
                </w:rPr>
                <w:t>Section 7.2</w:t>
              </w:r>
            </w:hyperlink>
            <w:r w:rsidR="001D144E">
              <w:t xml:space="preserve"> for more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Abstract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May include data owner organization, goals, scale of data and other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Access Constraints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Definition of access constraints, otherwise “none”</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Keywords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“OneGeology”, “MD_DATE@2012-02-02”, “MD_LANG@ENG”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Data (owner) </w:t>
            </w:r>
            <w:r w:rsidRPr="00AD49C4">
              <w:lastRenderedPageBreak/>
              <w:t>provider</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Full name of data owner organization (not service provider)</w:t>
            </w:r>
            <w:r w:rsidR="003640C1">
              <w:t xml:space="preserve"> </w:t>
            </w:r>
            <w:r w:rsidRPr="00AD49C4">
              <w:lastRenderedPageBreak/>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lastRenderedPageBreak/>
              <w:t xml:space="preserve">Required for </w:t>
            </w:r>
            <w:r w:rsidR="0054715C" w:rsidRPr="00AD49C4">
              <w:t xml:space="preserve">2 </w:t>
            </w:r>
            <w:r w:rsidR="0054715C" w:rsidRPr="00AD49C4">
              <w:lastRenderedPageBreak/>
              <w:t>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Image Format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r w:rsidR="003640C1">
              <w:t xml:space="preserve"> </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On-line Resource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by the WMS specification</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Contact Person</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Named Individual or contact within data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Country</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Country of the data owner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 of the named contact</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Fees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Any fees required to use the WMS Service; otherwise “none”</w:t>
            </w:r>
            <w:r w:rsidR="003640C1">
              <w:t xml:space="preserve"> </w:t>
            </w:r>
            <w:r w:rsidRPr="00AD49C4">
              <w:t>(3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bl>
    <w:p w:rsidR="0054715C" w:rsidRDefault="0054715C" w:rsidP="002A5DE2"/>
    <w:p w:rsidR="0054715C" w:rsidRPr="005C598F" w:rsidRDefault="005C598F" w:rsidP="0087247F">
      <w:pPr>
        <w:pStyle w:val="Heading2"/>
        <w:numPr>
          <w:ilvl w:val="1"/>
          <w:numId w:val="60"/>
        </w:numPr>
      </w:pPr>
      <w:bookmarkStart w:id="249" w:name="_Service_Title_and"/>
      <w:bookmarkStart w:id="250" w:name="_Toc321148935"/>
      <w:bookmarkStart w:id="251" w:name="_Toc364428370"/>
      <w:bookmarkEnd w:id="249"/>
      <w:ins w:id="252" w:author="Christy Caudill" w:date="2013-08-16T10:48:00Z">
        <w:r>
          <w:t xml:space="preserve">WMS </w:t>
        </w:r>
      </w:ins>
      <w:r w:rsidR="0054715C" w:rsidRPr="005C598F">
        <w:t xml:space="preserve">Service Title and </w:t>
      </w:r>
      <w:r w:rsidR="000C33BA" w:rsidRPr="005C598F">
        <w:t xml:space="preserve">Service </w:t>
      </w:r>
      <w:r w:rsidR="0054715C" w:rsidRPr="005C598F">
        <w:t>Name Requirements</w:t>
      </w:r>
      <w:bookmarkEnd w:id="250"/>
      <w:bookmarkEnd w:id="251"/>
    </w:p>
    <w:p w:rsidR="0054715C" w:rsidRPr="005C598F" w:rsidRDefault="000C33BA" w:rsidP="002A5DE2">
      <w:r w:rsidRPr="005C598F">
        <w:t>This section describes the OneGeology standards that</w:t>
      </w:r>
      <w:r w:rsidR="0054715C" w:rsidRPr="005C598F">
        <w:t xml:space="preserve"> govern web</w:t>
      </w:r>
      <w:ins w:id="253" w:author="Christy Caudill" w:date="2013-08-16T10:48:00Z">
        <w:r w:rsidR="005C598F">
          <w:t xml:space="preserve"> map</w:t>
        </w:r>
      </w:ins>
      <w:r w:rsidR="0054715C" w:rsidRPr="005C598F">
        <w:t xml:space="preserve"> service</w:t>
      </w:r>
      <w:ins w:id="254" w:author="Christy Caudill" w:date="2013-08-16T12:39:00Z">
        <w:r w:rsidR="00A14CE0">
          <w:t xml:space="preserve"> (WMS)</w:t>
        </w:r>
      </w:ins>
      <w:r w:rsidR="0054715C" w:rsidRPr="005C598F">
        <w:t xml:space="preserve"> </w:t>
      </w:r>
      <w:r w:rsidR="0054715C" w:rsidRPr="005C598F">
        <w:rPr>
          <w:b/>
        </w:rPr>
        <w:t>Title</w:t>
      </w:r>
      <w:r w:rsidR="0054715C" w:rsidRPr="005C598F">
        <w:t xml:space="preserve"> and </w:t>
      </w:r>
      <w:r w:rsidR="0054715C" w:rsidRPr="005C598F">
        <w:rPr>
          <w:b/>
        </w:rPr>
        <w:t>Name</w:t>
      </w:r>
      <w:r w:rsidR="0054715C" w:rsidRPr="005C598F">
        <w:t>.</w:t>
      </w:r>
      <w:ins w:id="255" w:author="Christy Caudill" w:date="2013-08-16T12:39:00Z">
        <w:r w:rsidR="00A14CE0">
          <w:t xml:space="preserve"> </w:t>
        </w:r>
      </w:ins>
      <w:ins w:id="256" w:author="Christy Caudill" w:date="2013-08-16T12:40:00Z">
        <w:r w:rsidR="00A14CE0">
          <w:t>For service deployment using ArcGIS, two separate services are necessary to conform to both the WMS naming specifications (</w:t>
        </w:r>
      </w:ins>
      <w:ins w:id="257" w:author="Christy Caudill" w:date="2013-08-16T12:41:00Z">
        <w:r w:rsidR="00A14CE0">
          <w:t>Section C.</w:t>
        </w:r>
      </w:ins>
      <w:ins w:id="258" w:author="Christy Caudill" w:date="2013-08-16T12:42:00Z">
        <w:r w:rsidR="00A14CE0">
          <w:t xml:space="preserve"> </w:t>
        </w:r>
      </w:ins>
      <w:ins w:id="259" w:author="Christy Caudill" w:date="2013-08-16T12:41:00Z">
        <w:r w:rsidR="00A14CE0">
          <w:t>3</w:t>
        </w:r>
      </w:ins>
      <w:ins w:id="260" w:author="Christy Caudill" w:date="2013-08-16T12:40:00Z">
        <w:r w:rsidR="00A14CE0">
          <w:t>) and the WFS layer names</w:t>
        </w:r>
      </w:ins>
      <w:ins w:id="261" w:author="Christy Caudill" w:date="2013-08-16T12:42:00Z">
        <w:r w:rsidR="00A14CE0">
          <w:t xml:space="preserve"> as specified by the GeoScimML-Portrayal schema (Section C. 4).</w:t>
        </w:r>
      </w:ins>
      <w:ins w:id="262" w:author="Christy Caudill" w:date="2013-08-16T12:43:00Z">
        <w:r w:rsidR="00DE11D0">
          <w:t xml:space="preserve">  For service deployment using GeoServer, multiple layers will be necessary to conform to the naming conventions for both WFS and WMS layers.</w:t>
        </w:r>
      </w:ins>
    </w:p>
    <w:p w:rsidR="0054715C" w:rsidRPr="005C598F" w:rsidRDefault="0054715C" w:rsidP="002A5DE2">
      <w:r w:rsidRPr="005C598F">
        <w:rPr>
          <w:b/>
        </w:rPr>
        <w:t>Service Title</w:t>
      </w:r>
      <w:r w:rsidRPr="005C598F">
        <w:t>:</w:t>
      </w:r>
      <w:r w:rsidR="003640C1" w:rsidRPr="005C598F">
        <w:t xml:space="preserve"> </w:t>
      </w:r>
      <w:r w:rsidRPr="005C598F">
        <w:t>Conforming to the naming conventions for service title is a 2 sta</w:t>
      </w:r>
      <w:r w:rsidR="000C33BA" w:rsidRPr="005C598F">
        <w:t xml:space="preserve">r requirement with OneGeology. </w:t>
      </w:r>
      <w:r w:rsidR="00D20426" w:rsidRPr="005C598F">
        <w:rPr>
          <w:b/>
        </w:rPr>
        <w:t>Service Titles</w:t>
      </w:r>
      <w:r w:rsidR="00D20426" w:rsidRPr="005C598F">
        <w:t xml:space="preserve"> should contain the following tokens (in order)</w:t>
      </w:r>
      <w:r w:rsidRPr="005C598F">
        <w:t>:</w:t>
      </w:r>
    </w:p>
    <w:p w:rsidR="0054715C" w:rsidRPr="005C598F" w:rsidRDefault="002F441C" w:rsidP="002A5DE2">
      <w:r w:rsidRPr="005C598F">
        <w:t>[Geographical extent]</w:t>
      </w:r>
      <w:r w:rsidR="0054715C" w:rsidRPr="005C598F">
        <w:t xml:space="preserve"> [Data owner organization] [Language C</w:t>
      </w:r>
      <w:r w:rsidR="00D20426" w:rsidRPr="005C598F">
        <w:t>ode</w:t>
      </w:r>
      <w:r w:rsidR="0054715C" w:rsidRPr="005C598F">
        <w:t xml:space="preserve">] </w:t>
      </w:r>
      <w:del w:id="263" w:author="Christy Caudill" w:date="2013-08-16T10:54:00Z">
        <w:r w:rsidR="0054715C" w:rsidRPr="005C598F" w:rsidDel="00C2611A">
          <w:delText xml:space="preserve">[Scale] </w:delText>
        </w:r>
      </w:del>
      <w:r w:rsidR="0054715C" w:rsidRPr="005C598F">
        <w:t>[Theme], where:</w:t>
      </w:r>
    </w:p>
    <w:p w:rsidR="006D25AA" w:rsidRPr="005C598F" w:rsidRDefault="006D25AA" w:rsidP="002A5DE2">
      <w:pPr>
        <w:pStyle w:val="ListParagraph"/>
        <w:numPr>
          <w:ilvl w:val="0"/>
          <w:numId w:val="20"/>
        </w:numPr>
      </w:pPr>
      <w:r w:rsidRPr="005C598F">
        <w:rPr>
          <w:b/>
        </w:rPr>
        <w:t>Geographic extent:</w:t>
      </w:r>
      <w:r w:rsidRPr="005C598F">
        <w:t xml:space="preserve"> a rough approximation of the extent of the portrayal provided by the web service</w:t>
      </w:r>
    </w:p>
    <w:p w:rsidR="006D25AA" w:rsidRPr="005C598F" w:rsidRDefault="006D25AA" w:rsidP="002A5DE2">
      <w:pPr>
        <w:pStyle w:val="ListParagraph"/>
        <w:numPr>
          <w:ilvl w:val="1"/>
          <w:numId w:val="20"/>
        </w:numPr>
      </w:pPr>
      <w:r w:rsidRPr="005C598F">
        <w:t>Generally an ISO three letter country code (such as “USA”) and, if necessary, a province, such as “USA-KY” for the state of Kentucky</w:t>
      </w:r>
    </w:p>
    <w:p w:rsidR="006D25AA" w:rsidRPr="005C598F" w:rsidRDefault="006D25AA" w:rsidP="002A5DE2">
      <w:pPr>
        <w:pStyle w:val="ListParagraph"/>
        <w:numPr>
          <w:ilvl w:val="1"/>
          <w:numId w:val="20"/>
        </w:numPr>
      </w:pPr>
      <w:r w:rsidRPr="005C598F">
        <w:t xml:space="preserve">See </w:t>
      </w:r>
      <w:hyperlink r:id="rId87" w:history="1">
        <w:r w:rsidRPr="005C598F">
          <w:rPr>
            <w:rStyle w:val="Hyperlink"/>
          </w:rPr>
          <w:t>http://en.wikipedia.org/wiki/ISO_3166-1_alpha-3</w:t>
        </w:r>
      </w:hyperlink>
      <w:r w:rsidRPr="005C598F">
        <w:t xml:space="preserve"> for ISO three-letter country codes</w:t>
      </w:r>
    </w:p>
    <w:p w:rsidR="006D25AA" w:rsidRPr="005C598F" w:rsidRDefault="006D25AA" w:rsidP="002A5DE2">
      <w:pPr>
        <w:pStyle w:val="ListParagraph"/>
        <w:numPr>
          <w:ilvl w:val="0"/>
          <w:numId w:val="20"/>
        </w:numPr>
      </w:pPr>
      <w:r w:rsidRPr="005C598F">
        <w:rPr>
          <w:b/>
        </w:rPr>
        <w:t>Data owner organization</w:t>
      </w:r>
      <w:r w:rsidR="003640C1" w:rsidRPr="005C598F">
        <w:rPr>
          <w:b/>
        </w:rPr>
        <w:t xml:space="preserve"> </w:t>
      </w:r>
      <w:r w:rsidRPr="005C598F">
        <w:rPr>
          <w:b/>
        </w:rPr>
        <w:t>code</w:t>
      </w:r>
      <w:r w:rsidRPr="005C598F">
        <w:t xml:space="preserve">: an acronym or abbreviation for the entity that owns the data portrayed by the </w:t>
      </w:r>
      <w:hyperlink w:anchor="Web_Service" w:history="1">
        <w:r w:rsidRPr="005C598F">
          <w:rPr>
            <w:rStyle w:val="Hyperlink"/>
          </w:rPr>
          <w:t>web service</w:t>
        </w:r>
      </w:hyperlink>
    </w:p>
    <w:p w:rsidR="006D25AA" w:rsidRPr="005C598F" w:rsidRDefault="006D25AA" w:rsidP="002A5DE2">
      <w:pPr>
        <w:pStyle w:val="ListParagraph"/>
        <w:numPr>
          <w:ilvl w:val="1"/>
          <w:numId w:val="20"/>
        </w:numPr>
      </w:pPr>
      <w:r w:rsidRPr="005C598F">
        <w:t xml:space="preserve">The </w:t>
      </w:r>
      <w:r w:rsidRPr="005C598F">
        <w:rPr>
          <w:b/>
        </w:rPr>
        <w:t>data owner organization</w:t>
      </w:r>
      <w:r w:rsidRPr="005C598F">
        <w:t xml:space="preserve"> </w:t>
      </w:r>
      <w:r w:rsidRPr="005C598F">
        <w:rPr>
          <w:i/>
        </w:rPr>
        <w:t>can be</w:t>
      </w:r>
      <w:r w:rsidRPr="005C598F">
        <w:t xml:space="preserve">, but is </w:t>
      </w:r>
      <w:r w:rsidRPr="005C598F">
        <w:rPr>
          <w:i/>
        </w:rPr>
        <w:t>not necessarily</w:t>
      </w:r>
      <w:r w:rsidRPr="005C598F">
        <w:t>, the name of the organization responsible for deploying the data as a web service</w:t>
      </w:r>
    </w:p>
    <w:p w:rsidR="006D25AA" w:rsidRPr="005C598F" w:rsidRDefault="006D25AA" w:rsidP="002A5DE2">
      <w:pPr>
        <w:pStyle w:val="ListParagraph"/>
        <w:numPr>
          <w:ilvl w:val="0"/>
          <w:numId w:val="20"/>
        </w:numPr>
      </w:pPr>
      <w:r w:rsidRPr="005C598F">
        <w:rPr>
          <w:b/>
        </w:rPr>
        <w:lastRenderedPageBreak/>
        <w:t>Language</w:t>
      </w:r>
      <w:r w:rsidRPr="005C598F">
        <w:t>: a two-letter ISO 639-1 code for the language in which the web service is portrayed</w:t>
      </w:r>
    </w:p>
    <w:p w:rsidR="006D25AA" w:rsidRDefault="006D25AA" w:rsidP="002A5DE2">
      <w:pPr>
        <w:pStyle w:val="ListParagraph"/>
        <w:numPr>
          <w:ilvl w:val="1"/>
          <w:numId w:val="20"/>
        </w:numPr>
        <w:rPr>
          <w:ins w:id="264" w:author="Christy Caudill" w:date="2013-08-16T10:54:00Z"/>
        </w:rPr>
      </w:pPr>
      <w:r w:rsidRPr="005C598F">
        <w:t xml:space="preserve">See </w:t>
      </w:r>
      <w:hyperlink r:id="rId88" w:history="1">
        <w:r w:rsidRPr="005C598F">
          <w:rPr>
            <w:rStyle w:val="Hyperlink"/>
          </w:rPr>
          <w:t>http://en.wikipedia.org/wiki/List_of_ISO_639-1_codes</w:t>
        </w:r>
      </w:hyperlink>
      <w:r w:rsidRPr="005C598F">
        <w:t xml:space="preserve"> for ISO language codes</w:t>
      </w:r>
    </w:p>
    <w:p w:rsidR="00C2611A" w:rsidRPr="005C598F" w:rsidRDefault="00C2611A" w:rsidP="002A5DE2">
      <w:pPr>
        <w:pStyle w:val="ListParagraph"/>
        <w:numPr>
          <w:ilvl w:val="1"/>
          <w:numId w:val="20"/>
        </w:numPr>
      </w:pPr>
      <w:ins w:id="265" w:author="Christy Caudill" w:date="2013-08-16T10:54:00Z">
        <w:r>
          <w:t xml:space="preserve">Language </w:t>
        </w:r>
      </w:ins>
      <w:ins w:id="266" w:author="Christy Caudill" w:date="2013-08-16T10:55:00Z">
        <w:r>
          <w:t>Code is only used if the serivce name language differs from the</w:t>
        </w:r>
      </w:ins>
      <w:ins w:id="267" w:author="Christy Caudill" w:date="2013-08-16T10:56:00Z">
        <w:r>
          <w:t xml:space="preserve"> data language.</w:t>
        </w:r>
      </w:ins>
      <w:ins w:id="268" w:author="Christy Caudill" w:date="2013-08-16T10:55:00Z">
        <w:r>
          <w:t xml:space="preserve"> </w:t>
        </w:r>
      </w:ins>
    </w:p>
    <w:p w:rsidR="006D25AA" w:rsidRPr="005C598F" w:rsidDel="00C2611A" w:rsidRDefault="006D25AA" w:rsidP="002A5DE2">
      <w:pPr>
        <w:pStyle w:val="ListParagraph"/>
        <w:numPr>
          <w:ilvl w:val="0"/>
          <w:numId w:val="20"/>
        </w:numPr>
        <w:rPr>
          <w:del w:id="269" w:author="Christy Caudill" w:date="2013-08-16T10:54:00Z"/>
        </w:rPr>
      </w:pPr>
      <w:del w:id="270" w:author="Christy Caudill" w:date="2013-08-16T10:54:00Z">
        <w:r w:rsidRPr="005C598F" w:rsidDel="00C2611A">
          <w:rPr>
            <w:b/>
          </w:rPr>
          <w:delText>Scale:</w:delText>
        </w:r>
        <w:r w:rsidRPr="005C598F" w:rsidDel="00C2611A">
          <w:delText xml:space="preserve"> expresses the scale of the portrayal as a ratio (X:Y); large-scale portrayals should be abbreviated using SI symbols for million “M” and thousand “k”</w:delText>
        </w:r>
      </w:del>
    </w:p>
    <w:p w:rsidR="006D25AA" w:rsidRPr="005C598F" w:rsidDel="00C2611A" w:rsidRDefault="006D25AA" w:rsidP="002A5DE2">
      <w:pPr>
        <w:pStyle w:val="ListParagraph"/>
        <w:numPr>
          <w:ilvl w:val="1"/>
          <w:numId w:val="20"/>
        </w:numPr>
        <w:rPr>
          <w:del w:id="271" w:author="Christy Caudill" w:date="2013-08-16T10:54:00Z"/>
        </w:rPr>
      </w:pPr>
      <w:del w:id="272" w:author="Christy Caudill" w:date="2013-08-16T10:54:00Z">
        <w:r w:rsidRPr="005C598F" w:rsidDel="00C2611A">
          <w:delText>An example of a valid scale in the service title is “1:1M”</w:delText>
        </w:r>
      </w:del>
    </w:p>
    <w:p w:rsidR="006D25AA" w:rsidRPr="005C598F" w:rsidRDefault="006D25AA" w:rsidP="002A5DE2">
      <w:pPr>
        <w:pStyle w:val="ListParagraph"/>
        <w:numPr>
          <w:ilvl w:val="0"/>
          <w:numId w:val="20"/>
        </w:numPr>
      </w:pPr>
      <w:r w:rsidRPr="005C598F">
        <w:rPr>
          <w:b/>
        </w:rPr>
        <w:t>Theme</w:t>
      </w:r>
      <w:r w:rsidRPr="005C598F">
        <w:t>: a short or abbreviated description of the data contained in the layer</w:t>
      </w:r>
    </w:p>
    <w:p w:rsidR="00DD362E" w:rsidRPr="005C598F" w:rsidRDefault="00DD362E" w:rsidP="002A5DE2">
      <w:r w:rsidRPr="005C598F">
        <w:rPr>
          <w:b/>
        </w:rPr>
        <w:t xml:space="preserve">Service Name: </w:t>
      </w:r>
      <w:r w:rsidRPr="005C598F">
        <w:t>For version 1.3.0 services, the service name should be ‘WMS’; for version 1.1.1, the service name should be ‘OGC:WMS’</w:t>
      </w:r>
      <w:ins w:id="273" w:author="Christy Caudill" w:date="2013-08-16T10:46:00Z">
        <w:r w:rsidR="005C598F">
          <w:t>. This is indicated in the</w:t>
        </w:r>
      </w:ins>
      <w:ins w:id="274" w:author="Christy Caudill" w:date="2013-08-16T10:59:00Z">
        <w:r w:rsidR="00C2611A">
          <w:t xml:space="preserve"> layer metad</w:t>
        </w:r>
      </w:ins>
      <w:ins w:id="275" w:author="Christy Caudill" w:date="2013-08-16T13:01:00Z">
        <w:r w:rsidR="0025586C">
          <w:t>a</w:t>
        </w:r>
      </w:ins>
      <w:ins w:id="276" w:author="Christy Caudill" w:date="2013-08-16T10:59:00Z">
        <w:r w:rsidR="00C2611A">
          <w:t>ta; in the</w:t>
        </w:r>
      </w:ins>
      <w:ins w:id="277" w:author="Christy Caudill" w:date="2013-08-16T10:46:00Z">
        <w:r w:rsidR="005C598F">
          <w:t xml:space="preserve"> WMS Custom Capabilities document.</w:t>
        </w:r>
      </w:ins>
    </w:p>
    <w:p w:rsidR="0054715C" w:rsidRPr="005C598F" w:rsidRDefault="0054715C" w:rsidP="0087247F">
      <w:pPr>
        <w:pStyle w:val="Heading3"/>
        <w:numPr>
          <w:ilvl w:val="0"/>
          <w:numId w:val="0"/>
        </w:numPr>
      </w:pPr>
      <w:bookmarkStart w:id="278" w:name="_Toc321148936"/>
      <w:bookmarkStart w:id="279" w:name="_Toc364428371"/>
      <w:r w:rsidRPr="005C598F">
        <w:t xml:space="preserve">OneGeology Service Title </w:t>
      </w:r>
      <w:r w:rsidR="00DD362E" w:rsidRPr="005C598F">
        <w:t>Examples</w:t>
      </w:r>
      <w:r w:rsidRPr="005C598F">
        <w:t>:</w:t>
      </w:r>
      <w:bookmarkEnd w:id="278"/>
      <w:bookmarkEnd w:id="279"/>
    </w:p>
    <w:p w:rsidR="0054715C" w:rsidRDefault="0054715C" w:rsidP="002A5DE2">
      <w:pPr>
        <w:rPr>
          <w:ins w:id="280" w:author="Christy Caudill" w:date="2013-08-16T11:00:00Z"/>
        </w:rPr>
      </w:pPr>
      <w:r w:rsidRPr="005C598F">
        <w:t xml:space="preserve">USA USGIN </w:t>
      </w:r>
      <w:del w:id="281" w:author="Christy Caudill" w:date="2013-08-16T10:57:00Z">
        <w:r w:rsidRPr="005C598F" w:rsidDel="00C2611A">
          <w:delText>1:3M</w:delText>
        </w:r>
      </w:del>
      <w:r w:rsidRPr="005C598F">
        <w:t xml:space="preserve"> Geology</w:t>
      </w:r>
      <w:r w:rsidR="00595226" w:rsidRPr="005C598F">
        <w:br/>
        <w:t xml:space="preserve">USA-AZ AZGS </w:t>
      </w:r>
      <w:del w:id="282" w:author="Christy Caudill" w:date="2013-08-16T10:51:00Z">
        <w:r w:rsidR="00595226" w:rsidRPr="005C598F" w:rsidDel="005C598F">
          <w:delText>ES</w:delText>
        </w:r>
      </w:del>
      <w:del w:id="283" w:author="Christy Caudill" w:date="2013-08-16T10:56:00Z">
        <w:r w:rsidR="00595226" w:rsidRPr="005C598F" w:rsidDel="00C2611A">
          <w:delText xml:space="preserve"> 1:2k</w:delText>
        </w:r>
      </w:del>
      <w:r w:rsidR="00595226" w:rsidRPr="005C598F">
        <w:t xml:space="preserve"> Faults</w:t>
      </w:r>
    </w:p>
    <w:p w:rsidR="00C2611A" w:rsidRDefault="00C2611A" w:rsidP="002A5DE2">
      <w:pPr>
        <w:rPr>
          <w:ins w:id="284" w:author="Christy Caudill" w:date="2013-08-16T11:01:00Z"/>
        </w:rPr>
      </w:pPr>
      <w:ins w:id="285" w:author="Christy Caudill" w:date="2013-08-16T11:00:00Z">
        <w:r>
          <w:t>***Note: The service URL must use “_”</w:t>
        </w:r>
      </w:ins>
      <w:ins w:id="286" w:author="Christy Caudill" w:date="2013-08-16T11:01:00Z">
        <w:r w:rsidR="00DF6D81">
          <w:t xml:space="preserve"> instead of spaces for software conformance. The service URL</w:t>
        </w:r>
      </w:ins>
      <w:ins w:id="287" w:author="Christy Caudill" w:date="2013-08-16T11:04:00Z">
        <w:r w:rsidR="00960C08">
          <w:t xml:space="preserve"> string</w:t>
        </w:r>
      </w:ins>
      <w:ins w:id="288" w:author="Christy Caudill" w:date="2013-08-16T11:01:00Z">
        <w:r w:rsidR="00DF6D81">
          <w:t xml:space="preserve"> for the above AZ service example would be:</w:t>
        </w:r>
      </w:ins>
    </w:p>
    <w:p w:rsidR="00DF6D81" w:rsidRPr="005C598F" w:rsidRDefault="00DF6D81" w:rsidP="002A5DE2">
      <w:ins w:id="289" w:author="Christy Caudill" w:date="2013-08-16T11:02:00Z">
        <w:r>
          <w:t>USA-AZ_AZGS_Faults</w:t>
        </w:r>
      </w:ins>
    </w:p>
    <w:p w:rsidR="0054715C" w:rsidDel="00C2611A" w:rsidRDefault="0054715C" w:rsidP="002A5DE2">
      <w:pPr>
        <w:rPr>
          <w:del w:id="290" w:author="Christy Caudill" w:date="2013-08-16T10:56:00Z"/>
        </w:rPr>
      </w:pPr>
      <w:del w:id="291" w:author="Christy Caudill" w:date="2013-08-16T10:56:00Z">
        <w:r w:rsidRPr="005C598F" w:rsidDel="00C2611A">
          <w:delText>***Note:</w:delText>
        </w:r>
        <w:r w:rsidR="003640C1" w:rsidRPr="005C598F" w:rsidDel="00C2611A">
          <w:delText xml:space="preserve"> </w:delText>
        </w:r>
        <w:r w:rsidRPr="005C598F" w:rsidDel="00C2611A">
          <w:delText xml:space="preserve">Language is omitted from the examples above, as they are in the default language </w:delText>
        </w:r>
        <w:commentRangeStart w:id="292"/>
        <w:commentRangeStart w:id="293"/>
        <w:r w:rsidRPr="008C1A92" w:rsidDel="00C2611A">
          <w:rPr>
            <w:highlight w:val="yellow"/>
          </w:rPr>
          <w:delText>English</w:delText>
        </w:r>
        <w:commentRangeEnd w:id="292"/>
        <w:r w:rsidR="008C1A92" w:rsidDel="00C2611A">
          <w:rPr>
            <w:rStyle w:val="CommentReference"/>
          </w:rPr>
          <w:commentReference w:id="292"/>
        </w:r>
        <w:commentRangeEnd w:id="293"/>
        <w:r w:rsidR="00C2611A" w:rsidDel="00C2611A">
          <w:rPr>
            <w:rStyle w:val="CommentReference"/>
          </w:rPr>
          <w:commentReference w:id="293"/>
        </w:r>
        <w:r w:rsidRPr="008C1A92" w:rsidDel="00C2611A">
          <w:rPr>
            <w:highlight w:val="yellow"/>
          </w:rPr>
          <w:delText>.</w:delText>
        </w:r>
      </w:del>
    </w:p>
    <w:p w:rsidR="00243D6F" w:rsidRPr="002F441C" w:rsidRDefault="00C2611A" w:rsidP="0087247F">
      <w:pPr>
        <w:pStyle w:val="Heading2"/>
        <w:numPr>
          <w:ilvl w:val="1"/>
          <w:numId w:val="60"/>
        </w:numPr>
      </w:pPr>
      <w:bookmarkStart w:id="294" w:name="_Layer_Naming_and"/>
      <w:bookmarkStart w:id="295" w:name="_Toc321148937"/>
      <w:bookmarkStart w:id="296" w:name="_Toc364428372"/>
      <w:bookmarkEnd w:id="294"/>
      <w:ins w:id="297" w:author="Christy Caudill" w:date="2013-08-16T10:57:00Z">
        <w:r>
          <w:t xml:space="preserve">WMS </w:t>
        </w:r>
      </w:ins>
      <w:r w:rsidR="00243D6F" w:rsidRPr="002F441C">
        <w:t xml:space="preserve">Layer Naming </w:t>
      </w:r>
      <w:r w:rsidR="00D20426">
        <w:t xml:space="preserve">and Title </w:t>
      </w:r>
      <w:r w:rsidR="00243D6F" w:rsidRPr="002F441C">
        <w:t>Conventions</w:t>
      </w:r>
      <w:bookmarkEnd w:id="295"/>
      <w:bookmarkEnd w:id="296"/>
    </w:p>
    <w:p w:rsidR="00D20426" w:rsidRPr="007468B7" w:rsidRDefault="00D20426" w:rsidP="002A5DE2">
      <w:r w:rsidRPr="007468B7">
        <w:t xml:space="preserve">Each layer in </w:t>
      </w:r>
      <w:r w:rsidR="00E06F6C">
        <w:t>a</w:t>
      </w:r>
      <w:r w:rsidRPr="007468B7">
        <w:t xml:space="preserve"> OneGeology</w:t>
      </w:r>
      <w:r w:rsidR="00E06F6C">
        <w:t xml:space="preserve">-compliant </w:t>
      </w:r>
      <w:r w:rsidR="00F476F4">
        <w:fldChar w:fldCharType="begin"/>
      </w:r>
      <w:r w:rsidR="00F476F4">
        <w:instrText xml:space="preserve"> HYPERLINK \l "Web_Service" </w:instrText>
      </w:r>
      <w:r w:rsidR="00F476F4">
        <w:fldChar w:fldCharType="separate"/>
      </w:r>
      <w:r w:rsidR="00E06F6C" w:rsidRPr="00E06F6C">
        <w:rPr>
          <w:rStyle w:val="Hyperlink"/>
        </w:rPr>
        <w:t>web</w:t>
      </w:r>
      <w:r w:rsidRPr="00E06F6C">
        <w:rPr>
          <w:rStyle w:val="Hyperlink"/>
        </w:rPr>
        <w:t xml:space="preserve"> </w:t>
      </w:r>
      <w:ins w:id="298" w:author="Christy Caudill" w:date="2013-08-16T11:04:00Z">
        <w:r w:rsidR="00960C08">
          <w:rPr>
            <w:rStyle w:val="Hyperlink"/>
          </w:rPr>
          <w:t xml:space="preserve">map </w:t>
        </w:r>
      </w:ins>
      <w:r w:rsidRPr="00E06F6C">
        <w:rPr>
          <w:rStyle w:val="Hyperlink"/>
        </w:rPr>
        <w:t>service</w:t>
      </w:r>
      <w:r w:rsidR="00F476F4">
        <w:rPr>
          <w:rStyle w:val="Hyperlink"/>
        </w:rPr>
        <w:fldChar w:fldCharType="end"/>
      </w:r>
      <w:r w:rsidRPr="007468B7">
        <w:t xml:space="preserve"> should have a </w:t>
      </w:r>
      <w:r w:rsidR="00E06F6C">
        <w:rPr>
          <w:b/>
        </w:rPr>
        <w:t>L</w:t>
      </w:r>
      <w:r w:rsidRPr="00E06F6C">
        <w:rPr>
          <w:b/>
        </w:rPr>
        <w:t xml:space="preserve">ayer </w:t>
      </w:r>
      <w:r w:rsidR="00E06F6C">
        <w:rPr>
          <w:b/>
        </w:rPr>
        <w:t>T</w:t>
      </w:r>
      <w:r w:rsidRPr="00E06F6C">
        <w:rPr>
          <w:b/>
        </w:rPr>
        <w:t>itle</w:t>
      </w:r>
      <w:r w:rsidRPr="007468B7">
        <w:t xml:space="preserve"> and</w:t>
      </w:r>
      <w:r w:rsidR="00E06F6C">
        <w:t xml:space="preserve"> a</w:t>
      </w:r>
      <w:r w:rsidRPr="007468B7">
        <w:t xml:space="preserve"> </w:t>
      </w:r>
      <w:r w:rsidR="00E06F6C">
        <w:rPr>
          <w:b/>
        </w:rPr>
        <w:t>La</w:t>
      </w:r>
      <w:r w:rsidRPr="00E06F6C">
        <w:rPr>
          <w:b/>
        </w:rPr>
        <w:t xml:space="preserve">yer </w:t>
      </w:r>
      <w:r w:rsidR="00E06F6C">
        <w:rPr>
          <w:b/>
        </w:rPr>
        <w:t>N</w:t>
      </w:r>
      <w:r w:rsidRPr="00E06F6C">
        <w:rPr>
          <w:b/>
        </w:rPr>
        <w:t>ame</w:t>
      </w:r>
      <w:r w:rsidR="000C33BA">
        <w:t xml:space="preserve">. </w:t>
      </w:r>
      <w:r w:rsidRPr="007468B7">
        <w:t xml:space="preserve">The </w:t>
      </w:r>
      <w:r w:rsidRPr="00E06F6C">
        <w:rPr>
          <w:b/>
        </w:rPr>
        <w:t>Layer Name</w:t>
      </w:r>
      <w:r w:rsidRPr="007468B7">
        <w:t xml:space="preserve"> </w:t>
      </w:r>
      <w:r w:rsidR="00E06F6C">
        <w:t xml:space="preserve">should be identical to the </w:t>
      </w:r>
      <w:r w:rsidRPr="00E06F6C">
        <w:rPr>
          <w:b/>
        </w:rPr>
        <w:t>Layer T</w:t>
      </w:r>
      <w:r w:rsidR="00E06F6C" w:rsidRPr="00E06F6C">
        <w:rPr>
          <w:b/>
        </w:rPr>
        <w:t>itle</w:t>
      </w:r>
      <w:r w:rsidR="00E06F6C">
        <w:t xml:space="preserve">, using </w:t>
      </w:r>
      <w:r w:rsidRPr="007468B7">
        <w:t>underscores ins</w:t>
      </w:r>
      <w:r>
        <w:t>tead of spaces</w:t>
      </w:r>
      <w:r w:rsidR="00E06F6C">
        <w:t xml:space="preserve"> </w:t>
      </w:r>
      <w:r>
        <w:t>and</w:t>
      </w:r>
      <w:r w:rsidR="00E06F6C">
        <w:t xml:space="preserve"> an abbreviated </w:t>
      </w:r>
      <w:r w:rsidR="00E06F6C">
        <w:rPr>
          <w:b/>
        </w:rPr>
        <w:t>S</w:t>
      </w:r>
      <w:r w:rsidR="00E06F6C" w:rsidRPr="00E06F6C">
        <w:rPr>
          <w:b/>
        </w:rPr>
        <w:t>cale</w:t>
      </w:r>
      <w:r w:rsidR="00E06F6C">
        <w:t xml:space="preserve"> token (see below)</w:t>
      </w:r>
    </w:p>
    <w:p w:rsidR="00243D6F" w:rsidRPr="007468B7" w:rsidRDefault="00243D6F" w:rsidP="002A5DE2">
      <w:r w:rsidRPr="007468B7">
        <w:t xml:space="preserve">Both </w:t>
      </w:r>
      <w:r w:rsidR="00E06F6C">
        <w:rPr>
          <w:b/>
        </w:rPr>
        <w:t>L</w:t>
      </w:r>
      <w:r w:rsidRPr="00D20426">
        <w:rPr>
          <w:b/>
        </w:rPr>
        <w:t xml:space="preserve">ayer </w:t>
      </w:r>
      <w:r w:rsidR="00E06F6C">
        <w:rPr>
          <w:b/>
        </w:rPr>
        <w:t>T</w:t>
      </w:r>
      <w:r w:rsidRPr="00D20426">
        <w:rPr>
          <w:b/>
        </w:rPr>
        <w:t>itles</w:t>
      </w:r>
      <w:r w:rsidRPr="007468B7">
        <w:t xml:space="preserve"> and </w:t>
      </w:r>
      <w:r w:rsidR="00E06F6C">
        <w:rPr>
          <w:b/>
        </w:rPr>
        <w:t>La</w:t>
      </w:r>
      <w:r w:rsidRPr="00D20426">
        <w:rPr>
          <w:b/>
        </w:rPr>
        <w:t xml:space="preserve">yer </w:t>
      </w:r>
      <w:r w:rsidR="00E06F6C">
        <w:rPr>
          <w:b/>
        </w:rPr>
        <w:t>N</w:t>
      </w:r>
      <w:r w:rsidRPr="00D20426">
        <w:rPr>
          <w:b/>
        </w:rPr>
        <w:t>ames</w:t>
      </w:r>
      <w:r w:rsidRPr="007468B7">
        <w:t xml:space="preserve"> should contain the following </w:t>
      </w:r>
      <w:r w:rsidR="00D20426">
        <w:t>tokens</w:t>
      </w:r>
      <w:r w:rsidRPr="007468B7">
        <w:t xml:space="preserve"> (in order):</w:t>
      </w:r>
    </w:p>
    <w:p w:rsidR="00243D6F" w:rsidRPr="007468B7" w:rsidRDefault="00D20426" w:rsidP="002A5DE2">
      <w:r>
        <w:t>[Geographical Extent] [</w:t>
      </w:r>
      <w:r w:rsidR="00243D6F" w:rsidRPr="007468B7">
        <w:t>Data Owner Organization</w:t>
      </w:r>
      <w:r>
        <w:t>][</w:t>
      </w:r>
      <w:r w:rsidR="00243D6F" w:rsidRPr="007468B7">
        <w:t xml:space="preserve">Language </w:t>
      </w:r>
      <w:r>
        <w:t>Code][Scale][Theme], where</w:t>
      </w:r>
    </w:p>
    <w:p w:rsidR="006D25AA" w:rsidRDefault="00D20426" w:rsidP="002A5DE2">
      <w:pPr>
        <w:pStyle w:val="ListParagraph"/>
        <w:numPr>
          <w:ilvl w:val="0"/>
          <w:numId w:val="20"/>
        </w:numPr>
      </w:pPr>
      <w:r w:rsidRPr="00D7285B">
        <w:rPr>
          <w:b/>
        </w:rPr>
        <w:t>Geographic extent</w:t>
      </w:r>
      <w:r w:rsidR="000C33BA">
        <w:rPr>
          <w:b/>
        </w:rPr>
        <w:t>:</w:t>
      </w:r>
      <w:r w:rsidR="000C33BA">
        <w:t xml:space="preserve"> a rough approximation of the extent of the portrayal </w:t>
      </w:r>
      <w:r w:rsidR="006D25AA">
        <w:t>provided by the web service</w:t>
      </w:r>
    </w:p>
    <w:p w:rsidR="006D25AA" w:rsidRDefault="006D25AA" w:rsidP="002A5DE2">
      <w:pPr>
        <w:pStyle w:val="ListParagraph"/>
        <w:numPr>
          <w:ilvl w:val="1"/>
          <w:numId w:val="20"/>
        </w:numPr>
      </w:pPr>
      <w:r>
        <w:t>G</w:t>
      </w:r>
      <w:r w:rsidR="00D20426" w:rsidRPr="00D7285B">
        <w:t>enerally an ISO three letter country code (such as “USA”) and, if necessary,</w:t>
      </w:r>
      <w:r w:rsidR="00E06F6C">
        <w:t xml:space="preserve"> a province,</w:t>
      </w:r>
      <w:r w:rsidR="00D20426" w:rsidRPr="00D7285B">
        <w:t xml:space="preserve"> </w:t>
      </w:r>
      <w:r w:rsidR="00E06F6C">
        <w:t xml:space="preserve">such as </w:t>
      </w:r>
      <w:r w:rsidR="00E06F6C" w:rsidRPr="00D7285B">
        <w:t>“USA-KY”</w:t>
      </w:r>
      <w:r>
        <w:t xml:space="preserve"> for the state of Kentucky</w:t>
      </w:r>
    </w:p>
    <w:p w:rsidR="00D20426" w:rsidRPr="00D7285B" w:rsidRDefault="006D25AA" w:rsidP="002A5DE2">
      <w:pPr>
        <w:pStyle w:val="ListParagraph"/>
        <w:numPr>
          <w:ilvl w:val="1"/>
          <w:numId w:val="20"/>
        </w:numPr>
      </w:pPr>
      <w:r>
        <w:t>S</w:t>
      </w:r>
      <w:r w:rsidR="00D20426" w:rsidRPr="00D7285B">
        <w:t xml:space="preserve">ee </w:t>
      </w:r>
      <w:hyperlink r:id="rId90" w:history="1">
        <w:r w:rsidR="00D20426" w:rsidRPr="00D7285B">
          <w:rPr>
            <w:rStyle w:val="Hyperlink"/>
          </w:rPr>
          <w:t>http://en.wikipedia.org/wiki/ISO_3166-1_alpha-3</w:t>
        </w:r>
      </w:hyperlink>
      <w:r w:rsidR="00D20426" w:rsidRPr="00D7285B">
        <w:t xml:space="preserve"> for </w:t>
      </w:r>
      <w:r>
        <w:t>ISO three-letter country codes</w:t>
      </w:r>
    </w:p>
    <w:p w:rsidR="006D25AA" w:rsidRDefault="00D20426" w:rsidP="002A5DE2">
      <w:pPr>
        <w:pStyle w:val="ListParagraph"/>
        <w:numPr>
          <w:ilvl w:val="0"/>
          <w:numId w:val="20"/>
        </w:numPr>
      </w:pPr>
      <w:r w:rsidRPr="00D7285B">
        <w:rPr>
          <w:b/>
        </w:rPr>
        <w:t>Data owner organization</w:t>
      </w:r>
      <w:r w:rsidR="003640C1">
        <w:rPr>
          <w:b/>
        </w:rPr>
        <w:t xml:space="preserve"> </w:t>
      </w:r>
      <w:r w:rsidRPr="00D7285B">
        <w:rPr>
          <w:b/>
        </w:rPr>
        <w:t>code</w:t>
      </w:r>
      <w:r w:rsidR="006D25AA">
        <w:t xml:space="preserve">: an acronym or abbreviation for the entity that owns the data portrayed by the </w:t>
      </w:r>
      <w:hyperlink w:anchor="Web_Service" w:history="1">
        <w:r w:rsidR="006D25AA" w:rsidRPr="006D25AA">
          <w:rPr>
            <w:rStyle w:val="Hyperlink"/>
          </w:rPr>
          <w:t>web service</w:t>
        </w:r>
      </w:hyperlink>
    </w:p>
    <w:p w:rsidR="006D25AA" w:rsidRPr="006D25AA" w:rsidRDefault="006D25AA" w:rsidP="002A5DE2">
      <w:pPr>
        <w:pStyle w:val="ListParagraph"/>
        <w:numPr>
          <w:ilvl w:val="1"/>
          <w:numId w:val="20"/>
        </w:numPr>
      </w:pPr>
      <w:r>
        <w:t xml:space="preserve">The </w:t>
      </w:r>
      <w:r>
        <w:rPr>
          <w:b/>
        </w:rPr>
        <w:t>data owner organization</w:t>
      </w:r>
      <w:r>
        <w:t xml:space="preserve"> </w:t>
      </w:r>
      <w:r w:rsidRPr="006D25AA">
        <w:rPr>
          <w:i/>
        </w:rPr>
        <w:t>can be</w:t>
      </w:r>
      <w:r>
        <w:t xml:space="preserve">, but is </w:t>
      </w:r>
      <w:r w:rsidRPr="006D25AA">
        <w:rPr>
          <w:i/>
        </w:rPr>
        <w:t>not necessarily</w:t>
      </w:r>
      <w:r>
        <w:t>, the name of the organization responsible for deploying the data as a web service</w:t>
      </w:r>
    </w:p>
    <w:p w:rsidR="006D25AA" w:rsidRDefault="00D20426" w:rsidP="002A5DE2">
      <w:pPr>
        <w:pStyle w:val="ListParagraph"/>
        <w:numPr>
          <w:ilvl w:val="0"/>
          <w:numId w:val="20"/>
        </w:numPr>
      </w:pPr>
      <w:r w:rsidRPr="006D25AA">
        <w:rPr>
          <w:b/>
        </w:rPr>
        <w:lastRenderedPageBreak/>
        <w:t>Language</w:t>
      </w:r>
      <w:r w:rsidR="006D25AA">
        <w:t>: a two-letter ISO 639-1 code for the language in which the web service is portrayed</w:t>
      </w:r>
    </w:p>
    <w:p w:rsidR="00D20426" w:rsidRDefault="006D25AA" w:rsidP="002A5DE2">
      <w:pPr>
        <w:pStyle w:val="ListParagraph"/>
        <w:numPr>
          <w:ilvl w:val="1"/>
          <w:numId w:val="20"/>
        </w:numPr>
        <w:rPr>
          <w:ins w:id="299" w:author="Christy Caudill" w:date="2013-08-16T10:56:00Z"/>
        </w:rPr>
      </w:pPr>
      <w:r>
        <w:t>S</w:t>
      </w:r>
      <w:r w:rsidR="00D20426" w:rsidRPr="006D25AA">
        <w:t xml:space="preserve">ee </w:t>
      </w:r>
      <w:hyperlink r:id="rId91" w:history="1">
        <w:r w:rsidR="00D20426" w:rsidRPr="006D25AA">
          <w:rPr>
            <w:rStyle w:val="Hyperlink"/>
          </w:rPr>
          <w:t>http://en.wikipedia.org/wiki/List_of_ISO_639-1_codes</w:t>
        </w:r>
      </w:hyperlink>
      <w:r>
        <w:t xml:space="preserve"> for ISO language codes</w:t>
      </w:r>
    </w:p>
    <w:p w:rsidR="00C2611A" w:rsidRPr="005C598F" w:rsidRDefault="00C2611A" w:rsidP="00C2611A">
      <w:pPr>
        <w:pStyle w:val="ListParagraph"/>
        <w:numPr>
          <w:ilvl w:val="1"/>
          <w:numId w:val="20"/>
        </w:numPr>
        <w:rPr>
          <w:ins w:id="300" w:author="Christy Caudill" w:date="2013-08-16T10:56:00Z"/>
        </w:rPr>
      </w:pPr>
      <w:ins w:id="301" w:author="Christy Caudill" w:date="2013-08-16T10:56:00Z">
        <w:r>
          <w:t xml:space="preserve">Language Code is only used if the serivce name language differs from the data language. </w:t>
        </w:r>
      </w:ins>
    </w:p>
    <w:p w:rsidR="00C2611A" w:rsidRPr="006D25AA" w:rsidRDefault="00C2611A">
      <w:pPr>
        <w:pStyle w:val="ListParagraph"/>
        <w:ind w:left="1800"/>
        <w:pPrChange w:id="302" w:author="Christy Caudill" w:date="2013-08-16T10:56:00Z">
          <w:pPr>
            <w:pStyle w:val="ListParagraph"/>
            <w:numPr>
              <w:ilvl w:val="1"/>
              <w:numId w:val="20"/>
            </w:numPr>
            <w:ind w:left="1800" w:hanging="360"/>
          </w:pPr>
        </w:pPrChange>
      </w:pPr>
    </w:p>
    <w:p w:rsidR="00E06F6C" w:rsidRDefault="00D20426" w:rsidP="002A5DE2">
      <w:pPr>
        <w:pStyle w:val="ListParagraph"/>
        <w:numPr>
          <w:ilvl w:val="0"/>
          <w:numId w:val="20"/>
        </w:numPr>
      </w:pPr>
      <w:r w:rsidRPr="00D7285B">
        <w:rPr>
          <w:b/>
        </w:rPr>
        <w:t>Scale</w:t>
      </w:r>
      <w:r w:rsidR="006D25AA">
        <w:rPr>
          <w:b/>
        </w:rPr>
        <w:t>:</w:t>
      </w:r>
      <w:r w:rsidRPr="00D7285B">
        <w:t xml:space="preserve"> </w:t>
      </w:r>
      <w:r w:rsidR="00E06F6C">
        <w:t>express</w:t>
      </w:r>
      <w:r w:rsidR="006D25AA">
        <w:t>es</w:t>
      </w:r>
      <w:r w:rsidR="00E06F6C">
        <w:t xml:space="preserve"> the scale of the portrayal as a ratio (X:Y); large-scale </w:t>
      </w:r>
      <w:r w:rsidR="000C33BA">
        <w:t>portrayals should be abbreviated using</w:t>
      </w:r>
      <w:r w:rsidR="00E06F6C" w:rsidRPr="00D7285B">
        <w:t xml:space="preserve"> SI symbols for</w:t>
      </w:r>
      <w:r w:rsidR="00E06F6C">
        <w:t xml:space="preserve"> million “M” and thousand “k”</w:t>
      </w:r>
    </w:p>
    <w:p w:rsidR="00D20426" w:rsidRDefault="00D20426" w:rsidP="002A5DE2">
      <w:pPr>
        <w:pStyle w:val="ListParagraph"/>
        <w:numPr>
          <w:ilvl w:val="1"/>
          <w:numId w:val="20"/>
        </w:numPr>
      </w:pPr>
      <w:r w:rsidRPr="00D7285B">
        <w:t>An example of a valid scale</w:t>
      </w:r>
      <w:r w:rsidR="00E06F6C">
        <w:t xml:space="preserve"> in the service title is “1:1M”</w:t>
      </w:r>
    </w:p>
    <w:p w:rsidR="000C33BA" w:rsidRPr="000C33BA" w:rsidRDefault="00E06F6C" w:rsidP="002A5DE2">
      <w:pPr>
        <w:pStyle w:val="ListParagraph"/>
        <w:numPr>
          <w:ilvl w:val="1"/>
          <w:numId w:val="20"/>
        </w:numPr>
      </w:pPr>
      <w:r>
        <w:rPr>
          <w:b/>
        </w:rPr>
        <w:t>Layer Names</w:t>
      </w:r>
      <w:r w:rsidR="000C33BA">
        <w:t xml:space="preserve"> should abbreviate the </w:t>
      </w:r>
      <w:r w:rsidR="000C33BA">
        <w:rPr>
          <w:b/>
        </w:rPr>
        <w:t>S</w:t>
      </w:r>
      <w:r w:rsidR="000C33BA" w:rsidRPr="000C33BA">
        <w:rPr>
          <w:b/>
        </w:rPr>
        <w:t>cale</w:t>
      </w:r>
      <w:r w:rsidR="000C33BA">
        <w:t xml:space="preserve"> token by removing the </w:t>
      </w:r>
      <w:r w:rsidR="000C33BA" w:rsidRPr="000C33BA">
        <w:rPr>
          <w:b/>
        </w:rPr>
        <w:t>antecedent</w:t>
      </w:r>
      <w:r w:rsidR="000C33BA">
        <w:t xml:space="preserve"> and the </w:t>
      </w:r>
      <w:r w:rsidR="000C33BA" w:rsidRPr="000C33BA">
        <w:rPr>
          <w:b/>
        </w:rPr>
        <w:t>colon</w:t>
      </w:r>
      <w:r w:rsidR="000C33BA">
        <w:t>. For example, a 1:23k scale would be abbreviated as 23k</w:t>
      </w:r>
    </w:p>
    <w:p w:rsidR="00D20426" w:rsidRDefault="00D20426" w:rsidP="002A5DE2">
      <w:pPr>
        <w:pStyle w:val="ListParagraph"/>
        <w:numPr>
          <w:ilvl w:val="0"/>
          <w:numId w:val="20"/>
        </w:numPr>
      </w:pPr>
      <w:r w:rsidRPr="00DD362E">
        <w:rPr>
          <w:b/>
        </w:rPr>
        <w:t>Theme</w:t>
      </w:r>
      <w:r w:rsidR="006D25AA">
        <w:t xml:space="preserve">: </w:t>
      </w:r>
      <w:r w:rsidRPr="00DD362E">
        <w:t xml:space="preserve">a short or abbreviated description of </w:t>
      </w:r>
      <w:r w:rsidR="006D25AA">
        <w:t>the data contained in the layer</w:t>
      </w:r>
    </w:p>
    <w:p w:rsidR="00E06F6C" w:rsidRPr="00D20426" w:rsidRDefault="00E06F6C" w:rsidP="0087247F">
      <w:pPr>
        <w:pStyle w:val="Heading3"/>
        <w:numPr>
          <w:ilvl w:val="0"/>
          <w:numId w:val="0"/>
        </w:numPr>
      </w:pPr>
      <w:bookmarkStart w:id="303" w:name="_Toc321148938"/>
      <w:bookmarkStart w:id="304" w:name="_Toc364428373"/>
      <w:r w:rsidRPr="00D20426">
        <w:t xml:space="preserve">Layer </w:t>
      </w:r>
      <w:r>
        <w:t>T</w:t>
      </w:r>
      <w:r w:rsidRPr="00D20426">
        <w:t>itle Examples</w:t>
      </w:r>
      <w:bookmarkEnd w:id="303"/>
      <w:ins w:id="305" w:author="Christy Caudill" w:date="2013-08-16T10:58:00Z">
        <w:r w:rsidR="00C2611A">
          <w:t xml:space="preserve"> (as indicated </w:t>
        </w:r>
      </w:ins>
      <w:ins w:id="306" w:author="Christy Caudill" w:date="2013-08-16T10:59:00Z">
        <w:r w:rsidR="00C2611A">
          <w:t xml:space="preserve">in the layer </w:t>
        </w:r>
      </w:ins>
      <w:ins w:id="307" w:author="Christy Caudill" w:date="2013-08-16T10:58:00Z">
        <w:r w:rsidR="00C2611A">
          <w:t>metadata; in the WMS Custom Capabilities)</w:t>
        </w:r>
      </w:ins>
      <w:bookmarkEnd w:id="304"/>
    </w:p>
    <w:p w:rsidR="00E06F6C" w:rsidRPr="007468B7" w:rsidRDefault="00E06F6C" w:rsidP="002A5DE2">
      <w:r w:rsidRPr="007468B7">
        <w:t>GBR BGS 1:625k Bedrock Age</w:t>
      </w:r>
      <w:r>
        <w:br/>
      </w:r>
      <w:r w:rsidRPr="007468B7">
        <w:t>USA USGIN 1:3M Geologic Age</w:t>
      </w:r>
    </w:p>
    <w:p w:rsidR="00243D6F" w:rsidRPr="00D20426" w:rsidRDefault="00243D6F" w:rsidP="0087247F">
      <w:pPr>
        <w:pStyle w:val="Heading3"/>
        <w:numPr>
          <w:ilvl w:val="0"/>
          <w:numId w:val="0"/>
        </w:numPr>
      </w:pPr>
      <w:bookmarkStart w:id="308" w:name="_Toc321148939"/>
      <w:bookmarkStart w:id="309" w:name="_Toc364428374"/>
      <w:r w:rsidRPr="00D20426">
        <w:t>Layer Name Examples</w:t>
      </w:r>
      <w:bookmarkEnd w:id="308"/>
      <w:bookmarkEnd w:id="309"/>
    </w:p>
    <w:p w:rsidR="00D20426" w:rsidRDefault="00D20426" w:rsidP="002A5DE2">
      <w:r>
        <w:t>W</w:t>
      </w:r>
      <w:r w:rsidR="00243D6F" w:rsidRPr="007468B7">
        <w:t>orld_25M_Geol_Units</w:t>
      </w:r>
      <w:r>
        <w:br/>
      </w:r>
      <w:r w:rsidR="00243D6F" w:rsidRPr="007468B7">
        <w:t>US-KY_KGS_24k_Faults</w:t>
      </w:r>
      <w:r>
        <w:br/>
      </w:r>
      <w:r w:rsidR="00243D6F" w:rsidRPr="007468B7">
        <w:t>USA_USGIN_3M_Lithostratigraphy</w:t>
      </w:r>
    </w:p>
    <w:p w:rsidR="003B5259" w:rsidRDefault="00787E5F">
      <w:pPr>
        <w:rPr>
          <w:ins w:id="310" w:author="Christy Caudill" w:date="2013-08-16T11:32:00Z"/>
        </w:rPr>
        <w:pPrChange w:id="311" w:author="Christy Caudill" w:date="2013-08-16T11:08:00Z">
          <w:pPr>
            <w:pStyle w:val="Heading3"/>
            <w:numPr>
              <w:ilvl w:val="0"/>
              <w:numId w:val="0"/>
            </w:numPr>
            <w:tabs>
              <w:tab w:val="clear" w:pos="720"/>
            </w:tabs>
          </w:pPr>
        </w:pPrChange>
      </w:pPr>
      <w:bookmarkStart w:id="312" w:name="_Toc321148940"/>
      <w:del w:id="313" w:author="Christy Caudill" w:date="2013-08-16T11:30:00Z">
        <w:r w:rsidRPr="00787E5F" w:rsidDel="003234AB">
          <w:delText>A sample WMS GetCapabilities document demonstrating Layer Names and Layer Titles</w:delText>
        </w:r>
      </w:del>
      <w:bookmarkEnd w:id="312"/>
    </w:p>
    <w:p w:rsidR="003234AB" w:rsidRDefault="00C26F48">
      <w:pPr>
        <w:pStyle w:val="Heading2"/>
        <w:numPr>
          <w:ilvl w:val="0"/>
          <w:numId w:val="0"/>
        </w:numPr>
        <w:rPr>
          <w:ins w:id="314" w:author="Christy Caudill" w:date="2013-08-16T11:12:00Z"/>
        </w:rPr>
        <w:pPrChange w:id="315" w:author="Christy Caudill" w:date="2013-08-16T12:52:00Z">
          <w:pPr>
            <w:pStyle w:val="Heading3"/>
            <w:numPr>
              <w:ilvl w:val="0"/>
              <w:numId w:val="0"/>
            </w:numPr>
            <w:tabs>
              <w:tab w:val="clear" w:pos="720"/>
            </w:tabs>
          </w:pPr>
        </w:pPrChange>
      </w:pPr>
      <w:bookmarkStart w:id="316" w:name="_Toc364428375"/>
      <w:ins w:id="317" w:author="Christy Caudill" w:date="2013-08-16T11:45:00Z">
        <w:r>
          <w:t>C.</w:t>
        </w:r>
      </w:ins>
      <w:ins w:id="318" w:author="Christy Caudill" w:date="2013-08-16T14:42:00Z">
        <w:r w:rsidR="00340195">
          <w:t xml:space="preserve"> </w:t>
        </w:r>
      </w:ins>
      <w:ins w:id="319" w:author="Christy Caudill" w:date="2013-08-16T11:45:00Z">
        <w:r>
          <w:t xml:space="preserve">4 </w:t>
        </w:r>
      </w:ins>
      <w:ins w:id="320" w:author="Christy Caudill" w:date="2013-08-16T12:08:00Z">
        <w:r w:rsidR="007206EE">
          <w:tab/>
        </w:r>
      </w:ins>
      <w:ins w:id="321" w:author="Christy Caudill" w:date="2013-08-16T11:45:00Z">
        <w:r w:rsidR="006E3619">
          <w:t>WFS Service a</w:t>
        </w:r>
      </w:ins>
      <w:ins w:id="322" w:author="Christy Caudill" w:date="2013-08-16T12:52:00Z">
        <w:r w:rsidR="006E3619">
          <w:t xml:space="preserve">nd </w:t>
        </w:r>
      </w:ins>
      <w:ins w:id="323" w:author="Christy Caudill" w:date="2013-08-16T11:45:00Z">
        <w:r>
          <w:t>Layer Naming Conventions</w:t>
        </w:r>
      </w:ins>
      <w:bookmarkEnd w:id="316"/>
    </w:p>
    <w:p w:rsidR="003B5259" w:rsidRDefault="003B5259">
      <w:pPr>
        <w:spacing w:after="0"/>
        <w:rPr>
          <w:ins w:id="324" w:author="Christy Caudill" w:date="2013-08-16T11:18:00Z"/>
        </w:rPr>
        <w:pPrChange w:id="325" w:author="Christy Caudill" w:date="2013-08-16T12:52:00Z">
          <w:pPr>
            <w:pStyle w:val="Heading3"/>
            <w:numPr>
              <w:ilvl w:val="0"/>
              <w:numId w:val="0"/>
            </w:numPr>
            <w:tabs>
              <w:tab w:val="clear" w:pos="720"/>
            </w:tabs>
          </w:pPr>
        </w:pPrChange>
      </w:pPr>
      <w:ins w:id="326" w:author="Christy Caudill" w:date="2013-08-16T11:09:00Z">
        <w:r>
          <w:t>The above two sections are indications for naming the web map service</w:t>
        </w:r>
      </w:ins>
      <w:ins w:id="327" w:author="Christy Caudill" w:date="2013-08-16T11:10:00Z">
        <w:r>
          <w:t xml:space="preserve"> (WMS)</w:t>
        </w:r>
      </w:ins>
      <w:ins w:id="328" w:author="Christy Caudill" w:date="2013-08-16T11:09:00Z">
        <w:r>
          <w:t xml:space="preserve"> and</w:t>
        </w:r>
      </w:ins>
      <w:ins w:id="329" w:author="Christy Caudill" w:date="2013-08-16T11:10:00Z">
        <w:r>
          <w:t xml:space="preserve"> WMS layers. </w:t>
        </w:r>
      </w:ins>
      <w:ins w:id="330" w:author="Christy Caudill" w:date="2013-08-16T11:13:00Z">
        <w:r w:rsidR="00795689">
          <w:t>To meet 4 star</w:t>
        </w:r>
      </w:ins>
      <w:ins w:id="331" w:author="Christy Caudill" w:date="2013-08-16T11:14:00Z">
        <w:r w:rsidR="00795689">
          <w:t xml:space="preserve"> requirements, </w:t>
        </w:r>
      </w:ins>
      <w:ins w:id="332" w:author="Christy Caudill" w:date="2013-08-16T11:13:00Z">
        <w:r w:rsidR="00795689">
          <w:t xml:space="preserve"> </w:t>
        </w:r>
      </w:ins>
      <w:ins w:id="333" w:author="Christy Caudill" w:date="2013-08-16T11:14:00Z">
        <w:r w:rsidR="00795689">
          <w:t>t</w:t>
        </w:r>
      </w:ins>
      <w:ins w:id="334" w:author="Christy Caudill" w:date="2013-08-16T11:10:00Z">
        <w:r>
          <w:t>he web feature service (WFS)</w:t>
        </w:r>
      </w:ins>
      <w:ins w:id="335" w:author="Christy Caudill" w:date="2013-08-16T11:14:00Z">
        <w:r w:rsidR="00795689">
          <w:t xml:space="preserve"> must be delivered in</w:t>
        </w:r>
      </w:ins>
      <w:ins w:id="336" w:author="Christy Caudill" w:date="2013-08-16T11:09:00Z">
        <w:r>
          <w:t xml:space="preserve"> </w:t>
        </w:r>
      </w:ins>
      <w:ins w:id="337" w:author="Christy Caudill" w:date="2013-08-16T11:14:00Z">
        <w:r w:rsidR="0025586C">
          <w:t>GeoSci</w:t>
        </w:r>
        <w:r w:rsidR="00795689">
          <w:t xml:space="preserve">ML </w:t>
        </w:r>
        <w:commentRangeStart w:id="338"/>
        <w:r w:rsidR="00795689">
          <w:t>format</w:t>
        </w:r>
      </w:ins>
      <w:commentRangeEnd w:id="338"/>
      <w:ins w:id="339" w:author="Christy Caudill" w:date="2013-08-16T11:15:00Z">
        <w:r w:rsidR="00795689">
          <w:rPr>
            <w:rStyle w:val="CommentReference"/>
          </w:rPr>
          <w:commentReference w:id="338"/>
        </w:r>
      </w:ins>
      <w:ins w:id="340" w:author="Christy Caudill" w:date="2013-08-16T11:14:00Z">
        <w:r w:rsidR="00795689">
          <w:t>.</w:t>
        </w:r>
      </w:ins>
      <w:ins w:id="341" w:author="Christy Caudill" w:date="2013-08-16T12:47:00Z">
        <w:r w:rsidR="006E3619">
          <w:t xml:space="preserve"> </w:t>
        </w:r>
      </w:ins>
      <w:ins w:id="342" w:author="Christy Caudill" w:date="2013-08-16T11:16:00Z">
        <w:r w:rsidR="00795689">
          <w:t xml:space="preserve">Section 2 of this document outlines a workflow for conforming data to the </w:t>
        </w:r>
      </w:ins>
      <w:ins w:id="343" w:author="Christy Caudill" w:date="2013-08-16T11:08:00Z">
        <w:r>
          <w:t>GeoSciML-Portrayal</w:t>
        </w:r>
      </w:ins>
      <w:ins w:id="344" w:author="Christy Caudill" w:date="2013-08-16T11:17:00Z">
        <w:r w:rsidR="00795689">
          <w:t xml:space="preserve"> schema</w:t>
        </w:r>
      </w:ins>
      <w:ins w:id="345" w:author="Christy Caudill" w:date="2013-08-16T11:16:00Z">
        <w:r w:rsidR="00795689">
          <w:t xml:space="preserve">. </w:t>
        </w:r>
      </w:ins>
      <w:ins w:id="346" w:author="Christy Caudill" w:date="2013-08-16T11:17:00Z">
        <w:r w:rsidR="00795689">
          <w:t>The t</w:t>
        </w:r>
      </w:ins>
      <w:ins w:id="347" w:author="Christy Caudill" w:date="2013-08-16T11:16:00Z">
        <w:r w:rsidR="00795689">
          <w:t xml:space="preserve">hree elements </w:t>
        </w:r>
      </w:ins>
      <w:ins w:id="348" w:author="Christy Caudill" w:date="2013-08-16T11:18:00Z">
        <w:r w:rsidR="00795689">
          <w:t>in</w:t>
        </w:r>
      </w:ins>
      <w:ins w:id="349" w:author="Christy Caudill" w:date="2013-08-16T11:16:00Z">
        <w:r w:rsidR="00795689">
          <w:t xml:space="preserve"> the G</w:t>
        </w:r>
      </w:ins>
      <w:ins w:id="350" w:author="Christy Caudill" w:date="2013-08-16T11:18:00Z">
        <w:r w:rsidR="00795689">
          <w:t xml:space="preserve">eoSciML-Portrayal schema must be </w:t>
        </w:r>
      </w:ins>
      <w:ins w:id="351" w:author="Christy Caudill" w:date="2013-08-16T12:59:00Z">
        <w:r w:rsidR="006D2056">
          <w:t>indicated exactly in</w:t>
        </w:r>
      </w:ins>
      <w:ins w:id="352" w:author="Christy Caudill" w:date="2013-08-16T11:18:00Z">
        <w:r w:rsidR="006D2056">
          <w:t xml:space="preserve"> the layer names </w:t>
        </w:r>
      </w:ins>
      <w:ins w:id="353" w:author="Christy Caudill" w:date="2013-08-16T12:59:00Z">
        <w:r w:rsidR="006D2056">
          <w:t>of</w:t>
        </w:r>
      </w:ins>
      <w:ins w:id="354" w:author="Christy Caudill" w:date="2013-08-16T11:18:00Z">
        <w:r w:rsidR="00795689">
          <w:t xml:space="preserve"> the WFS to conform to the schema</w:t>
        </w:r>
      </w:ins>
      <w:ins w:id="355" w:author="Christy Caudill" w:date="2013-08-16T13:03:00Z">
        <w:r w:rsidR="0025586C">
          <w:t>, if using this portrayal</w:t>
        </w:r>
      </w:ins>
      <w:ins w:id="356" w:author="Christy Caudill" w:date="2013-08-16T11:18:00Z">
        <w:r w:rsidR="00795689">
          <w:t>:</w:t>
        </w:r>
      </w:ins>
    </w:p>
    <w:p w:rsidR="00795689" w:rsidRDefault="00795689">
      <w:pPr>
        <w:pStyle w:val="ListParagraph"/>
        <w:numPr>
          <w:ilvl w:val="1"/>
          <w:numId w:val="66"/>
        </w:numPr>
        <w:spacing w:after="0"/>
        <w:rPr>
          <w:ins w:id="357" w:author="Christy Caudill" w:date="2013-08-16T11:19:00Z"/>
        </w:rPr>
        <w:pPrChange w:id="358" w:author="Christy Caudill" w:date="2013-08-16T12:52:00Z">
          <w:pPr>
            <w:pStyle w:val="Heading3"/>
            <w:numPr>
              <w:ilvl w:val="0"/>
              <w:numId w:val="0"/>
            </w:numPr>
            <w:tabs>
              <w:tab w:val="clear" w:pos="720"/>
            </w:tabs>
          </w:pPr>
        </w:pPrChange>
      </w:pPr>
      <w:ins w:id="359" w:author="Christy Caudill" w:date="2013-08-16T11:19:00Z">
        <w:r>
          <w:t>ContactView</w:t>
        </w:r>
      </w:ins>
    </w:p>
    <w:p w:rsidR="00795689" w:rsidRDefault="00795689">
      <w:pPr>
        <w:pStyle w:val="ListParagraph"/>
        <w:numPr>
          <w:ilvl w:val="1"/>
          <w:numId w:val="66"/>
        </w:numPr>
        <w:rPr>
          <w:ins w:id="360" w:author="Christy Caudill" w:date="2013-08-16T11:19:00Z"/>
        </w:rPr>
        <w:pPrChange w:id="361" w:author="Christy Caudill" w:date="2013-08-16T11:19:00Z">
          <w:pPr>
            <w:pStyle w:val="Heading3"/>
            <w:numPr>
              <w:ilvl w:val="0"/>
              <w:numId w:val="0"/>
            </w:numPr>
            <w:tabs>
              <w:tab w:val="clear" w:pos="720"/>
            </w:tabs>
          </w:pPr>
        </w:pPrChange>
      </w:pPr>
      <w:ins w:id="362" w:author="Christy Caudill" w:date="2013-08-16T11:19:00Z">
        <w:r>
          <w:t>ShearDisplacementView</w:t>
        </w:r>
      </w:ins>
    </w:p>
    <w:p w:rsidR="00795689" w:rsidRDefault="00795689">
      <w:pPr>
        <w:pStyle w:val="ListParagraph"/>
        <w:numPr>
          <w:ilvl w:val="1"/>
          <w:numId w:val="66"/>
        </w:numPr>
        <w:rPr>
          <w:ins w:id="363" w:author="Christy Caudill" w:date="2013-08-16T12:53:00Z"/>
        </w:rPr>
        <w:pPrChange w:id="364" w:author="Christy Caudill" w:date="2013-08-16T11:19:00Z">
          <w:pPr>
            <w:pStyle w:val="Heading3"/>
            <w:numPr>
              <w:ilvl w:val="0"/>
              <w:numId w:val="0"/>
            </w:numPr>
            <w:tabs>
              <w:tab w:val="clear" w:pos="720"/>
            </w:tabs>
          </w:pPr>
        </w:pPrChange>
      </w:pPr>
      <w:ins w:id="365" w:author="Christy Caudill" w:date="2013-08-16T11:19:00Z">
        <w:r>
          <w:t>GeologicUnitView</w:t>
        </w:r>
      </w:ins>
    </w:p>
    <w:p w:rsidR="009E2877" w:rsidRDefault="009E2877">
      <w:pPr>
        <w:rPr>
          <w:ins w:id="366" w:author="Christy Caudill" w:date="2013-08-16T11:29:00Z"/>
        </w:rPr>
        <w:pPrChange w:id="367" w:author="Christy Caudill" w:date="2013-08-16T12:53:00Z">
          <w:pPr>
            <w:pStyle w:val="Heading3"/>
            <w:numPr>
              <w:ilvl w:val="0"/>
              <w:numId w:val="0"/>
            </w:numPr>
            <w:tabs>
              <w:tab w:val="clear" w:pos="720"/>
            </w:tabs>
          </w:pPr>
        </w:pPrChange>
      </w:pPr>
      <w:ins w:id="368" w:author="Christy Caudill" w:date="2013-08-16T12:53:00Z">
        <w:r>
          <w:t>Service naming</w:t>
        </w:r>
      </w:ins>
      <w:ins w:id="369" w:author="Christy Caudill" w:date="2013-08-16T12:59:00Z">
        <w:r w:rsidR="00B4073E">
          <w:t xml:space="preserve"> conventions</w:t>
        </w:r>
      </w:ins>
      <w:ins w:id="370" w:author="Christy Caudill" w:date="2013-08-16T12:53:00Z">
        <w:r>
          <w:t xml:space="preserve"> for the WFS are not specifed, but should closely resemble the name of the associated WMS service for </w:t>
        </w:r>
        <w:commentRangeStart w:id="371"/>
        <w:r>
          <w:t>clarity</w:t>
        </w:r>
      </w:ins>
      <w:commentRangeEnd w:id="371"/>
      <w:ins w:id="372" w:author="Christy Caudill" w:date="2013-08-16T12:54:00Z">
        <w:r>
          <w:rPr>
            <w:rStyle w:val="CommentReference"/>
          </w:rPr>
          <w:commentReference w:id="371"/>
        </w:r>
      </w:ins>
      <w:ins w:id="373" w:author="Christy Caudill" w:date="2013-08-16T12:53:00Z">
        <w:r>
          <w:t>.</w:t>
        </w:r>
      </w:ins>
    </w:p>
    <w:p w:rsidR="00407F56" w:rsidRDefault="009E2877">
      <w:pPr>
        <w:spacing w:after="0"/>
        <w:rPr>
          <w:ins w:id="374" w:author="Christy Caudill" w:date="2013-08-16T12:57:00Z"/>
        </w:rPr>
        <w:pPrChange w:id="375" w:author="Christy Caudill" w:date="2013-08-16T12:57:00Z">
          <w:pPr>
            <w:pStyle w:val="Heading3"/>
            <w:numPr>
              <w:ilvl w:val="0"/>
              <w:numId w:val="0"/>
            </w:numPr>
            <w:tabs>
              <w:tab w:val="clear" w:pos="720"/>
            </w:tabs>
          </w:pPr>
        </w:pPrChange>
      </w:pPr>
      <w:ins w:id="376" w:author="Christy Caudill" w:date="2013-08-16T12:56:00Z">
        <w:r>
          <w:t>WMS Service Name</w:t>
        </w:r>
      </w:ins>
      <w:ins w:id="377" w:author="Christy Caudill" w:date="2013-08-16T12:55:00Z">
        <w:r>
          <w:t xml:space="preserve"> Example</w:t>
        </w:r>
      </w:ins>
      <w:ins w:id="378" w:author="Christy Caudill" w:date="2013-08-16T12:56:00Z">
        <w:r w:rsidR="00407F56">
          <w:t>:</w:t>
        </w:r>
      </w:ins>
      <w:ins w:id="379" w:author="Christy Caudill" w:date="2013-08-16T12:58:00Z">
        <w:r w:rsidR="00407F56">
          <w:tab/>
        </w:r>
      </w:ins>
      <w:ins w:id="380" w:author="Christy Caudill" w:date="2013-08-16T12:57:00Z">
        <w:r w:rsidR="00407F56">
          <w:t>AZGS_HIGS_Geology</w:t>
        </w:r>
      </w:ins>
    </w:p>
    <w:p w:rsidR="003234AB" w:rsidRPr="003B5259" w:rsidRDefault="00407F56">
      <w:pPr>
        <w:spacing w:after="0"/>
        <w:pPrChange w:id="381" w:author="Christy Caudill" w:date="2013-08-16T12:57:00Z">
          <w:pPr>
            <w:pStyle w:val="Heading3"/>
            <w:numPr>
              <w:ilvl w:val="0"/>
              <w:numId w:val="0"/>
            </w:numPr>
            <w:tabs>
              <w:tab w:val="clear" w:pos="720"/>
            </w:tabs>
          </w:pPr>
        </w:pPrChange>
      </w:pPr>
      <w:ins w:id="382" w:author="Christy Caudill" w:date="2013-08-16T12:58:00Z">
        <w:r>
          <w:t>A</w:t>
        </w:r>
      </w:ins>
      <w:ins w:id="383" w:author="Christy Caudill" w:date="2013-08-16T12:57:00Z">
        <w:r>
          <w:t>ssociated WFS Service Name:</w:t>
        </w:r>
      </w:ins>
      <w:ins w:id="384" w:author="Christy Caudill" w:date="2013-08-16T12:58:00Z">
        <w:r>
          <w:tab/>
          <w:t>AZGS_HIGS_Geology_WFS</w:t>
        </w:r>
      </w:ins>
      <w:ins w:id="385" w:author="Christy Caudill" w:date="2013-08-16T12:57:00Z">
        <w:r>
          <w:t xml:space="preserve">  </w:t>
        </w:r>
      </w:ins>
    </w:p>
    <w:p w:rsidR="00243D6F" w:rsidRPr="001D144E" w:rsidRDefault="00750329">
      <w:pPr>
        <w:pStyle w:val="Heading2"/>
        <w:numPr>
          <w:ilvl w:val="1"/>
          <w:numId w:val="67"/>
        </w:numPr>
        <w:pPrChange w:id="386" w:author="Christy Caudill" w:date="2013-08-16T12:01:00Z">
          <w:pPr>
            <w:pStyle w:val="Heading2"/>
            <w:numPr>
              <w:numId w:val="60"/>
            </w:numPr>
            <w:tabs>
              <w:tab w:val="clear" w:pos="360"/>
              <w:tab w:val="num" w:pos="450"/>
            </w:tabs>
            <w:ind w:left="90"/>
          </w:pPr>
        </w:pPrChange>
      </w:pPr>
      <w:bookmarkStart w:id="387" w:name="_Toc321148941"/>
      <w:bookmarkStart w:id="388" w:name="_Toc364428376"/>
      <w:r>
        <w:t xml:space="preserve">Additional </w:t>
      </w:r>
      <w:r w:rsidR="00243D6F" w:rsidRPr="001D144E">
        <w:t>Layer-level Metadata Requirements</w:t>
      </w:r>
      <w:bookmarkEnd w:id="387"/>
      <w:bookmarkEnd w:id="388"/>
    </w:p>
    <w:p w:rsidR="00243D6F" w:rsidRPr="007468B7" w:rsidRDefault="00750329" w:rsidP="002A5DE2">
      <w:r>
        <w:t>Aside from</w:t>
      </w:r>
      <w:r w:rsidR="001D144E">
        <w:t xml:space="preserve"> </w:t>
      </w:r>
      <w:r w:rsidR="001D144E" w:rsidRPr="00750329">
        <w:rPr>
          <w:b/>
        </w:rPr>
        <w:t>Layer Title</w:t>
      </w:r>
      <w:r w:rsidR="001D144E">
        <w:t xml:space="preserve"> and </w:t>
      </w:r>
      <w:r w:rsidR="001D144E" w:rsidRPr="00750329">
        <w:rPr>
          <w:b/>
        </w:rPr>
        <w:t>Layer Name</w:t>
      </w:r>
      <w:r w:rsidR="00457173">
        <w:t xml:space="preserve"> (discussed in </w:t>
      </w:r>
      <w:hyperlink w:anchor="_Layer_Naming_and" w:history="1">
        <w:r w:rsidR="00457173" w:rsidRPr="00457173">
          <w:rPr>
            <w:rStyle w:val="Hyperlink"/>
          </w:rPr>
          <w:t>Section 7.3</w:t>
        </w:r>
      </w:hyperlink>
      <w:r w:rsidR="00457173">
        <w:t>)</w:t>
      </w:r>
      <w:r w:rsidR="001D144E">
        <w:t>, OneGeology standards</w:t>
      </w:r>
      <w:r>
        <w:t xml:space="preserve"> require additional</w:t>
      </w:r>
      <w:r w:rsidR="001D144E">
        <w:t xml:space="preserve"> layer-level </w:t>
      </w:r>
      <w:hyperlink w:anchor="Metadata" w:history="1">
        <w:r w:rsidR="001D144E" w:rsidRPr="001D144E">
          <w:rPr>
            <w:rStyle w:val="Hyperlink"/>
          </w:rPr>
          <w:t>metadata</w:t>
        </w:r>
      </w:hyperlink>
      <w:ins w:id="389" w:author="Christy Caudill" w:date="2013-08-16T11:19:00Z">
        <w:r w:rsidR="00DB1570">
          <w:rPr>
            <w:rStyle w:val="Hyperlink"/>
          </w:rPr>
          <w:t xml:space="preserve"> in both WMS and WFS</w:t>
        </w:r>
      </w:ins>
      <w:r w:rsidR="00457173">
        <w:t>, including</w:t>
      </w:r>
      <w:r w:rsidR="00680634">
        <w:t xml:space="preserve"> the following</w:t>
      </w:r>
      <w:r w:rsidR="00457173">
        <w:t>:</w:t>
      </w:r>
    </w:p>
    <w:p w:rsidR="00243D6F" w:rsidRPr="007468B7" w:rsidRDefault="006A0679" w:rsidP="002A5DE2">
      <w:r>
        <w:rPr>
          <w:noProof/>
        </w:rPr>
        <w:lastRenderedPageBreak/>
        <mc:AlternateContent>
          <mc:Choice Requires="wpg">
            <w:drawing>
              <wp:anchor distT="0" distB="0" distL="114300" distR="114300" simplePos="0" relativeHeight="251718656" behindDoc="0" locked="0" layoutInCell="1" allowOverlap="1" wp14:anchorId="6424FA3E" wp14:editId="79A10964">
                <wp:simplePos x="0" y="0"/>
                <wp:positionH relativeFrom="column">
                  <wp:posOffset>-198120</wp:posOffset>
                </wp:positionH>
                <wp:positionV relativeFrom="paragraph">
                  <wp:posOffset>687705</wp:posOffset>
                </wp:positionV>
                <wp:extent cx="6887210" cy="2270760"/>
                <wp:effectExtent l="0" t="0" r="27940" b="15240"/>
                <wp:wrapTopAndBottom/>
                <wp:docPr id="9" name="Group 9"/>
                <wp:cNvGraphicFramePr/>
                <a:graphic xmlns:a="http://schemas.openxmlformats.org/drawingml/2006/main">
                  <a:graphicData uri="http://schemas.microsoft.com/office/word/2010/wordprocessingGroup">
                    <wpg:wgp>
                      <wpg:cNvGrpSpPr/>
                      <wpg:grpSpPr>
                        <a:xfrm>
                          <a:off x="0" y="0"/>
                          <a:ext cx="6887210" cy="2270760"/>
                          <a:chOff x="0" y="0"/>
                          <a:chExt cx="6887210" cy="1215865"/>
                        </a:xfrm>
                      </wpg:grpSpPr>
                      <wps:wsp>
                        <wps:cNvPr id="7" name="Text Box 2"/>
                        <wps:cNvSpPr txBox="1">
                          <a:spLocks noChangeArrowheads="1"/>
                        </wps:cNvSpPr>
                        <wps:spPr bwMode="auto">
                          <a:xfrm>
                            <a:off x="137160" y="216918"/>
                            <a:ext cx="6750050" cy="998947"/>
                          </a:xfrm>
                          <a:prstGeom prst="rect">
                            <a:avLst/>
                          </a:prstGeom>
                          <a:solidFill>
                            <a:srgbClr val="FFFFFF"/>
                          </a:solidFill>
                          <a:ln w="9525">
                            <a:solidFill>
                              <a:srgbClr val="000000"/>
                            </a:solidFill>
                            <a:miter lim="800000"/>
                            <a:headEnd/>
                            <a:tailEnd/>
                          </a:ln>
                        </wps:spPr>
                        <wps:txbx>
                          <w:txbxContent>
                            <w:p w:rsidR="00340195" w:rsidRPr="008F7462" w:rsidRDefault="00340195"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340195" w:rsidRPr="008F7462" w:rsidRDefault="00340195"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340195" w:rsidRPr="00787E5F"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wps:txbx>
                        <wps:bodyPr rot="0" vert="horz" wrap="square" lIns="91440" tIns="45720" rIns="91440" bIns="45720" anchor="t" anchorCtr="0">
                          <a:noAutofit/>
                        </wps:bodyPr>
                      </wps:wsp>
                      <wps:wsp>
                        <wps:cNvPr id="8" name="Text Box 8"/>
                        <wps:cNvSpPr txBox="1"/>
                        <wps:spPr>
                          <a:xfrm>
                            <a:off x="0" y="0"/>
                            <a:ext cx="6750050" cy="157276"/>
                          </a:xfrm>
                          <a:prstGeom prst="rect">
                            <a:avLst/>
                          </a:prstGeom>
                          <a:solidFill>
                            <a:prstClr val="white"/>
                          </a:solidFill>
                          <a:ln>
                            <a:noFill/>
                          </a:ln>
                          <a:effectLst/>
                        </wps:spPr>
                        <wps:txbx>
                          <w:txbxContent>
                            <w:p w:rsidR="00340195" w:rsidRDefault="00340195" w:rsidP="002A5DE2">
                              <w:pPr>
                                <w:pStyle w:val="Caption"/>
                                <w:rPr>
                                  <w:noProof/>
                                </w:rPr>
                              </w:pPr>
                              <w:r>
                                <w:t xml:space="preserve">Code Example </w:t>
                              </w:r>
                              <w:r>
                                <w:fldChar w:fldCharType="begin"/>
                              </w:r>
                              <w:r>
                                <w:instrText xml:space="preserve"> SEQ Code_Example \* ARABIC </w:instrText>
                              </w:r>
                              <w:r>
                                <w:fldChar w:fldCharType="separate"/>
                              </w:r>
                              <w:r>
                                <w:rPr>
                                  <w:noProof/>
                                </w:rPr>
                                <w:t>3</w:t>
                              </w:r>
                              <w:r>
                                <w:rPr>
                                  <w:noProof/>
                                </w:rPr>
                                <w:fldChar w:fldCharType="end"/>
                              </w:r>
                              <w:r>
                                <w:t>: OneGeology-compliant Layer Name and Layer Title in a WMS GetCapabilities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67" style="position:absolute;margin-left:-15.6pt;margin-top:54.15pt;width:542.3pt;height:178.8pt;z-index:251718656;mso-width-relative:margin;mso-height-relative:margin" coordsize="68872,1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">
                <v:shape id="_x0000_s1068" type="#_x0000_t202" style="position:absolute;left:1371;top:2169;width:67501;height:9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340195" w:rsidRPr="008F7462" w:rsidRDefault="00340195"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340195" w:rsidRPr="008F7462" w:rsidRDefault="00340195"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340195" w:rsidRPr="00787E5F"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v:textbox>
                </v:shape>
                <v:shape id="Text Box 8" o:spid="_x0000_s1069" type="#_x0000_t202" style="position:absolute;width:6750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340195" w:rsidRDefault="00340195" w:rsidP="002A5DE2">
                        <w:pPr>
                          <w:pStyle w:val="Caption"/>
                          <w:rPr>
                            <w:noProof/>
                          </w:rPr>
                        </w:pPr>
                        <w:r>
                          <w:t xml:space="preserve">Code Example </w:t>
                        </w:r>
                        <w:r>
                          <w:fldChar w:fldCharType="begin"/>
                        </w:r>
                        <w:r>
                          <w:instrText xml:space="preserve"> SEQ Code_Example \* ARABIC </w:instrText>
                        </w:r>
                        <w:r>
                          <w:fldChar w:fldCharType="separate"/>
                        </w:r>
                        <w:r>
                          <w:rPr>
                            <w:noProof/>
                          </w:rPr>
                          <w:t>3</w:t>
                        </w:r>
                        <w:r>
                          <w:rPr>
                            <w:noProof/>
                          </w:rPr>
                          <w:fldChar w:fldCharType="end"/>
                        </w:r>
                        <w:r>
                          <w:t>: OneGeology-compliant Layer Name and Layer Title in a WMS GetCapabilities document</w:t>
                        </w:r>
                      </w:p>
                    </w:txbxContent>
                  </v:textbox>
                </v:shape>
                <w10:wrap type="topAndBottom"/>
              </v:group>
            </w:pict>
          </mc:Fallback>
        </mc:AlternateContent>
      </w:r>
      <w:r w:rsidR="00243D6F" w:rsidRPr="00750329">
        <w:rPr>
          <w:b/>
        </w:rPr>
        <w:t>Abstract</w:t>
      </w:r>
      <w:r w:rsidR="00750329">
        <w:rPr>
          <w:b/>
        </w:rPr>
        <w:t>:</w:t>
      </w:r>
      <w:r w:rsidR="00243D6F" w:rsidRPr="007468B7">
        <w:t xml:space="preserve"> </w:t>
      </w:r>
      <w:r w:rsidR="00750329">
        <w:t>A</w:t>
      </w:r>
      <w:r w:rsidR="00243D6F" w:rsidRPr="007468B7">
        <w:t xml:space="preserve"> </w:t>
      </w:r>
      <w:r w:rsidR="00680634">
        <w:t xml:space="preserve">description of your layer data; should be as comprehensive and interoperable as possible. </w:t>
      </w:r>
      <w:r w:rsidR="00243D6F" w:rsidRPr="007468B7">
        <w:t>You may wish to include other metadata</w:t>
      </w:r>
      <w:r w:rsidR="00680634">
        <w:t xml:space="preserve"> in the abstract</w:t>
      </w:r>
      <w:r w:rsidR="00243D6F" w:rsidRPr="007468B7">
        <w:t xml:space="preserve">, such as information about your organization and other data you make available. You may also wish to include a </w:t>
      </w:r>
      <w:r w:rsidR="00680634">
        <w:t>statement on access constraints</w:t>
      </w:r>
      <w:r w:rsidR="00243D6F" w:rsidRPr="007468B7">
        <w:t xml:space="preserve"> (source: </w:t>
      </w:r>
      <w:hyperlink r:id="rId92" w:history="1">
        <w:r w:rsidR="00243D6F" w:rsidRPr="00680634">
          <w:rPr>
            <w:rStyle w:val="Hyperlink"/>
          </w:rPr>
          <w:t>http://www.onegeology.org/wmscookbook/2_6.html</w:t>
        </w:r>
      </w:hyperlink>
      <w:r w:rsidR="00243D6F" w:rsidRPr="007468B7">
        <w:t>).</w:t>
      </w:r>
    </w:p>
    <w:p w:rsidR="00243D6F" w:rsidRDefault="00243D6F" w:rsidP="002A5DE2">
      <w:r w:rsidRPr="00680634">
        <w:rPr>
          <w:b/>
        </w:rPr>
        <w:t>Keywords</w:t>
      </w:r>
      <w:r w:rsidR="00680634">
        <w:rPr>
          <w:b/>
        </w:rPr>
        <w:t>:</w:t>
      </w:r>
      <w:r w:rsidRPr="007468B7">
        <w:t xml:space="preserve"> </w:t>
      </w:r>
      <w:r w:rsidR="00680634">
        <w:t xml:space="preserve">Tags used to locate and categorize your layer. </w:t>
      </w:r>
      <w:r w:rsidRPr="007468B7">
        <w:t>Required and conditional keywords</w:t>
      </w:r>
      <w:r w:rsidR="00680634">
        <w:t xml:space="preserve"> are described in Table 5</w:t>
      </w:r>
      <w:r w:rsidRPr="007468B7">
        <w:t xml:space="preserve"> (source: </w:t>
      </w:r>
      <w:hyperlink r:id="rId93" w:history="1">
        <w:r w:rsidRPr="00680634">
          <w:rPr>
            <w:rStyle w:val="Hyperlink"/>
          </w:rPr>
          <w:t>http://www.onegeo</w:t>
        </w:r>
        <w:r w:rsidR="00680634" w:rsidRPr="00680634">
          <w:rPr>
            <w:rStyle w:val="Hyperlink"/>
          </w:rPr>
          <w:t>logy.org/wmscookbook/2_6.html</w:t>
        </w:r>
      </w:hyperlink>
      <w:r w:rsidR="00680634">
        <w:t>):</w:t>
      </w:r>
    </w:p>
    <w:p w:rsidR="003F7F19" w:rsidRPr="007468B7" w:rsidRDefault="003F7F19" w:rsidP="002A5DE2"/>
    <w:p w:rsidR="00750329" w:rsidRDefault="00750329" w:rsidP="002A5DE2">
      <w:pPr>
        <w:pStyle w:val="Caption"/>
      </w:pPr>
      <w:r>
        <w:t xml:space="preserve">Table </w:t>
      </w:r>
      <w:r w:rsidR="00F86C86">
        <w:fldChar w:fldCharType="begin"/>
      </w:r>
      <w:r w:rsidR="00F86C86">
        <w:instrText xml:space="preserve"> SEQ Table \* ARABIC </w:instrText>
      </w:r>
      <w:r w:rsidR="00F86C86">
        <w:fldChar w:fldCharType="separate"/>
      </w:r>
      <w:r w:rsidR="006C0140">
        <w:rPr>
          <w:noProof/>
        </w:rPr>
        <w:t>5</w:t>
      </w:r>
      <w:r w:rsidR="00F86C86">
        <w:rPr>
          <w:noProof/>
        </w:rPr>
        <w:fldChar w:fldCharType="end"/>
      </w:r>
      <w:r>
        <w:t>: OneGeology Keywords</w:t>
      </w:r>
    </w:p>
    <w:tbl>
      <w:tblPr>
        <w:tblW w:w="8660" w:type="dxa"/>
        <w:jc w:val="center"/>
        <w:tblCellMar>
          <w:left w:w="0" w:type="dxa"/>
          <w:right w:w="0" w:type="dxa"/>
        </w:tblCellMar>
        <w:tblLook w:val="04A0" w:firstRow="1" w:lastRow="0" w:firstColumn="1" w:lastColumn="0" w:noHBand="0" w:noVBand="1"/>
      </w:tblPr>
      <w:tblGrid>
        <w:gridCol w:w="2686"/>
        <w:gridCol w:w="2307"/>
        <w:gridCol w:w="2673"/>
        <w:gridCol w:w="1220"/>
      </w:tblGrid>
      <w:tr w:rsidR="00457173" w:rsidTr="00750329">
        <w:trPr>
          <w:trHeight w:val="810"/>
          <w:jc w:val="center"/>
        </w:trPr>
        <w:tc>
          <w:tcPr>
            <w:tcW w:w="2220" w:type="dxa"/>
            <w:tcBorders>
              <w:top w:val="single" w:sz="8" w:space="0" w:color="auto"/>
              <w:left w:val="single" w:sz="8" w:space="0" w:color="auto"/>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Keyword Description</w:t>
            </w:r>
          </w:p>
        </w:tc>
        <w:tc>
          <w:tcPr>
            <w:tcW w:w="228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Appearance in GetCapabilities Document</w:t>
            </w:r>
          </w:p>
        </w:tc>
        <w:tc>
          <w:tcPr>
            <w:tcW w:w="224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Example</w:t>
            </w:r>
          </w:p>
        </w:tc>
        <w:tc>
          <w:tcPr>
            <w:tcW w:w="1920" w:type="dxa"/>
            <w:tcBorders>
              <w:top w:val="single" w:sz="8" w:space="0" w:color="auto"/>
              <w:left w:val="nil"/>
              <w:bottom w:val="single" w:sz="8" w:space="0" w:color="auto"/>
              <w:right w:val="single" w:sz="8"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Cardinality</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continent@North America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Subcontinent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subcontinent@India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Geographic area (country)</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geographicarea@USA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State (region or province)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subarea@Arizona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Data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dataprovider@USGIN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Service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serviceprovider@AZGS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bl>
    <w:p w:rsidR="009F5619" w:rsidRDefault="009F5619" w:rsidP="002A5DE2"/>
    <w:p w:rsidR="00243D6F" w:rsidRPr="007468B7" w:rsidRDefault="00243D6F" w:rsidP="002A5DE2">
      <w:r w:rsidRPr="009F5619">
        <w:rPr>
          <w:b/>
        </w:rPr>
        <w:t>Bounding Box</w:t>
      </w:r>
      <w:r w:rsidR="009F5619">
        <w:rPr>
          <w:b/>
        </w:rPr>
        <w:t>:</w:t>
      </w:r>
      <w:r w:rsidRPr="007468B7">
        <w:t xml:space="preserve"> </w:t>
      </w:r>
      <w:r w:rsidR="009F5619">
        <w:t>A rough indicator of the extent of your data; c</w:t>
      </w:r>
      <w:r w:rsidRPr="007468B7">
        <w:t>an be computed from data in the GeoServer ‘Edit Layer’ interface (Figure 17), or customized.</w:t>
      </w:r>
    </w:p>
    <w:p w:rsidR="009F5619" w:rsidRDefault="00243D6F" w:rsidP="002A5DE2">
      <w:r w:rsidRPr="009F5619">
        <w:rPr>
          <w:b/>
        </w:rPr>
        <w:t>SRS</w:t>
      </w:r>
      <w:r w:rsidR="009F5619">
        <w:t xml:space="preserve">: </w:t>
      </w:r>
      <w:r w:rsidR="009F5619" w:rsidRPr="009F5619">
        <w:t>The</w:t>
      </w:r>
      <w:r w:rsidR="009F5619">
        <w:t xml:space="preserve"> s</w:t>
      </w:r>
      <w:r w:rsidR="009F5619" w:rsidRPr="009F5619">
        <w:t>patial</w:t>
      </w:r>
      <w:r w:rsidR="009F5619">
        <w:t xml:space="preserve"> reference system used by your </w:t>
      </w:r>
      <w:hyperlink w:anchor="Web_Service" w:history="1">
        <w:r w:rsidR="009F5619" w:rsidRPr="009F5619">
          <w:rPr>
            <w:rStyle w:val="Hyperlink"/>
          </w:rPr>
          <w:t>web service</w:t>
        </w:r>
      </w:hyperlink>
      <w:r w:rsidR="009F5619">
        <w:t>, indicated by an EPSG code.</w:t>
      </w:r>
    </w:p>
    <w:p w:rsidR="009F5619" w:rsidRDefault="009F5619" w:rsidP="002A5DE2">
      <w:r>
        <w:lastRenderedPageBreak/>
        <w:t>Spatial</w:t>
      </w:r>
      <w:r w:rsidRPr="009F5619">
        <w:t xml:space="preserve"> reference systems specify a datum, a reference elli</w:t>
      </w:r>
      <w:r>
        <w:t xml:space="preserve">psoid, and a coordinate system for cartographic representations. </w:t>
      </w:r>
      <w:r w:rsidRPr="009F5619">
        <w:t>Most known spatial reference systems are associated with an EPSG code number; EPSG stands for European Petroleum Survey Group.</w:t>
      </w:r>
    </w:p>
    <w:p w:rsidR="00243D6F" w:rsidRPr="007468B7" w:rsidRDefault="009F5619" w:rsidP="002A5DE2">
      <w:r>
        <w:t>The de</w:t>
      </w:r>
      <w:r w:rsidR="00243D6F" w:rsidRPr="007468B7">
        <w:t>fault SRS is</w:t>
      </w:r>
      <w:r>
        <w:t xml:space="preserve"> WGS 1984 (</w:t>
      </w:r>
      <w:r w:rsidR="00243D6F" w:rsidRPr="007468B7">
        <w:t>EPSG:4326</w:t>
      </w:r>
      <w:r>
        <w:t>)</w:t>
      </w:r>
      <w:r w:rsidR="00243D6F" w:rsidRPr="007468B7">
        <w:t>.</w:t>
      </w:r>
      <w:r w:rsidR="003640C1">
        <w:t xml:space="preserve"> </w:t>
      </w:r>
      <w:r>
        <w:t xml:space="preserve">For the purposes of </w:t>
      </w:r>
      <w:hyperlink w:anchor="Interoperability" w:history="1">
        <w:r w:rsidRPr="009F5619">
          <w:rPr>
            <w:rStyle w:val="Hyperlink"/>
          </w:rPr>
          <w:t>interoperability</w:t>
        </w:r>
      </w:hyperlink>
      <w:r>
        <w:t>, your web service must be deployed using EPSG:4326</w:t>
      </w:r>
      <w:r w:rsidR="00243D6F" w:rsidRPr="007468B7">
        <w:t>.</w:t>
      </w:r>
    </w:p>
    <w:p w:rsidR="00243D6F" w:rsidRPr="007468B7" w:rsidRDefault="00243D6F" w:rsidP="002A5DE2">
      <w:r w:rsidRPr="009F5619">
        <w:rPr>
          <w:b/>
        </w:rPr>
        <w:t>MetadataURL</w:t>
      </w:r>
      <w:r w:rsidR="009F5619">
        <w:t>:</w:t>
      </w:r>
      <w:r w:rsidRPr="007468B7">
        <w:t xml:space="preserve"> </w:t>
      </w:r>
      <w:r w:rsidR="009F5619">
        <w:t>A link to an external ISO-</w:t>
      </w:r>
      <w:r w:rsidRPr="007468B7">
        <w:t xml:space="preserve">valid </w:t>
      </w:r>
      <w:hyperlink w:anchor="Metadata" w:history="1">
        <w:r w:rsidRPr="009F5619">
          <w:rPr>
            <w:rStyle w:val="Hyperlink"/>
          </w:rPr>
          <w:t>metadata</w:t>
        </w:r>
      </w:hyperlink>
      <w:r w:rsidRPr="007468B7">
        <w:t xml:space="preserve"> document</w:t>
      </w:r>
      <w:r w:rsidR="009F5619">
        <w:t xml:space="preserve">. A </w:t>
      </w:r>
      <w:r w:rsidR="009F5619">
        <w:rPr>
          <w:b/>
        </w:rPr>
        <w:t>MetadataURL</w:t>
      </w:r>
      <w:r w:rsidRPr="007468B7">
        <w:t xml:space="preserve"> is required for services deployed on OneGeology.</w:t>
      </w:r>
      <w:r w:rsidR="003640C1">
        <w:t xml:space="preserve"> </w:t>
      </w:r>
      <w:r w:rsidRPr="007468B7">
        <w:t xml:space="preserve">To create an ISO Metadata record using ISO19115:2003, </w:t>
      </w:r>
      <w:r w:rsidR="009F5619">
        <w:t xml:space="preserve">use the </w:t>
      </w:r>
      <w:hyperlink r:id="rId94" w:history="1">
        <w:r w:rsidR="009F5619" w:rsidRPr="009F5619">
          <w:rPr>
            <w:rStyle w:val="Hyperlink"/>
          </w:rPr>
          <w:t>USGIN Metadata Wizard</w:t>
        </w:r>
      </w:hyperlink>
      <w:r w:rsidRPr="007468B7">
        <w:t>.</w:t>
      </w:r>
    </w:p>
    <w:p w:rsidR="00340195" w:rsidRDefault="00243D6F" w:rsidP="00340195">
      <w:pPr>
        <w:rPr>
          <w:ins w:id="390" w:author="Christy Caudill" w:date="2013-08-16T14:38:00Z"/>
        </w:rPr>
      </w:pPr>
      <w:r w:rsidRPr="009F5619">
        <w:rPr>
          <w:b/>
        </w:rPr>
        <w:t>Readable Legend Graphic</w:t>
      </w:r>
      <w:r w:rsidR="009F5619">
        <w:t xml:space="preserve">: </w:t>
      </w:r>
      <w:r w:rsidRPr="007468B7">
        <w:t>URL</w:t>
      </w:r>
      <w:r w:rsidR="005559CE">
        <w:t>(</w:t>
      </w:r>
      <w:r w:rsidRPr="007468B7">
        <w:t>s</w:t>
      </w:r>
      <w:r w:rsidR="005559CE">
        <w:t>)</w:t>
      </w:r>
      <w:r w:rsidRPr="007468B7">
        <w:t xml:space="preserve"> for the legend graphic</w:t>
      </w:r>
      <w:r w:rsidR="007A0F02">
        <w:t xml:space="preserve">. </w:t>
      </w:r>
      <w:r w:rsidR="005559CE">
        <w:t>Readable Legend Graphic</w:t>
      </w:r>
      <w:r w:rsidR="007A0F02">
        <w:t xml:space="preserve"> URLs should be</w:t>
      </w:r>
      <w:r w:rsidRPr="007468B7">
        <w:t xml:space="preserve"> present in the getCapabilities document by default when an SLD is assigned to a layer.</w:t>
      </w:r>
      <w:r w:rsidR="005559CE">
        <w:t xml:space="preserve"> For more information on SLDs, see Section 5, </w:t>
      </w:r>
      <w:hyperlink w:anchor="_Styling" w:history="1">
        <w:r w:rsidR="005559CE" w:rsidRPr="005559CE">
          <w:rPr>
            <w:rStyle w:val="Hyperlink"/>
          </w:rPr>
          <w:t>Styling</w:t>
        </w:r>
      </w:hyperlink>
      <w:r w:rsidR="005559CE">
        <w:t>.</w:t>
      </w:r>
    </w:p>
    <w:p w:rsidR="00340195" w:rsidRPr="007468B7" w:rsidRDefault="00340195">
      <w:pPr>
        <w:pStyle w:val="Heading2"/>
        <w:numPr>
          <w:ilvl w:val="0"/>
          <w:numId w:val="0"/>
        </w:numPr>
        <w:pPrChange w:id="391" w:author="Christy Caudill" w:date="2013-08-16T14:41:00Z">
          <w:pPr/>
        </w:pPrChange>
      </w:pPr>
      <w:bookmarkStart w:id="392" w:name="_Toc364428377"/>
      <w:ins w:id="393" w:author="Christy Caudill" w:date="2013-08-16T14:40:00Z">
        <w:r>
          <w:t>C.</w:t>
        </w:r>
      </w:ins>
      <w:ins w:id="394" w:author="Christy Caudill" w:date="2013-08-16T14:42:00Z">
        <w:r w:rsidR="002363FD">
          <w:t xml:space="preserve"> </w:t>
        </w:r>
      </w:ins>
      <w:ins w:id="395" w:author="Christy Caudill" w:date="2013-08-16T14:40:00Z">
        <w:r>
          <w:t>6</w:t>
        </w:r>
      </w:ins>
      <w:ins w:id="396" w:author="Christy Caudill" w:date="2013-08-16T14:44:00Z">
        <w:r w:rsidR="008B5DDB">
          <w:tab/>
        </w:r>
      </w:ins>
      <w:ins w:id="397" w:author="Christy Caudill" w:date="2013-08-16T14:38:00Z">
        <w:r>
          <w:t>Custom Capabilities</w:t>
        </w:r>
      </w:ins>
      <w:bookmarkEnd w:id="392"/>
    </w:p>
    <w:p w:rsidR="00037ADB" w:rsidRDefault="00E64113" w:rsidP="002A5DE2">
      <w:pPr>
        <w:rPr>
          <w:ins w:id="398" w:author="Christy Caudill" w:date="2013-08-16T13:23:00Z"/>
        </w:rPr>
      </w:pPr>
      <w:ins w:id="399" w:author="Christy Caudill" w:date="2013-08-16T13:19:00Z">
        <w:r>
          <w:t>It may be necessary to create custom capabilities documents to allow for these metadata requirements. Capabilites documents are created automatically by ArcGIS Server and GeoServer when a service is created, using metadata that is entered</w:t>
        </w:r>
      </w:ins>
      <w:ins w:id="400" w:author="Christy Caudill" w:date="2013-08-16T13:20:00Z">
        <w:r>
          <w:t xml:space="preserve"> </w:t>
        </w:r>
      </w:ins>
      <w:ins w:id="401" w:author="Christy Caudill" w:date="2013-08-16T13:19:00Z">
        <w:r>
          <w:t>in user interfaces</w:t>
        </w:r>
      </w:ins>
      <w:ins w:id="402" w:author="Christy Caudill" w:date="2013-08-16T13:21:00Z">
        <w:r w:rsidRPr="00E64113">
          <w:t xml:space="preserve"> </w:t>
        </w:r>
        <w:r>
          <w:t>previous to service deployment</w:t>
        </w:r>
      </w:ins>
      <w:ins w:id="403" w:author="Christy Caudill" w:date="2013-08-16T13:19:00Z">
        <w:r>
          <w:t>.</w:t>
        </w:r>
      </w:ins>
      <w:ins w:id="404" w:author="Christy Caudill" w:date="2013-08-16T13:21:00Z">
        <w:r>
          <w:t xml:space="preserve"> </w:t>
        </w:r>
      </w:ins>
      <w:ins w:id="405" w:author="Christy Caudill" w:date="2013-08-16T13:22:00Z">
        <w:r>
          <w:t>After the service is deployed, that capabilites document can be edited and customized.</w:t>
        </w:r>
      </w:ins>
      <w:ins w:id="406" w:author="Christy Caudill" w:date="2013-08-16T13:24:00Z">
        <w:r w:rsidR="00037ADB">
          <w:t xml:space="preserve"> The follow</w:t>
        </w:r>
        <w:r w:rsidR="00912951">
          <w:t>ing is a workflow for creating</w:t>
        </w:r>
        <w:r w:rsidR="00741AF1">
          <w:t xml:space="preserve"> custom capabilit</w:t>
        </w:r>
      </w:ins>
      <w:ins w:id="407" w:author="Christy Caudill" w:date="2013-08-16T14:55:00Z">
        <w:r w:rsidR="00741AF1">
          <w:t>ies</w:t>
        </w:r>
      </w:ins>
      <w:ins w:id="408" w:author="Christy Caudill" w:date="2013-08-16T14:34:00Z">
        <w:r w:rsidR="00912951">
          <w:t xml:space="preserve"> for ArcGIS services</w:t>
        </w:r>
      </w:ins>
      <w:ins w:id="409" w:author="Christy Caudill" w:date="2013-08-16T13:24:00Z">
        <w:r w:rsidR="00037ADB">
          <w:t xml:space="preserve"> that allow for the above </w:t>
        </w:r>
      </w:ins>
      <w:ins w:id="410" w:author="Christy Caudill" w:date="2013-08-16T13:25:00Z">
        <w:r w:rsidR="00037ADB">
          <w:t xml:space="preserve">service metadata </w:t>
        </w:r>
      </w:ins>
      <w:ins w:id="411" w:author="Christy Caudill" w:date="2013-08-16T13:24:00Z">
        <w:r w:rsidR="00037ADB">
          <w:t>requirements.</w:t>
        </w:r>
      </w:ins>
    </w:p>
    <w:p w:rsidR="00672744" w:rsidRDefault="00A63549">
      <w:pPr>
        <w:pStyle w:val="ListParagraph"/>
        <w:numPr>
          <w:ilvl w:val="0"/>
          <w:numId w:val="68"/>
        </w:numPr>
        <w:rPr>
          <w:ins w:id="412" w:author="Christy Caudill" w:date="2013-08-16T13:27:00Z"/>
        </w:rPr>
        <w:pPrChange w:id="413" w:author="Christy Caudill" w:date="2013-08-16T13:25:00Z">
          <w:pPr/>
        </w:pPrChange>
      </w:pPr>
      <w:ins w:id="414" w:author="Christy Caudill" w:date="2013-08-16T13:27:00Z">
        <w:r>
          <w:t>Deploy your WMS service</w:t>
        </w:r>
        <w:r w:rsidR="00672744">
          <w:t>, entering in all metadata enabled by the interface.</w:t>
        </w:r>
      </w:ins>
    </w:p>
    <w:p w:rsidR="00486885" w:rsidRDefault="00672744">
      <w:pPr>
        <w:pStyle w:val="ListParagraph"/>
        <w:numPr>
          <w:ilvl w:val="0"/>
          <w:numId w:val="68"/>
        </w:numPr>
        <w:rPr>
          <w:ins w:id="415" w:author="Christy Caudill" w:date="2013-08-16T13:30:00Z"/>
        </w:rPr>
        <w:pPrChange w:id="416" w:author="Christy Caudill" w:date="2013-08-16T13:25:00Z">
          <w:pPr/>
        </w:pPrChange>
      </w:pPr>
      <w:ins w:id="417" w:author="Christy Caudill" w:date="2013-08-16T13:28:00Z">
        <w:r>
          <w:t xml:space="preserve">After service is deployed, </w:t>
        </w:r>
      </w:ins>
      <w:ins w:id="418" w:author="Christy Caudill" w:date="2013-08-16T13:29:00Z">
        <w:r>
          <w:t>open the capabilites document</w:t>
        </w:r>
      </w:ins>
      <w:ins w:id="419" w:author="Christy Caudill" w:date="2013-08-16T13:31:00Z">
        <w:r w:rsidR="00F86C86">
          <w:t>s</w:t>
        </w:r>
      </w:ins>
      <w:ins w:id="420" w:author="Christy Caudill" w:date="2013-08-16T13:29:00Z">
        <w:r>
          <w:t xml:space="preserve"> u</w:t>
        </w:r>
      </w:ins>
      <w:ins w:id="421" w:author="Christy Caudill" w:date="2013-08-16T13:23:00Z">
        <w:r w:rsidR="00037ADB">
          <w:t>sing an XML editin</w:t>
        </w:r>
        <w:r>
          <w:t>g application such as Notepad++</w:t>
        </w:r>
      </w:ins>
      <w:ins w:id="422" w:author="Christy Caudill" w:date="2013-08-16T13:25:00Z">
        <w:r w:rsidR="00037ADB">
          <w:t>.</w:t>
        </w:r>
      </w:ins>
      <w:ins w:id="423" w:author="Christy Caudill" w:date="2013-08-16T13:29:00Z">
        <w:r>
          <w:t xml:space="preserve">  </w:t>
        </w:r>
        <w:r w:rsidR="00F86C86">
          <w:t>Th</w:t>
        </w:r>
      </w:ins>
      <w:ins w:id="424" w:author="Christy Caudill" w:date="2013-08-16T13:31:00Z">
        <w:r w:rsidR="00F86C86">
          <w:t>ese</w:t>
        </w:r>
      </w:ins>
      <w:ins w:id="425" w:author="Christy Caudill" w:date="2013-08-16T13:29:00Z">
        <w:r>
          <w:t xml:space="preserve"> document</w:t>
        </w:r>
      </w:ins>
      <w:ins w:id="426" w:author="Christy Caudill" w:date="2013-08-16T13:31:00Z">
        <w:r w:rsidR="00F86C86">
          <w:t>s</w:t>
        </w:r>
      </w:ins>
      <w:ins w:id="427" w:author="Christy Caudill" w:date="2013-08-16T13:29:00Z">
        <w:r>
          <w:t xml:space="preserve"> will be located at a file specified during service deployment, for example:  </w:t>
        </w:r>
      </w:ins>
      <w:ins w:id="428" w:author="Christy Caudill" w:date="2013-08-16T13:23:00Z">
        <w:r w:rsidR="00037ADB">
          <w:t xml:space="preserve"> </w:t>
        </w:r>
      </w:ins>
      <w:ins w:id="429" w:author="Christy Caudill" w:date="2013-08-16T13:22:00Z">
        <w:r w:rsidR="00E64113">
          <w:t xml:space="preserve"> </w:t>
        </w:r>
      </w:ins>
    </w:p>
    <w:p w:rsidR="00672744" w:rsidRDefault="00672744">
      <w:pPr>
        <w:pStyle w:val="ListParagraph"/>
        <w:rPr>
          <w:ins w:id="430" w:author="Christy Caudill" w:date="2013-08-16T13:30:00Z"/>
          <w:color w:val="1F497D"/>
        </w:rPr>
        <w:pPrChange w:id="431" w:author="Christy Caudill" w:date="2013-08-16T13:30:00Z">
          <w:pPr/>
        </w:pPrChange>
      </w:pPr>
      <w:ins w:id="432" w:author="Christy Caudill" w:date="2013-08-16T13:30:00Z">
        <w:r>
          <w:rPr>
            <w:color w:val="1F497D"/>
          </w:rPr>
          <w:t>C:\arcgisserver\arcgisoutput\&lt;someservicename&gt;_MapServer</w:t>
        </w:r>
      </w:ins>
    </w:p>
    <w:p w:rsidR="00672744" w:rsidRDefault="00F86C86">
      <w:pPr>
        <w:pStyle w:val="ListParagraph"/>
        <w:rPr>
          <w:ins w:id="433" w:author="Christy Caudill" w:date="2013-08-16T13:31:00Z"/>
        </w:rPr>
        <w:pPrChange w:id="434" w:author="Christy Caudill" w:date="2013-08-16T13:31:00Z">
          <w:pPr/>
        </w:pPrChange>
      </w:pPr>
      <w:ins w:id="435" w:author="Christy Caudill" w:date="2013-08-16T13:31:00Z">
        <w:r>
          <w:t>The files will be named:</w:t>
        </w:r>
      </w:ins>
    </w:p>
    <w:p w:rsidR="00F86C86" w:rsidRDefault="00F86C86">
      <w:pPr>
        <w:pStyle w:val="ListParagraph"/>
        <w:rPr>
          <w:ins w:id="436" w:author="Christy Caudill" w:date="2013-08-16T13:31:00Z"/>
        </w:rPr>
        <w:pPrChange w:id="437" w:author="Christy Caudill" w:date="2013-08-16T13:31:00Z">
          <w:pPr/>
        </w:pPrChange>
      </w:pPr>
      <w:ins w:id="438" w:author="Christy Caudill" w:date="2013-08-16T13:31:00Z">
        <w:r>
          <w:t>GetCapabilities100.xml</w:t>
        </w:r>
      </w:ins>
    </w:p>
    <w:p w:rsidR="00F86C86" w:rsidRDefault="00F86C86">
      <w:pPr>
        <w:pStyle w:val="ListParagraph"/>
        <w:rPr>
          <w:ins w:id="439" w:author="Christy Caudill" w:date="2013-08-16T13:31:00Z"/>
        </w:rPr>
        <w:pPrChange w:id="440" w:author="Christy Caudill" w:date="2013-08-16T13:31:00Z">
          <w:pPr/>
        </w:pPrChange>
      </w:pPr>
      <w:ins w:id="441" w:author="Christy Caudill" w:date="2013-08-16T13:31:00Z">
        <w:r>
          <w:t>GetCapabilities110.xml</w:t>
        </w:r>
      </w:ins>
    </w:p>
    <w:p w:rsidR="00F86C86" w:rsidRDefault="00285927">
      <w:pPr>
        <w:pStyle w:val="ListParagraph"/>
        <w:numPr>
          <w:ilvl w:val="0"/>
          <w:numId w:val="68"/>
        </w:numPr>
        <w:rPr>
          <w:ins w:id="442" w:author="Christy Caudill" w:date="2013-08-16T13:41:00Z"/>
        </w:rPr>
        <w:pPrChange w:id="443" w:author="Christy Caudill" w:date="2013-08-16T13:31:00Z">
          <w:pPr/>
        </w:pPrChange>
      </w:pPr>
      <w:ins w:id="444" w:author="Christy Caudill" w:date="2013-08-16T14:13:00Z">
        <w:r>
          <w:t>For the WMS, t</w:t>
        </w:r>
      </w:ins>
      <w:ins w:id="445" w:author="Christy Caudill" w:date="2013-08-16T13:32:00Z">
        <w:r w:rsidR="00A421B0">
          <w:t xml:space="preserve">he GetCapabilities100.xml </w:t>
        </w:r>
      </w:ins>
      <w:ins w:id="446" w:author="Christy Caudill" w:date="2013-08-16T13:40:00Z">
        <w:r w:rsidR="00F86C86">
          <w:t>will be renamed onegeologyWMS-111.xml</w:t>
        </w:r>
      </w:ins>
      <w:ins w:id="447" w:author="Christy Caudill" w:date="2013-08-16T13:45:00Z">
        <w:r w:rsidR="00A421B0">
          <w:t>; the GetCapabilities110.xml will be renamed onegeologyWMS-130.xml. Edit both files</w:t>
        </w:r>
      </w:ins>
      <w:ins w:id="448" w:author="Christy Caudill" w:date="2013-08-16T13:46:00Z">
        <w:r w:rsidR="00A421B0">
          <w:t xml:space="preserve"> to include additionally required metadata</w:t>
        </w:r>
      </w:ins>
      <w:ins w:id="449" w:author="Christy Caudill" w:date="2013-08-16T13:45:00Z">
        <w:r w:rsidR="00A421B0">
          <w:t>:</w:t>
        </w:r>
      </w:ins>
    </w:p>
    <w:p w:rsidR="00A421B0" w:rsidRDefault="00A421B0">
      <w:pPr>
        <w:pStyle w:val="ListParagraph"/>
        <w:numPr>
          <w:ilvl w:val="1"/>
          <w:numId w:val="68"/>
        </w:numPr>
        <w:rPr>
          <w:ins w:id="450" w:author="Christy Caudill" w:date="2013-08-16T13:44:00Z"/>
        </w:rPr>
        <w:pPrChange w:id="451" w:author="Christy Caudill" w:date="2013-08-16T13:41:00Z">
          <w:pPr/>
        </w:pPrChange>
      </w:pPr>
      <w:ins w:id="452" w:author="Christy Caudill" w:date="2013-08-16T13:41:00Z">
        <w:r>
          <w:t>Add required keywords as indicated in the above table.</w:t>
        </w:r>
      </w:ins>
    </w:p>
    <w:p w:rsidR="008B4B8E" w:rsidRDefault="00A421B0">
      <w:pPr>
        <w:pStyle w:val="ListParagraph"/>
        <w:numPr>
          <w:ilvl w:val="1"/>
          <w:numId w:val="68"/>
        </w:numPr>
        <w:rPr>
          <w:ins w:id="453" w:author="Christy Caudill" w:date="2013-08-16T13:47:00Z"/>
        </w:rPr>
        <w:pPrChange w:id="454" w:author="Christy Caudill" w:date="2013-08-16T14:12:00Z">
          <w:pPr/>
        </w:pPrChange>
      </w:pPr>
      <w:ins w:id="455" w:author="Christy Caudill" w:date="2013-08-16T13:44:00Z">
        <w:r>
          <w:t>Add abstract for each layer in the service.</w:t>
        </w:r>
      </w:ins>
      <w:ins w:id="456" w:author="Christy Caudill" w:date="2013-08-16T13:47:00Z">
        <w:r>
          <w:t xml:space="preserve"> This Abstract element will be entered below the Title element:</w:t>
        </w:r>
      </w:ins>
    </w:p>
    <w:p w:rsidR="00285927" w:rsidRDefault="00285927">
      <w:pPr>
        <w:autoSpaceDE w:val="0"/>
        <w:autoSpaceDN w:val="0"/>
        <w:adjustRightInd w:val="0"/>
        <w:spacing w:after="0" w:line="240" w:lineRule="auto"/>
        <w:ind w:left="360" w:firstLine="720"/>
        <w:rPr>
          <w:ins w:id="457" w:author="Christy Caudill" w:date="2013-08-16T14:12:00Z"/>
          <w:rFonts w:ascii="Arial" w:hAnsi="Arial" w:cs="Arial"/>
          <w:color w:val="000000"/>
          <w:sz w:val="20"/>
          <w:szCs w:val="20"/>
          <w:highlight w:val="white"/>
        </w:rPr>
        <w:pPrChange w:id="458" w:author="Christy Caudill" w:date="2013-08-16T14:12:00Z">
          <w:pPr>
            <w:autoSpaceDE w:val="0"/>
            <w:autoSpaceDN w:val="0"/>
            <w:adjustRightInd w:val="0"/>
            <w:spacing w:after="0" w:line="240" w:lineRule="auto"/>
          </w:pPr>
        </w:pPrChange>
      </w:pPr>
      <w:ins w:id="459" w:author="Christy Caudill" w:date="2013-08-16T14:12:00Z">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USA-OH_OHDGS_500k_Contacts</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ins>
    </w:p>
    <w:p w:rsidR="00285927" w:rsidRDefault="00285927" w:rsidP="00285927">
      <w:pPr>
        <w:autoSpaceDE w:val="0"/>
        <w:autoSpaceDN w:val="0"/>
        <w:adjustRightInd w:val="0"/>
        <w:spacing w:after="0" w:line="240" w:lineRule="auto"/>
        <w:rPr>
          <w:ins w:id="460" w:author="Christy Caudill" w:date="2013-08-16T14:12:00Z"/>
          <w:rFonts w:ascii="Arial" w:hAnsi="Arial" w:cs="Arial"/>
          <w:color w:val="000000"/>
          <w:sz w:val="20"/>
          <w:szCs w:val="20"/>
          <w:highlight w:val="white"/>
        </w:rPr>
      </w:pPr>
      <w:ins w:id="461" w:author="Christy Caudill" w:date="2013-08-16T14:12:00Z">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Title</w:t>
        </w:r>
        <w:r>
          <w:rPr>
            <w:rFonts w:ascii="Arial" w:hAnsi="Arial" w:cs="Arial"/>
            <w:color w:val="0000FF"/>
            <w:sz w:val="20"/>
            <w:szCs w:val="20"/>
            <w:highlight w:val="white"/>
          </w:rPr>
          <w:t>&gt;&lt;![CDATA[</w:t>
        </w:r>
        <w:r>
          <w:rPr>
            <w:rFonts w:ascii="Arial" w:hAnsi="Arial" w:cs="Arial"/>
            <w:color w:val="000000"/>
            <w:sz w:val="20"/>
            <w:szCs w:val="20"/>
            <w:highlight w:val="white"/>
          </w:rPr>
          <w:t>USA-OH_OHDGS_500k_Contacts</w:t>
        </w:r>
        <w:r>
          <w:rPr>
            <w:rFonts w:ascii="Arial" w:hAnsi="Arial" w:cs="Arial"/>
            <w:color w:val="0000FF"/>
            <w:sz w:val="20"/>
            <w:szCs w:val="20"/>
            <w:highlight w:val="white"/>
          </w:rPr>
          <w:t>]]&gt;&lt;/</w:t>
        </w:r>
        <w:r>
          <w:rPr>
            <w:rFonts w:ascii="Arial" w:hAnsi="Arial" w:cs="Arial"/>
            <w:color w:val="800000"/>
            <w:sz w:val="20"/>
            <w:szCs w:val="20"/>
            <w:highlight w:val="white"/>
          </w:rPr>
          <w:t>Title</w:t>
        </w:r>
        <w:r>
          <w:rPr>
            <w:rFonts w:ascii="Arial" w:hAnsi="Arial" w:cs="Arial"/>
            <w:color w:val="0000FF"/>
            <w:sz w:val="20"/>
            <w:szCs w:val="20"/>
            <w:highlight w:val="white"/>
          </w:rPr>
          <w:t>&gt;</w:t>
        </w:r>
      </w:ins>
    </w:p>
    <w:p w:rsidR="008B4B8E" w:rsidRDefault="00285927">
      <w:pPr>
        <w:pStyle w:val="ListParagraph"/>
        <w:ind w:left="1440"/>
        <w:rPr>
          <w:ins w:id="462" w:author="Christy Caudill" w:date="2013-08-16T14:12:00Z"/>
          <w:rFonts w:ascii="Arial" w:hAnsi="Arial" w:cs="Arial"/>
          <w:color w:val="0000FF"/>
          <w:sz w:val="20"/>
          <w:szCs w:val="20"/>
        </w:rPr>
        <w:pPrChange w:id="463" w:author="Christy Caudill" w:date="2013-08-16T13:52:00Z">
          <w:pPr/>
        </w:pPrChange>
      </w:pPr>
      <w:ins w:id="464" w:author="Christy Caudill" w:date="2013-08-16T14:12: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Abstract</w:t>
        </w:r>
        <w:r>
          <w:rPr>
            <w:rFonts w:ascii="Arial" w:hAnsi="Arial" w:cs="Arial"/>
            <w:color w:val="0000FF"/>
            <w:sz w:val="20"/>
            <w:szCs w:val="20"/>
            <w:highlight w:val="white"/>
          </w:rPr>
          <w:t>&gt;&lt;![CDATA[</w:t>
        </w:r>
        <w:r>
          <w:rPr>
            <w:rFonts w:ascii="Arial" w:hAnsi="Arial" w:cs="Arial"/>
            <w:color w:val="000000"/>
            <w:sz w:val="20"/>
            <w:szCs w:val="20"/>
            <w:highlight w:val="white"/>
          </w:rPr>
          <w:t>This data layer contains the 1:500,000-scale bedrock-geology contact lines for Ohio. The contact lines were originally derived from the 1:24,000-scale bedrock-geology maps, that were created from 1989 to 1998. The bedrock-geology mapping program was initiated at the Ohio Division of Geological Survey in the mid-1980s to perform detailed, 1:24,000-scale bedrock-geology maps. In 1991, the mapping approach was amended to a reconnaissance-</w:t>
        </w:r>
        <w:r>
          <w:rPr>
            <w:rFonts w:ascii="Arial" w:hAnsi="Arial" w:cs="Arial"/>
            <w:color w:val="000000"/>
            <w:sz w:val="20"/>
            <w:szCs w:val="20"/>
            <w:highlight w:val="white"/>
          </w:rPr>
          <w:lastRenderedPageBreak/>
          <w:t>mapping methodology, but retaining the 1:24,000-scale. Both detail and reconnaissance bedrock-geology maps were used as the basic information to compile the:500,000-scale Bedrock Geologic Map of Ohio.</w:t>
        </w:r>
        <w:r>
          <w:rPr>
            <w:rFonts w:ascii="Arial" w:hAnsi="Arial" w:cs="Arial"/>
            <w:color w:val="0000FF"/>
            <w:sz w:val="20"/>
            <w:szCs w:val="20"/>
            <w:highlight w:val="white"/>
          </w:rPr>
          <w:t>]]&gt;&lt;/</w:t>
        </w:r>
        <w:r>
          <w:rPr>
            <w:rFonts w:ascii="Arial" w:hAnsi="Arial" w:cs="Arial"/>
            <w:color w:val="800000"/>
            <w:sz w:val="20"/>
            <w:szCs w:val="20"/>
            <w:highlight w:val="white"/>
          </w:rPr>
          <w:t>Abstract</w:t>
        </w:r>
        <w:r>
          <w:rPr>
            <w:rFonts w:ascii="Arial" w:hAnsi="Arial" w:cs="Arial"/>
            <w:color w:val="0000FF"/>
            <w:sz w:val="20"/>
            <w:szCs w:val="20"/>
            <w:highlight w:val="white"/>
          </w:rPr>
          <w:t>&gt;</w:t>
        </w:r>
      </w:ins>
    </w:p>
    <w:p w:rsidR="00285927" w:rsidRDefault="00285927">
      <w:pPr>
        <w:pStyle w:val="ListParagraph"/>
        <w:ind w:left="1440"/>
        <w:rPr>
          <w:ins w:id="465" w:author="Christy Caudill" w:date="2013-08-16T13:52:00Z"/>
        </w:rPr>
        <w:pPrChange w:id="466" w:author="Christy Caudill" w:date="2013-08-16T13:52:00Z">
          <w:pPr/>
        </w:pPrChange>
      </w:pPr>
    </w:p>
    <w:p w:rsidR="008B4B8E" w:rsidRDefault="00A63549">
      <w:pPr>
        <w:pStyle w:val="ListParagraph"/>
        <w:numPr>
          <w:ilvl w:val="1"/>
          <w:numId w:val="68"/>
        </w:numPr>
        <w:rPr>
          <w:ins w:id="467" w:author="Christy Caudill" w:date="2013-08-16T13:56:00Z"/>
        </w:rPr>
        <w:pPrChange w:id="468" w:author="Christy Caudill" w:date="2013-08-16T13:52:00Z">
          <w:pPr/>
        </w:pPrChange>
      </w:pPr>
      <w:ins w:id="469" w:author="Christy Caudill" w:date="2013-08-16T13:54:00Z">
        <w:r>
          <w:t>Edit ServiceName</w:t>
        </w:r>
      </w:ins>
      <w:ins w:id="470" w:author="Christy Caudill" w:date="2013-08-16T13:56:00Z">
        <w:r>
          <w:t>:</w:t>
        </w:r>
      </w:ins>
    </w:p>
    <w:p w:rsidR="00A63549" w:rsidRDefault="00A63549" w:rsidP="00A63549">
      <w:pPr>
        <w:pStyle w:val="ListParagraph"/>
        <w:numPr>
          <w:ilvl w:val="2"/>
          <w:numId w:val="68"/>
        </w:numPr>
        <w:spacing w:after="0" w:line="240" w:lineRule="auto"/>
        <w:contextualSpacing w:val="0"/>
        <w:rPr>
          <w:ins w:id="471" w:author="Christy Caudill" w:date="2013-08-16T13:56:00Z"/>
          <w:color w:val="1F497D"/>
        </w:rPr>
      </w:pPr>
      <w:ins w:id="472" w:author="Christy Caudill" w:date="2013-08-16T13:56:00Z">
        <w:r>
          <w:rPr>
            <w:color w:val="1F497D"/>
          </w:rPr>
          <w:t>For WMS version 1.1.1 the service name MUST be: OGC:WMS</w:t>
        </w:r>
      </w:ins>
    </w:p>
    <w:p w:rsidR="00A63549" w:rsidRDefault="00A63549">
      <w:pPr>
        <w:pStyle w:val="ListParagraph"/>
        <w:numPr>
          <w:ilvl w:val="2"/>
          <w:numId w:val="68"/>
        </w:numPr>
        <w:spacing w:after="0" w:line="240" w:lineRule="auto"/>
        <w:contextualSpacing w:val="0"/>
        <w:rPr>
          <w:ins w:id="473" w:author="Christy Caudill" w:date="2013-08-16T13:58:00Z"/>
          <w:color w:val="1F497D"/>
        </w:rPr>
        <w:pPrChange w:id="474" w:author="Christy Caudill" w:date="2013-08-16T13:58:00Z">
          <w:pPr/>
        </w:pPrChange>
      </w:pPr>
      <w:ins w:id="475" w:author="Christy Caudill" w:date="2013-08-16T13:56:00Z">
        <w:r>
          <w:rPr>
            <w:color w:val="1F497D"/>
          </w:rPr>
          <w:t>For WMS version 1.3.0 the service name MUST be: WMS</w:t>
        </w:r>
      </w:ins>
    </w:p>
    <w:p w:rsidR="00A63549" w:rsidRPr="00A63549" w:rsidRDefault="00A63549">
      <w:pPr>
        <w:pStyle w:val="ListParagraph"/>
        <w:spacing w:after="0" w:line="240" w:lineRule="auto"/>
        <w:ind w:left="2160"/>
        <w:contextualSpacing w:val="0"/>
        <w:rPr>
          <w:ins w:id="476" w:author="Christy Caudill" w:date="2013-08-16T13:57:00Z"/>
          <w:color w:val="1F497D"/>
          <w:rPrChange w:id="477" w:author="Christy Caudill" w:date="2013-08-16T13:58:00Z">
            <w:rPr>
              <w:ins w:id="478" w:author="Christy Caudill" w:date="2013-08-16T13:57:00Z"/>
            </w:rPr>
          </w:rPrChange>
        </w:rPr>
        <w:pPrChange w:id="479" w:author="Christy Caudill" w:date="2013-08-16T13:58:00Z">
          <w:pPr/>
        </w:pPrChange>
      </w:pPr>
    </w:p>
    <w:p w:rsidR="00A63549" w:rsidRDefault="00A63549">
      <w:pPr>
        <w:autoSpaceDE w:val="0"/>
        <w:autoSpaceDN w:val="0"/>
        <w:adjustRightInd w:val="0"/>
        <w:spacing w:after="0" w:line="240" w:lineRule="auto"/>
        <w:ind w:left="1260" w:firstLine="720"/>
        <w:rPr>
          <w:ins w:id="480" w:author="Christy Caudill" w:date="2013-08-16T13:57:00Z"/>
          <w:rFonts w:ascii="Arial" w:hAnsi="Arial" w:cs="Arial"/>
          <w:color w:val="000000"/>
          <w:sz w:val="20"/>
          <w:szCs w:val="20"/>
          <w:highlight w:val="white"/>
        </w:rPr>
        <w:pPrChange w:id="481" w:author="Christy Caudill" w:date="2013-08-16T13:57:00Z">
          <w:pPr>
            <w:autoSpaceDE w:val="0"/>
            <w:autoSpaceDN w:val="0"/>
            <w:adjustRightInd w:val="0"/>
            <w:spacing w:after="0" w:line="240" w:lineRule="auto"/>
          </w:pPr>
        </w:pPrChange>
      </w:pPr>
      <w:ins w:id="482" w:author="Christy Caudill" w:date="2013-08-16T13:57:00Z">
        <w:r>
          <w:rPr>
            <w:rFonts w:ascii="Arial" w:hAnsi="Arial" w:cs="Arial"/>
            <w:color w:val="0000FF"/>
            <w:sz w:val="20"/>
            <w:szCs w:val="20"/>
            <w:highlight w:val="white"/>
          </w:rPr>
          <w:t>&lt;</w:t>
        </w:r>
        <w:r>
          <w:rPr>
            <w:rFonts w:ascii="Arial" w:hAnsi="Arial" w:cs="Arial"/>
            <w:color w:val="800000"/>
            <w:sz w:val="20"/>
            <w:szCs w:val="20"/>
            <w:highlight w:val="white"/>
          </w:rPr>
          <w:t>Service</w:t>
        </w:r>
        <w:r>
          <w:rPr>
            <w:rFonts w:ascii="Arial" w:hAnsi="Arial" w:cs="Arial"/>
            <w:color w:val="0000FF"/>
            <w:sz w:val="20"/>
            <w:szCs w:val="20"/>
            <w:highlight w:val="white"/>
          </w:rPr>
          <w:t>&gt;</w:t>
        </w:r>
      </w:ins>
    </w:p>
    <w:p w:rsidR="00A63549" w:rsidRDefault="00A63549">
      <w:pPr>
        <w:pStyle w:val="ListParagraph"/>
        <w:ind w:left="1980"/>
        <w:rPr>
          <w:ins w:id="483" w:author="Christy Caudill" w:date="2013-08-16T13:58:00Z"/>
          <w:rFonts w:ascii="Arial" w:hAnsi="Arial" w:cs="Arial"/>
          <w:color w:val="0000FF"/>
          <w:sz w:val="20"/>
          <w:szCs w:val="20"/>
        </w:rPr>
        <w:pPrChange w:id="484" w:author="Christy Caudill" w:date="2013-08-16T13:57:00Z">
          <w:pPr/>
        </w:pPrChange>
      </w:pPr>
      <w:ins w:id="485" w:author="Christy Caudill" w:date="2013-08-16T13:57: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&gt;&lt;![CDATA[</w:t>
        </w:r>
        <w:r>
          <w:rPr>
            <w:rFonts w:ascii="Arial" w:hAnsi="Arial" w:cs="Arial"/>
            <w:color w:val="000000"/>
            <w:sz w:val="20"/>
            <w:szCs w:val="20"/>
            <w:highlight w:val="white"/>
          </w:rPr>
          <w:t>OGC:WMS</w:t>
        </w:r>
        <w:r>
          <w:rPr>
            <w:rFonts w:ascii="Arial" w:hAnsi="Arial" w:cs="Arial"/>
            <w:color w:val="0000FF"/>
            <w:sz w:val="20"/>
            <w:szCs w:val="20"/>
            <w:highlight w:val="white"/>
          </w:rPr>
          <w:t>]]&gt;&lt;/</w:t>
        </w:r>
        <w:r>
          <w:rPr>
            <w:rFonts w:ascii="Arial" w:hAnsi="Arial" w:cs="Arial"/>
            <w:color w:val="800000"/>
            <w:sz w:val="20"/>
            <w:szCs w:val="20"/>
            <w:highlight w:val="white"/>
          </w:rPr>
          <w:t>Name</w:t>
        </w:r>
        <w:r>
          <w:rPr>
            <w:rFonts w:ascii="Arial" w:hAnsi="Arial" w:cs="Arial"/>
            <w:color w:val="0000FF"/>
            <w:sz w:val="20"/>
            <w:szCs w:val="20"/>
            <w:highlight w:val="white"/>
          </w:rPr>
          <w:t>&gt;</w:t>
        </w:r>
      </w:ins>
    </w:p>
    <w:p w:rsidR="00A63549" w:rsidRDefault="00A63549">
      <w:pPr>
        <w:pStyle w:val="ListParagraph"/>
        <w:ind w:left="1980"/>
        <w:rPr>
          <w:ins w:id="486" w:author="Christy Caudill" w:date="2013-08-16T13:58:00Z"/>
          <w:rFonts w:ascii="Arial" w:hAnsi="Arial" w:cs="Arial"/>
          <w:color w:val="0000FF"/>
          <w:sz w:val="20"/>
          <w:szCs w:val="20"/>
        </w:rPr>
        <w:pPrChange w:id="487" w:author="Christy Caudill" w:date="2013-08-16T13:57:00Z">
          <w:pPr/>
        </w:pPrChange>
      </w:pPr>
    </w:p>
    <w:p w:rsidR="00A63549" w:rsidRDefault="00A63549">
      <w:pPr>
        <w:pStyle w:val="ListParagraph"/>
        <w:numPr>
          <w:ilvl w:val="1"/>
          <w:numId w:val="68"/>
        </w:numPr>
        <w:rPr>
          <w:ins w:id="488" w:author="Christy Caudill" w:date="2013-08-16T14:00:00Z"/>
        </w:rPr>
        <w:pPrChange w:id="489" w:author="Christy Caudill" w:date="2013-08-16T14:02:00Z">
          <w:pPr/>
        </w:pPrChange>
      </w:pPr>
      <w:ins w:id="490" w:author="Christy Caudill" w:date="2013-08-16T13:59:00Z">
        <w:r>
          <w:t xml:space="preserve">Add MetadataURL element </w:t>
        </w:r>
      </w:ins>
      <w:ins w:id="491" w:author="Christy Caudill" w:date="2013-08-16T14:00:00Z">
        <w:r>
          <w:t>for each layer</w:t>
        </w:r>
      </w:ins>
      <w:ins w:id="492" w:author="Christy Caudill" w:date="2013-08-16T13:59:00Z">
        <w:r>
          <w:t>. This</w:t>
        </w:r>
      </w:ins>
      <w:ins w:id="493" w:author="Christy Caudill" w:date="2013-08-16T14:00:00Z">
        <w:r>
          <w:t xml:space="preserve"> will be entered below the BoundingBox element:</w:t>
        </w:r>
      </w:ins>
    </w:p>
    <w:p w:rsidR="00A63549" w:rsidRDefault="00A63549">
      <w:pPr>
        <w:autoSpaceDE w:val="0"/>
        <w:autoSpaceDN w:val="0"/>
        <w:adjustRightInd w:val="0"/>
        <w:spacing w:after="0" w:line="240" w:lineRule="auto"/>
        <w:ind w:left="360" w:firstLine="720"/>
        <w:rPr>
          <w:ins w:id="494" w:author="Christy Caudill" w:date="2013-08-16T14:01:00Z"/>
          <w:rFonts w:ascii="Arial" w:hAnsi="Arial" w:cs="Arial"/>
          <w:color w:val="000000"/>
          <w:sz w:val="20"/>
          <w:szCs w:val="20"/>
          <w:highlight w:val="white"/>
        </w:rPr>
        <w:pPrChange w:id="495" w:author="Christy Caudill" w:date="2013-08-16T14:01:00Z">
          <w:pPr>
            <w:autoSpaceDE w:val="0"/>
            <w:autoSpaceDN w:val="0"/>
            <w:adjustRightInd w:val="0"/>
            <w:spacing w:after="0" w:line="240" w:lineRule="auto"/>
          </w:pPr>
        </w:pPrChange>
      </w:pPr>
      <w:ins w:id="496" w:author="Christy Caudill" w:date="2013-08-16T14:01:00Z">
        <w:r>
          <w:rPr>
            <w:rFonts w:ascii="Arial" w:hAnsi="Arial" w:cs="Arial"/>
            <w:color w:val="0000FF"/>
            <w:sz w:val="20"/>
            <w:szCs w:val="20"/>
            <w:highlight w:val="white"/>
          </w:rPr>
          <w:t>&lt;</w:t>
        </w:r>
        <w:r>
          <w:rPr>
            <w:rFonts w:ascii="Arial" w:hAnsi="Arial" w:cs="Arial"/>
            <w:color w:val="800000"/>
            <w:sz w:val="20"/>
            <w:szCs w:val="20"/>
            <w:highlight w:val="white"/>
          </w:rPr>
          <w:t>LatLonBoundingBox</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ins>
    </w:p>
    <w:p w:rsidR="00A63549" w:rsidRDefault="00A63549" w:rsidP="00A63549">
      <w:pPr>
        <w:autoSpaceDE w:val="0"/>
        <w:autoSpaceDN w:val="0"/>
        <w:adjustRightInd w:val="0"/>
        <w:spacing w:after="0" w:line="240" w:lineRule="auto"/>
        <w:rPr>
          <w:ins w:id="497" w:author="Christy Caudill" w:date="2013-08-16T14:01:00Z"/>
          <w:rFonts w:ascii="Arial" w:hAnsi="Arial" w:cs="Arial"/>
          <w:color w:val="000000"/>
          <w:sz w:val="20"/>
          <w:szCs w:val="20"/>
          <w:highlight w:val="white"/>
        </w:rPr>
      </w:pPr>
      <w:ins w:id="498" w:author="Christy Caudill" w:date="2013-08-16T14:01: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BoundingBox</w:t>
        </w:r>
        <w:r>
          <w:rPr>
            <w:rFonts w:ascii="Arial" w:hAnsi="Arial" w:cs="Arial"/>
            <w:color w:val="FF0000"/>
            <w:sz w:val="20"/>
            <w:szCs w:val="20"/>
            <w:highlight w:val="white"/>
          </w:rPr>
          <w:t xml:space="preserve"> SRS</w:t>
        </w:r>
        <w:r>
          <w:rPr>
            <w:rFonts w:ascii="Arial" w:hAnsi="Arial" w:cs="Arial"/>
            <w:color w:val="0000FF"/>
            <w:sz w:val="20"/>
            <w:szCs w:val="20"/>
            <w:highlight w:val="white"/>
          </w:rPr>
          <w:t>="</w:t>
        </w:r>
        <w:r>
          <w:rPr>
            <w:rFonts w:ascii="Arial" w:hAnsi="Arial" w:cs="Arial"/>
            <w:color w:val="000000"/>
            <w:sz w:val="20"/>
            <w:szCs w:val="20"/>
            <w:highlight w:val="white"/>
          </w:rPr>
          <w:t>CRS:84</w:t>
        </w:r>
        <w:r>
          <w:rPr>
            <w:rFonts w:ascii="Arial" w:hAnsi="Arial" w:cs="Arial"/>
            <w:color w:val="0000FF"/>
            <w:sz w:val="20"/>
            <w:szCs w:val="20"/>
            <w:highlight w:val="white"/>
          </w:rPr>
          <w:t>"</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ins>
    </w:p>
    <w:p w:rsidR="00A63549" w:rsidRDefault="00A63549" w:rsidP="00A63549">
      <w:pPr>
        <w:autoSpaceDE w:val="0"/>
        <w:autoSpaceDN w:val="0"/>
        <w:adjustRightInd w:val="0"/>
        <w:spacing w:after="0" w:line="240" w:lineRule="auto"/>
        <w:rPr>
          <w:ins w:id="499" w:author="Christy Caudill" w:date="2013-08-16T14:01:00Z"/>
          <w:rFonts w:ascii="Arial" w:hAnsi="Arial" w:cs="Arial"/>
          <w:color w:val="000000"/>
          <w:sz w:val="20"/>
          <w:szCs w:val="20"/>
          <w:highlight w:val="white"/>
        </w:rPr>
      </w:pPr>
      <w:ins w:id="500" w:author="Christy Caudill" w:date="2013-08-16T14:01: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BoundingBox</w:t>
        </w:r>
        <w:r>
          <w:rPr>
            <w:rFonts w:ascii="Arial" w:hAnsi="Arial" w:cs="Arial"/>
            <w:color w:val="FF0000"/>
            <w:sz w:val="20"/>
            <w:szCs w:val="20"/>
            <w:highlight w:val="white"/>
          </w:rPr>
          <w:t xml:space="preserve"> SRS</w:t>
        </w:r>
        <w:r>
          <w:rPr>
            <w:rFonts w:ascii="Arial" w:hAnsi="Arial" w:cs="Arial"/>
            <w:color w:val="0000FF"/>
            <w:sz w:val="20"/>
            <w:szCs w:val="20"/>
            <w:highlight w:val="white"/>
          </w:rPr>
          <w:t>="</w:t>
        </w:r>
        <w:r>
          <w:rPr>
            <w:rFonts w:ascii="Arial" w:hAnsi="Arial" w:cs="Arial"/>
            <w:color w:val="000000"/>
            <w:sz w:val="20"/>
            <w:szCs w:val="20"/>
            <w:highlight w:val="white"/>
          </w:rPr>
          <w:t>EPSG:4326</w:t>
        </w:r>
        <w:r>
          <w:rPr>
            <w:rFonts w:ascii="Arial" w:hAnsi="Arial" w:cs="Arial"/>
            <w:color w:val="0000FF"/>
            <w:sz w:val="20"/>
            <w:szCs w:val="20"/>
            <w:highlight w:val="white"/>
          </w:rPr>
          <w:t>"</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ins>
    </w:p>
    <w:p w:rsidR="00A63549" w:rsidRDefault="00A63549">
      <w:pPr>
        <w:autoSpaceDE w:val="0"/>
        <w:autoSpaceDN w:val="0"/>
        <w:adjustRightInd w:val="0"/>
        <w:spacing w:after="0" w:line="240" w:lineRule="auto"/>
        <w:ind w:left="360" w:firstLine="720"/>
        <w:rPr>
          <w:ins w:id="501" w:author="Christy Caudill" w:date="2013-08-16T14:01:00Z"/>
          <w:rFonts w:ascii="Arial" w:hAnsi="Arial" w:cs="Arial"/>
          <w:color w:val="000000"/>
          <w:sz w:val="20"/>
          <w:szCs w:val="20"/>
          <w:highlight w:val="white"/>
        </w:rPr>
        <w:pPrChange w:id="502" w:author="Christy Caudill" w:date="2013-08-16T14:01:00Z">
          <w:pPr>
            <w:autoSpaceDE w:val="0"/>
            <w:autoSpaceDN w:val="0"/>
            <w:adjustRightInd w:val="0"/>
            <w:spacing w:after="0" w:line="240" w:lineRule="auto"/>
          </w:pPr>
        </w:pPrChange>
      </w:pPr>
      <w:ins w:id="503" w:author="Christy Caudill" w:date="2013-08-16T14:01:00Z">
        <w:r>
          <w:rPr>
            <w:rFonts w:ascii="Arial" w:hAnsi="Arial" w:cs="Arial"/>
            <w:color w:val="0000FF"/>
            <w:sz w:val="20"/>
            <w:szCs w:val="20"/>
            <w:highlight w:val="white"/>
          </w:rPr>
          <w:t>&lt;</w:t>
        </w:r>
        <w:r>
          <w:rPr>
            <w:rFonts w:ascii="Arial" w:hAnsi="Arial" w:cs="Arial"/>
            <w:color w:val="800000"/>
            <w:sz w:val="20"/>
            <w:szCs w:val="20"/>
            <w:highlight w:val="white"/>
          </w:rPr>
          <w:t>MetadataURL</w:t>
        </w:r>
        <w:r>
          <w:rPr>
            <w:rFonts w:ascii="Arial" w:hAnsi="Arial" w:cs="Arial"/>
            <w:color w:val="FF0000"/>
            <w:sz w:val="20"/>
            <w:szCs w:val="20"/>
            <w:highlight w:val="white"/>
          </w:rPr>
          <w:t xml:space="preserve"> type</w:t>
        </w:r>
        <w:r>
          <w:rPr>
            <w:rFonts w:ascii="Arial" w:hAnsi="Arial" w:cs="Arial"/>
            <w:color w:val="0000FF"/>
            <w:sz w:val="20"/>
            <w:szCs w:val="20"/>
            <w:highlight w:val="white"/>
          </w:rPr>
          <w:t>="</w:t>
        </w:r>
        <w:r>
          <w:rPr>
            <w:rFonts w:ascii="Arial" w:hAnsi="Arial" w:cs="Arial"/>
            <w:color w:val="000000"/>
            <w:sz w:val="20"/>
            <w:szCs w:val="20"/>
            <w:highlight w:val="white"/>
          </w:rPr>
          <w:t>TC211</w:t>
        </w:r>
        <w:r>
          <w:rPr>
            <w:rFonts w:ascii="Arial" w:hAnsi="Arial" w:cs="Arial"/>
            <w:color w:val="0000FF"/>
            <w:sz w:val="20"/>
            <w:szCs w:val="20"/>
            <w:highlight w:val="white"/>
          </w:rPr>
          <w:t>"&gt;</w:t>
        </w:r>
      </w:ins>
    </w:p>
    <w:p w:rsidR="00A63549" w:rsidRDefault="00CB1ACD" w:rsidP="00A63549">
      <w:pPr>
        <w:autoSpaceDE w:val="0"/>
        <w:autoSpaceDN w:val="0"/>
        <w:adjustRightInd w:val="0"/>
        <w:spacing w:after="0" w:line="240" w:lineRule="auto"/>
        <w:rPr>
          <w:ins w:id="504" w:author="Christy Caudill" w:date="2013-08-16T14:01:00Z"/>
          <w:rFonts w:ascii="Arial" w:hAnsi="Arial" w:cs="Arial"/>
          <w:color w:val="000000"/>
          <w:sz w:val="20"/>
          <w:szCs w:val="20"/>
          <w:highlight w:val="white"/>
        </w:rPr>
      </w:pPr>
      <w:ins w:id="505" w:author="Christy Caudill" w:date="2013-08-16T14:01:00Z">
        <w:r>
          <w:rPr>
            <w:rFonts w:ascii="Arial" w:hAnsi="Arial" w:cs="Arial"/>
            <w:color w:val="000000"/>
            <w:sz w:val="20"/>
            <w:szCs w:val="20"/>
            <w:highlight w:val="white"/>
          </w:rPr>
          <w:tab/>
        </w:r>
        <w:r>
          <w:rPr>
            <w:rFonts w:ascii="Arial" w:hAnsi="Arial" w:cs="Arial"/>
            <w:color w:val="000000"/>
            <w:sz w:val="20"/>
            <w:szCs w:val="20"/>
            <w:highlight w:val="white"/>
          </w:rPr>
          <w:tab/>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Format</w:t>
        </w:r>
        <w:r w:rsidR="00A63549">
          <w:rPr>
            <w:rFonts w:ascii="Arial" w:hAnsi="Arial" w:cs="Arial"/>
            <w:color w:val="0000FF"/>
            <w:sz w:val="20"/>
            <w:szCs w:val="20"/>
            <w:highlight w:val="white"/>
          </w:rPr>
          <w:t>&gt;</w:t>
        </w:r>
        <w:r w:rsidR="00A63549">
          <w:rPr>
            <w:rFonts w:ascii="Arial" w:hAnsi="Arial" w:cs="Arial"/>
            <w:color w:val="000000"/>
            <w:sz w:val="20"/>
            <w:szCs w:val="20"/>
            <w:highlight w:val="white"/>
          </w:rPr>
          <w:t>text/xml</w:t>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Format</w:t>
        </w:r>
        <w:r w:rsidR="00A63549">
          <w:rPr>
            <w:rFonts w:ascii="Arial" w:hAnsi="Arial" w:cs="Arial"/>
            <w:color w:val="0000FF"/>
            <w:sz w:val="20"/>
            <w:szCs w:val="20"/>
            <w:highlight w:val="white"/>
          </w:rPr>
          <w:t>&gt;</w:t>
        </w:r>
      </w:ins>
    </w:p>
    <w:p w:rsidR="00CB1ACD" w:rsidRDefault="00CB1ACD">
      <w:pPr>
        <w:autoSpaceDE w:val="0"/>
        <w:autoSpaceDN w:val="0"/>
        <w:adjustRightInd w:val="0"/>
        <w:spacing w:after="0" w:line="240" w:lineRule="auto"/>
        <w:ind w:left="720"/>
        <w:rPr>
          <w:ins w:id="506" w:author="Christy Caudill" w:date="2013-08-16T14:02:00Z"/>
          <w:rFonts w:ascii="Arial" w:hAnsi="Arial" w:cs="Arial"/>
          <w:color w:val="FF0000"/>
          <w:sz w:val="20"/>
          <w:szCs w:val="20"/>
          <w:highlight w:val="white"/>
        </w:rPr>
        <w:pPrChange w:id="507" w:author="Christy Caudill" w:date="2013-08-16T14:02:00Z">
          <w:pPr/>
        </w:pPrChange>
      </w:pPr>
      <w:ins w:id="508" w:author="Christy Caudill" w:date="2013-08-16T14:01:00Z">
        <w:r>
          <w:rPr>
            <w:rFonts w:ascii="Arial" w:hAnsi="Arial" w:cs="Arial"/>
            <w:color w:val="000000"/>
            <w:sz w:val="20"/>
            <w:szCs w:val="20"/>
            <w:highlight w:val="white"/>
          </w:rPr>
          <w:tab/>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OnlineResource</w:t>
        </w:r>
        <w:r w:rsidR="00A63549">
          <w:rPr>
            <w:rFonts w:ascii="Arial" w:hAnsi="Arial" w:cs="Arial"/>
            <w:color w:val="FF0000"/>
            <w:sz w:val="20"/>
            <w:szCs w:val="20"/>
            <w:highlight w:val="white"/>
          </w:rPr>
          <w:t xml:space="preserve"> xmlns:xlink</w:t>
        </w:r>
        <w:r w:rsidR="00A63549">
          <w:rPr>
            <w:rFonts w:ascii="Arial" w:hAnsi="Arial" w:cs="Arial"/>
            <w:color w:val="0000FF"/>
            <w:sz w:val="20"/>
            <w:szCs w:val="20"/>
            <w:highlight w:val="white"/>
          </w:rPr>
          <w:t>="</w:t>
        </w:r>
        <w:r w:rsidR="00A63549">
          <w:rPr>
            <w:rFonts w:ascii="Arial" w:hAnsi="Arial" w:cs="Arial"/>
            <w:color w:val="000000"/>
            <w:sz w:val="20"/>
            <w:szCs w:val="20"/>
            <w:highlight w:val="white"/>
          </w:rPr>
          <w:t>http://www.w3.org/1999/xlink</w:t>
        </w:r>
        <w:r w:rsidR="00A63549">
          <w:rPr>
            <w:rFonts w:ascii="Arial" w:hAnsi="Arial" w:cs="Arial"/>
            <w:color w:val="0000FF"/>
            <w:sz w:val="20"/>
            <w:szCs w:val="20"/>
            <w:highlight w:val="white"/>
          </w:rPr>
          <w:t>"</w:t>
        </w:r>
        <w:r w:rsidR="00A63549">
          <w:rPr>
            <w:rFonts w:ascii="Arial" w:hAnsi="Arial" w:cs="Arial"/>
            <w:color w:val="FF0000"/>
            <w:sz w:val="20"/>
            <w:szCs w:val="20"/>
            <w:highlight w:val="white"/>
          </w:rPr>
          <w:t xml:space="preserve"> xlink:type</w:t>
        </w:r>
        <w:r w:rsidR="00A63549">
          <w:rPr>
            <w:rFonts w:ascii="Arial" w:hAnsi="Arial" w:cs="Arial"/>
            <w:color w:val="0000FF"/>
            <w:sz w:val="20"/>
            <w:szCs w:val="20"/>
            <w:highlight w:val="white"/>
          </w:rPr>
          <w:t>="</w:t>
        </w:r>
        <w:r w:rsidR="00A63549">
          <w:rPr>
            <w:rFonts w:ascii="Arial" w:hAnsi="Arial" w:cs="Arial"/>
            <w:color w:val="000000"/>
            <w:sz w:val="20"/>
            <w:szCs w:val="20"/>
            <w:highlight w:val="white"/>
          </w:rPr>
          <w:t>simple</w:t>
        </w:r>
        <w:r w:rsidR="00A63549">
          <w:rPr>
            <w:rFonts w:ascii="Arial" w:hAnsi="Arial" w:cs="Arial"/>
            <w:color w:val="0000FF"/>
            <w:sz w:val="20"/>
            <w:szCs w:val="20"/>
            <w:highlight w:val="white"/>
          </w:rPr>
          <w:t>"</w:t>
        </w:r>
        <w:r w:rsidR="00A63549">
          <w:rPr>
            <w:rFonts w:ascii="Arial" w:hAnsi="Arial" w:cs="Arial"/>
            <w:color w:val="FF0000"/>
            <w:sz w:val="20"/>
            <w:szCs w:val="20"/>
            <w:highlight w:val="white"/>
          </w:rPr>
          <w:t xml:space="preserve"> </w:t>
        </w:r>
      </w:ins>
    </w:p>
    <w:p w:rsidR="00CB1ACD" w:rsidRDefault="00A63549">
      <w:pPr>
        <w:autoSpaceDE w:val="0"/>
        <w:autoSpaceDN w:val="0"/>
        <w:adjustRightInd w:val="0"/>
        <w:spacing w:after="0" w:line="240" w:lineRule="auto"/>
        <w:ind w:left="1440"/>
        <w:rPr>
          <w:ins w:id="509" w:author="Christy Caudill" w:date="2013-08-16T14:02:00Z"/>
          <w:rFonts w:ascii="Arial" w:hAnsi="Arial" w:cs="Arial"/>
          <w:color w:val="0000FF"/>
          <w:sz w:val="20"/>
          <w:szCs w:val="20"/>
          <w:highlight w:val="white"/>
        </w:rPr>
        <w:pPrChange w:id="510" w:author="Christy Caudill" w:date="2013-08-16T14:02:00Z">
          <w:pPr/>
        </w:pPrChange>
      </w:pPr>
      <w:ins w:id="511" w:author="Christy Caudill" w:date="2013-08-16T14:01:00Z">
        <w:r>
          <w:rPr>
            <w:rFonts w:ascii="Arial" w:hAnsi="Arial" w:cs="Arial"/>
            <w:color w:val="FF0000"/>
            <w:sz w:val="20"/>
            <w:szCs w:val="20"/>
            <w:highlight w:val="white"/>
          </w:rPr>
          <w:t>xlink:href</w:t>
        </w:r>
        <w:r>
          <w:rPr>
            <w:rFonts w:ascii="Arial" w:hAnsi="Arial" w:cs="Arial"/>
            <w:color w:val="0000FF"/>
            <w:sz w:val="20"/>
            <w:szCs w:val="20"/>
            <w:highlight w:val="white"/>
          </w:rPr>
          <w:t>="</w:t>
        </w:r>
        <w:r>
          <w:rPr>
            <w:rFonts w:ascii="Arial" w:hAnsi="Arial" w:cs="Arial"/>
            <w:color w:val="000000"/>
            <w:sz w:val="20"/>
            <w:szCs w:val="20"/>
            <w:highlight w:val="white"/>
          </w:rPr>
          <w:t>http://repository.stategeothermaldata.org/repository/resource/66bb6bbde013946035700d274f0e4f40/</w:t>
        </w:r>
        <w:r>
          <w:rPr>
            <w:rFonts w:ascii="Arial" w:hAnsi="Arial" w:cs="Arial"/>
            <w:color w:val="0000FF"/>
            <w:sz w:val="20"/>
            <w:szCs w:val="20"/>
            <w:highlight w:val="white"/>
          </w:rPr>
          <w:t>"</w:t>
        </w:r>
        <w:r>
          <w:rPr>
            <w:rFonts w:ascii="Arial" w:hAnsi="Arial" w:cs="Arial"/>
            <w:color w:val="FF0000"/>
            <w:sz w:val="20"/>
            <w:szCs w:val="20"/>
            <w:highlight w:val="white"/>
          </w:rPr>
          <w:t xml:space="preserve"> </w:t>
        </w:r>
        <w:r>
          <w:rPr>
            <w:rFonts w:ascii="Arial" w:hAnsi="Arial" w:cs="Arial"/>
            <w:color w:val="0000FF"/>
            <w:sz w:val="20"/>
            <w:szCs w:val="20"/>
            <w:highlight w:val="white"/>
          </w:rPr>
          <w:t>/&gt;</w:t>
        </w:r>
      </w:ins>
    </w:p>
    <w:p w:rsidR="00C54E7D" w:rsidDel="00C54E7D" w:rsidRDefault="00C54E7D">
      <w:pPr>
        <w:autoSpaceDE w:val="0"/>
        <w:autoSpaceDN w:val="0"/>
        <w:adjustRightInd w:val="0"/>
        <w:spacing w:after="0" w:line="240" w:lineRule="auto"/>
        <w:ind w:left="360" w:firstLine="720"/>
        <w:rPr>
          <w:del w:id="512" w:author="Christy Caudill" w:date="2013-08-16T14:03:00Z"/>
          <w:rFonts w:ascii="Arial" w:hAnsi="Arial" w:cs="Arial"/>
          <w:sz w:val="20"/>
          <w:szCs w:val="20"/>
        </w:rPr>
        <w:pPrChange w:id="513" w:author="Christy Caudill" w:date="2013-08-16T14:08:00Z">
          <w:pPr/>
        </w:pPrChange>
      </w:pPr>
      <w:ins w:id="514" w:author="Christy Caudill" w:date="2013-08-16T14:04:00Z">
        <w:r w:rsidRPr="00C54E7D">
          <w:rPr>
            <w:rFonts w:ascii="Arial" w:hAnsi="Arial" w:cs="Arial"/>
            <w:sz w:val="20"/>
            <w:szCs w:val="20"/>
            <w:rPrChange w:id="515" w:author="Christy Caudill" w:date="2013-08-16T14:05:00Z">
              <w:rPr/>
            </w:rPrChange>
          </w:rPr>
          <w:t>&lt;/MetadataURL&gt;</w:t>
        </w:r>
      </w:ins>
      <w:ins w:id="516" w:author="Christy Caudill" w:date="2013-08-16T14:05:00Z">
        <w:r>
          <w:rPr>
            <w:rFonts w:ascii="Arial" w:hAnsi="Arial" w:cs="Arial"/>
            <w:sz w:val="20"/>
            <w:szCs w:val="20"/>
          </w:rPr>
          <w:t xml:space="preserve">  </w:t>
        </w:r>
      </w:ins>
    </w:p>
    <w:p w:rsidR="00C54E7D" w:rsidRDefault="00C54E7D">
      <w:pPr>
        <w:autoSpaceDE w:val="0"/>
        <w:autoSpaceDN w:val="0"/>
        <w:adjustRightInd w:val="0"/>
        <w:spacing w:after="0" w:line="240" w:lineRule="auto"/>
        <w:ind w:left="360" w:firstLine="720"/>
        <w:rPr>
          <w:ins w:id="517" w:author="Christy Caudill" w:date="2013-08-16T14:08:00Z"/>
          <w:rFonts w:ascii="Arial" w:hAnsi="Arial" w:cs="Arial"/>
          <w:sz w:val="20"/>
          <w:szCs w:val="20"/>
        </w:rPr>
        <w:pPrChange w:id="518" w:author="Christy Caudill" w:date="2013-08-16T14:08:00Z">
          <w:pPr/>
        </w:pPrChange>
      </w:pPr>
    </w:p>
    <w:p w:rsidR="00C54E7D" w:rsidRPr="00285927" w:rsidRDefault="00285927">
      <w:pPr>
        <w:pStyle w:val="ListParagraph"/>
        <w:numPr>
          <w:ilvl w:val="0"/>
          <w:numId w:val="68"/>
        </w:numPr>
        <w:autoSpaceDE w:val="0"/>
        <w:autoSpaceDN w:val="0"/>
        <w:adjustRightInd w:val="0"/>
        <w:spacing w:after="0" w:line="240" w:lineRule="auto"/>
        <w:rPr>
          <w:ins w:id="519" w:author="Christy Caudill" w:date="2013-08-16T14:14:00Z"/>
          <w:rFonts w:ascii="Arial" w:hAnsi="Arial" w:cs="Arial"/>
          <w:sz w:val="20"/>
          <w:szCs w:val="20"/>
          <w:rPrChange w:id="520" w:author="Christy Caudill" w:date="2013-08-16T14:14:00Z">
            <w:rPr>
              <w:ins w:id="521" w:author="Christy Caudill" w:date="2013-08-16T14:14:00Z"/>
            </w:rPr>
          </w:rPrChange>
        </w:rPr>
        <w:pPrChange w:id="522" w:author="Christy Caudill" w:date="2013-08-16T14:14:00Z">
          <w:pPr/>
        </w:pPrChange>
      </w:pPr>
      <w:ins w:id="523" w:author="Christy Caudill" w:date="2013-08-16T14:13:00Z">
        <w:r>
          <w:t>Deploy</w:t>
        </w:r>
      </w:ins>
      <w:ins w:id="524" w:author="Christy Caudill" w:date="2013-08-16T14:14:00Z">
        <w:r>
          <w:t xml:space="preserve"> your WFS service, entering in all metadata enabled by the interface.</w:t>
        </w:r>
      </w:ins>
    </w:p>
    <w:p w:rsidR="00285927" w:rsidRPr="00285927" w:rsidRDefault="00285927">
      <w:pPr>
        <w:pStyle w:val="ListParagraph"/>
        <w:numPr>
          <w:ilvl w:val="0"/>
          <w:numId w:val="68"/>
        </w:numPr>
        <w:autoSpaceDE w:val="0"/>
        <w:autoSpaceDN w:val="0"/>
        <w:adjustRightInd w:val="0"/>
        <w:spacing w:after="0" w:line="240" w:lineRule="auto"/>
        <w:rPr>
          <w:ins w:id="525" w:author="Christy Caudill" w:date="2013-08-16T14:14:00Z"/>
          <w:rFonts w:ascii="Arial" w:hAnsi="Arial" w:cs="Arial"/>
          <w:sz w:val="20"/>
          <w:szCs w:val="20"/>
          <w:rPrChange w:id="526" w:author="Christy Caudill" w:date="2013-08-16T14:15:00Z">
            <w:rPr>
              <w:ins w:id="527" w:author="Christy Caudill" w:date="2013-08-16T14:14:00Z"/>
            </w:rPr>
          </w:rPrChange>
        </w:rPr>
        <w:pPrChange w:id="528" w:author="Christy Caudill" w:date="2013-08-16T14:14:00Z">
          <w:pPr/>
        </w:pPrChange>
      </w:pPr>
      <w:ins w:id="529" w:author="Christy Caudill" w:date="2013-08-16T14:14:00Z">
        <w:r>
          <w:t>Open the Capabilities documents in an XML editing application.</w:t>
        </w:r>
      </w:ins>
    </w:p>
    <w:p w:rsidR="00285927" w:rsidRDefault="00285927" w:rsidP="00285927">
      <w:pPr>
        <w:pStyle w:val="ListParagraph"/>
        <w:numPr>
          <w:ilvl w:val="0"/>
          <w:numId w:val="68"/>
        </w:numPr>
        <w:rPr>
          <w:ins w:id="530" w:author="Christy Caudill" w:date="2013-08-16T14:26:00Z"/>
        </w:rPr>
      </w:pPr>
      <w:ins w:id="531" w:author="Christy Caudill" w:date="2013-08-16T14:15:00Z">
        <w:r>
          <w:t>For WFS, the GetCapabilities100.xml will be renamed onegeologyW</w:t>
        </w:r>
      </w:ins>
      <w:ins w:id="532" w:author="Christy Caudill" w:date="2013-08-16T14:17:00Z">
        <w:r>
          <w:t>F</w:t>
        </w:r>
      </w:ins>
      <w:ins w:id="533" w:author="Christy Caudill" w:date="2013-08-16T14:15:00Z">
        <w:r>
          <w:t>S-1</w:t>
        </w:r>
      </w:ins>
      <w:ins w:id="534" w:author="Christy Caudill" w:date="2013-08-16T14:18:00Z">
        <w:r>
          <w:t>0</w:t>
        </w:r>
      </w:ins>
      <w:ins w:id="535" w:author="Christy Caudill" w:date="2013-08-16T14:17:00Z">
        <w:r>
          <w:t>0</w:t>
        </w:r>
      </w:ins>
      <w:ins w:id="536" w:author="Christy Caudill" w:date="2013-08-16T14:15:00Z">
        <w:r>
          <w:t>.xml; the GetCapabilities110.xml will be renamed onegeologyW</w:t>
        </w:r>
      </w:ins>
      <w:ins w:id="537" w:author="Christy Caudill" w:date="2013-08-16T14:17:00Z">
        <w:r>
          <w:t>F</w:t>
        </w:r>
      </w:ins>
      <w:ins w:id="538" w:author="Christy Caudill" w:date="2013-08-16T14:15:00Z">
        <w:r>
          <w:t>S-1</w:t>
        </w:r>
      </w:ins>
      <w:ins w:id="539" w:author="Christy Caudill" w:date="2013-08-16T14:18:00Z">
        <w:r>
          <w:t>1</w:t>
        </w:r>
      </w:ins>
      <w:ins w:id="540" w:author="Christy Caudill" w:date="2013-08-16T14:15:00Z">
        <w:r>
          <w:t>0.xml. Edit both files to include additionally required metadata</w:t>
        </w:r>
      </w:ins>
      <w:ins w:id="541" w:author="Christy Caudill" w:date="2013-08-16T14:18:00Z">
        <w:r>
          <w:t xml:space="preserve"> as specified above</w:t>
        </w:r>
      </w:ins>
      <w:ins w:id="542" w:author="Christy Caudill" w:date="2013-08-16T14:19:00Z">
        <w:r>
          <w:t xml:space="preserve"> for the WMS, with the exceptions of the </w:t>
        </w:r>
      </w:ins>
      <w:ins w:id="543" w:author="Christy Caudill" w:date="2013-08-16T14:24:00Z">
        <w:r w:rsidR="00516659">
          <w:t xml:space="preserve">prefix and namespace binding, </w:t>
        </w:r>
      </w:ins>
      <w:ins w:id="544" w:author="Christy Caudill" w:date="2013-08-16T14:19:00Z">
        <w:r>
          <w:t>Service Name, Featur</w:t>
        </w:r>
        <w:r w:rsidR="00516659">
          <w:t>e</w:t>
        </w:r>
        <w:r>
          <w:t>Type Name, and Abstract.</w:t>
        </w:r>
      </w:ins>
    </w:p>
    <w:p w:rsidR="0089092D" w:rsidRDefault="0089092D">
      <w:pPr>
        <w:pStyle w:val="ListParagraph"/>
        <w:numPr>
          <w:ilvl w:val="1"/>
          <w:numId w:val="68"/>
        </w:numPr>
        <w:rPr>
          <w:ins w:id="545" w:author="Christy Caudill" w:date="2013-08-16T14:27:00Z"/>
        </w:rPr>
        <w:pPrChange w:id="546" w:author="Christy Caudill" w:date="2013-08-16T14:26:00Z">
          <w:pPr>
            <w:pStyle w:val="ListParagraph"/>
            <w:numPr>
              <w:numId w:val="68"/>
            </w:numPr>
            <w:ind w:hanging="360"/>
          </w:pPr>
        </w:pPrChange>
      </w:pPr>
      <w:ins w:id="547" w:author="Christy Caudill" w:date="2013-08-16T14:27:00Z">
        <w:r>
          <w:t>Th</w:t>
        </w:r>
        <w:r w:rsidR="00741AF1">
          <w:t>e GeoSciML-Portrayal</w:t>
        </w:r>
      </w:ins>
      <w:ins w:id="548" w:author="Christy Caudill" w:date="2013-08-16T14:54:00Z">
        <w:r w:rsidR="00741AF1">
          <w:t xml:space="preserve"> </w:t>
        </w:r>
      </w:ins>
      <w:ins w:id="549" w:author="Christy Caudill" w:date="2013-08-16T14:27:00Z">
        <w:r>
          <w:t xml:space="preserve">namespace must occur as the schemaLocation and </w:t>
        </w:r>
      </w:ins>
      <w:ins w:id="550" w:author="Christy Caudill" w:date="2013-08-16T14:54:00Z">
        <w:r w:rsidR="00741AF1">
          <w:t>the prefix must be</w:t>
        </w:r>
      </w:ins>
      <w:ins w:id="551" w:author="Christy Caudill" w:date="2013-08-16T14:27:00Z">
        <w:r>
          <w:t xml:space="preserve"> bound</w:t>
        </w:r>
      </w:ins>
      <w:ins w:id="552" w:author="Christy Caudill" w:date="2013-08-16T14:54:00Z">
        <w:r w:rsidR="00741AF1">
          <w:t xml:space="preserve"> </w:t>
        </w:r>
      </w:ins>
      <w:ins w:id="553" w:author="Christy Caudill" w:date="2013-08-16T14:55:00Z">
        <w:r w:rsidR="00741AF1">
          <w:t>t</w:t>
        </w:r>
      </w:ins>
      <w:ins w:id="554" w:author="Christy Caudill" w:date="2013-08-16T14:54:00Z">
        <w:r w:rsidR="00741AF1">
          <w:t xml:space="preserve">o that </w:t>
        </w:r>
      </w:ins>
      <w:ins w:id="555" w:author="Christy Caudill" w:date="2013-08-16T14:55:00Z">
        <w:r w:rsidR="00741AF1">
          <w:t>namespace</w:t>
        </w:r>
      </w:ins>
      <w:ins w:id="556" w:author="Christy Caudill" w:date="2013-08-16T14:27:00Z">
        <w:r>
          <w:t xml:space="preserve"> in the first text grouping of the document:</w:t>
        </w:r>
      </w:ins>
    </w:p>
    <w:p w:rsidR="0089092D" w:rsidRDefault="0089092D">
      <w:pPr>
        <w:pStyle w:val="ListParagraph"/>
        <w:ind w:left="1440"/>
        <w:rPr>
          <w:ins w:id="557" w:author="Christy Caudill" w:date="2013-08-16T14:27:00Z"/>
        </w:rPr>
        <w:pPrChange w:id="558" w:author="Christy Caudill" w:date="2013-08-16T14:27:00Z">
          <w:pPr>
            <w:pStyle w:val="ListParagraph"/>
            <w:numPr>
              <w:numId w:val="68"/>
            </w:numPr>
            <w:ind w:hanging="360"/>
          </w:pPr>
        </w:pPrChange>
      </w:pPr>
    </w:p>
    <w:p w:rsidR="0089092D" w:rsidRDefault="0089092D">
      <w:pPr>
        <w:pStyle w:val="ListParagraph"/>
        <w:ind w:left="1440"/>
        <w:rPr>
          <w:ins w:id="559" w:author="Christy Caudill" w:date="2013-08-16T14:27:00Z"/>
        </w:rPr>
        <w:pPrChange w:id="560" w:author="Christy Caudill" w:date="2013-08-16T14:27:00Z">
          <w:pPr>
            <w:pStyle w:val="ListParagraph"/>
            <w:numPr>
              <w:numId w:val="68"/>
            </w:numPr>
            <w:ind w:hanging="360"/>
          </w:pPr>
        </w:pPrChange>
      </w:pPr>
      <w:ins w:id="561" w:author="Christy Caudill" w:date="2013-08-16T14:28:00Z">
        <w:r>
          <w:rPr>
            <w:rFonts w:ascii="Arial" w:hAnsi="Arial" w:cs="Arial"/>
            <w:color w:val="0000FF"/>
            <w:sz w:val="20"/>
            <w:szCs w:val="20"/>
            <w:highlight w:val="white"/>
          </w:rPr>
          <w:t>&lt;</w:t>
        </w:r>
        <w:r>
          <w:rPr>
            <w:rFonts w:ascii="Arial" w:hAnsi="Arial" w:cs="Arial"/>
            <w:color w:val="800000"/>
            <w:sz w:val="20"/>
            <w:szCs w:val="20"/>
            <w:highlight w:val="white"/>
          </w:rPr>
          <w:t>wfs:WFS_Capabilities</w:t>
        </w:r>
        <w:r>
          <w:rPr>
            <w:rFonts w:ascii="Arial" w:hAnsi="Arial" w:cs="Arial"/>
            <w:color w:val="FF0000"/>
            <w:sz w:val="20"/>
            <w:szCs w:val="20"/>
            <w:highlight w:val="white"/>
          </w:rPr>
          <w:t xml:space="preserve"> version</w:t>
        </w:r>
        <w:r>
          <w:rPr>
            <w:rFonts w:ascii="Arial" w:hAnsi="Arial" w:cs="Arial"/>
            <w:color w:val="0000FF"/>
            <w:sz w:val="20"/>
            <w:szCs w:val="20"/>
            <w:highlight w:val="white"/>
          </w:rPr>
          <w:t>='</w:t>
        </w:r>
        <w:r>
          <w:rPr>
            <w:rFonts w:ascii="Arial" w:hAnsi="Arial" w:cs="Arial"/>
            <w:color w:val="000000"/>
            <w:sz w:val="20"/>
            <w:szCs w:val="20"/>
            <w:highlight w:val="white"/>
          </w:rPr>
          <w:t>1.1.0</w:t>
        </w:r>
        <w:r>
          <w:rPr>
            <w:rFonts w:ascii="Arial" w:hAnsi="Arial" w:cs="Arial"/>
            <w:color w:val="0000FF"/>
            <w:sz w:val="20"/>
            <w:szCs w:val="20"/>
            <w:highlight w:val="white"/>
          </w:rPr>
          <w:t>'</w:t>
        </w:r>
        <w:r>
          <w:rPr>
            <w:rFonts w:ascii="Arial" w:hAnsi="Arial" w:cs="Arial"/>
            <w:color w:val="FF0000"/>
            <w:sz w:val="20"/>
            <w:szCs w:val="20"/>
            <w:highlight w:val="white"/>
          </w:rPr>
          <w:t xml:space="preserve"> xsi:schemaLocation</w:t>
        </w:r>
        <w:r>
          <w:rPr>
            <w:rFonts w:ascii="Arial" w:hAnsi="Arial" w:cs="Arial"/>
            <w:color w:val="0000FF"/>
            <w:sz w:val="20"/>
            <w:szCs w:val="20"/>
            <w:highlight w:val="white"/>
          </w:rPr>
          <w:t>='</w:t>
        </w:r>
        <w:r w:rsidRPr="0089092D">
          <w:rPr>
            <w:rFonts w:ascii="Arial" w:hAnsi="Arial" w:cs="Arial"/>
            <w:color w:val="000000"/>
            <w:sz w:val="20"/>
            <w:szCs w:val="20"/>
            <w:highlight w:val="yellow"/>
            <w:rPrChange w:id="562" w:author="Christy Caudill" w:date="2013-08-16T14:29:00Z">
              <w:rPr>
                <w:rFonts w:ascii="Arial" w:hAnsi="Arial" w:cs="Arial"/>
                <w:color w:val="000000"/>
                <w:sz w:val="20"/>
                <w:szCs w:val="20"/>
                <w:highlight w:val="white"/>
              </w:rPr>
            </w:rPrChange>
          </w:rPr>
          <w:t xml:space="preserve">http://xmlns.geosciml.org/geosciml-portrayal/2.0 </w:t>
        </w:r>
        <w:r>
          <w:rPr>
            <w:rFonts w:ascii="Arial" w:hAnsi="Arial" w:cs="Arial"/>
            <w:color w:val="000000"/>
            <w:sz w:val="20"/>
            <w:szCs w:val="20"/>
            <w:highlight w:val="white"/>
          </w:rPr>
          <w:t>http://www.opengis.net/gml http://schemas.opengis.net/gml/3.1.1/base/gml.xsd http://www.opengis.net/ogc http://schemas.opengis.net/filter/1.1.0/filter.xsd http://www.opengis.net/ows http://schemas.opengis.net/ows/1.0.0/owsAll.xsd http://www.opengis.net/wfs http://schemas.opengis.net/wfs/1.1.0/wfs.xsd</w:t>
        </w:r>
        <w:r>
          <w:rPr>
            <w:rFonts w:ascii="Arial" w:hAnsi="Arial" w:cs="Arial"/>
            <w:color w:val="0000FF"/>
            <w:sz w:val="20"/>
            <w:szCs w:val="20"/>
            <w:highlight w:val="white"/>
          </w:rPr>
          <w:t>'</w:t>
        </w:r>
        <w:r>
          <w:rPr>
            <w:rFonts w:ascii="Arial" w:hAnsi="Arial" w:cs="Arial"/>
            <w:color w:val="FF0000"/>
            <w:sz w:val="20"/>
            <w:szCs w:val="20"/>
            <w:highlight w:val="white"/>
          </w:rPr>
          <w:t xml:space="preserve"> xmlns:wfs</w:t>
        </w:r>
        <w:r>
          <w:rPr>
            <w:rFonts w:ascii="Arial" w:hAnsi="Arial" w:cs="Arial"/>
            <w:color w:val="0000FF"/>
            <w:sz w:val="20"/>
            <w:szCs w:val="20"/>
            <w:highlight w:val="white"/>
          </w:rPr>
          <w:t>='</w:t>
        </w:r>
        <w:r>
          <w:rPr>
            <w:rFonts w:ascii="Arial" w:hAnsi="Arial" w:cs="Arial"/>
            <w:color w:val="000000"/>
            <w:sz w:val="20"/>
            <w:szCs w:val="20"/>
            <w:highlight w:val="white"/>
          </w:rPr>
          <w:t>http://www.opengis.net/wfs</w:t>
        </w:r>
        <w:r>
          <w:rPr>
            <w:rFonts w:ascii="Arial" w:hAnsi="Arial" w:cs="Arial"/>
            <w:color w:val="0000FF"/>
            <w:sz w:val="20"/>
            <w:szCs w:val="20"/>
            <w:highlight w:val="white"/>
          </w:rPr>
          <w:t>'</w:t>
        </w:r>
        <w:r>
          <w:rPr>
            <w:rFonts w:ascii="Arial" w:hAnsi="Arial" w:cs="Arial"/>
            <w:color w:val="FF0000"/>
            <w:sz w:val="20"/>
            <w:szCs w:val="20"/>
            <w:highlight w:val="white"/>
          </w:rPr>
          <w:t xml:space="preserve"> xmlns:ogc</w:t>
        </w:r>
        <w:r>
          <w:rPr>
            <w:rFonts w:ascii="Arial" w:hAnsi="Arial" w:cs="Arial"/>
            <w:color w:val="0000FF"/>
            <w:sz w:val="20"/>
            <w:szCs w:val="20"/>
            <w:highlight w:val="white"/>
          </w:rPr>
          <w:t>='</w:t>
        </w:r>
        <w:r>
          <w:rPr>
            <w:rFonts w:ascii="Arial" w:hAnsi="Arial" w:cs="Arial"/>
            <w:color w:val="000000"/>
            <w:sz w:val="20"/>
            <w:szCs w:val="20"/>
            <w:highlight w:val="white"/>
          </w:rPr>
          <w:t>http://www.opengis.net/ogc</w:t>
        </w:r>
        <w:r>
          <w:rPr>
            <w:rFonts w:ascii="Arial" w:hAnsi="Arial" w:cs="Arial"/>
            <w:color w:val="0000FF"/>
            <w:sz w:val="20"/>
            <w:szCs w:val="20"/>
            <w:highlight w:val="white"/>
          </w:rPr>
          <w:t>'</w:t>
        </w:r>
        <w:r>
          <w:rPr>
            <w:rFonts w:ascii="Arial" w:hAnsi="Arial" w:cs="Arial"/>
            <w:color w:val="FF0000"/>
            <w:sz w:val="20"/>
            <w:szCs w:val="20"/>
            <w:highlight w:val="white"/>
          </w:rPr>
          <w:t xml:space="preserve"> xmlns:gml</w:t>
        </w:r>
        <w:r>
          <w:rPr>
            <w:rFonts w:ascii="Arial" w:hAnsi="Arial" w:cs="Arial"/>
            <w:color w:val="0000FF"/>
            <w:sz w:val="20"/>
            <w:szCs w:val="20"/>
            <w:highlight w:val="white"/>
          </w:rPr>
          <w:t>='</w:t>
        </w:r>
        <w:r>
          <w:rPr>
            <w:rFonts w:ascii="Arial" w:hAnsi="Arial" w:cs="Arial"/>
            <w:color w:val="000000"/>
            <w:sz w:val="20"/>
            <w:szCs w:val="20"/>
            <w:highlight w:val="white"/>
          </w:rPr>
          <w:t>http://www.opengis.net/gml</w:t>
        </w:r>
        <w:r>
          <w:rPr>
            <w:rFonts w:ascii="Arial" w:hAnsi="Arial" w:cs="Arial"/>
            <w:color w:val="0000FF"/>
            <w:sz w:val="20"/>
            <w:szCs w:val="20"/>
            <w:highlight w:val="white"/>
          </w:rPr>
          <w:t>'</w:t>
        </w:r>
        <w:r>
          <w:rPr>
            <w:rFonts w:ascii="Arial" w:hAnsi="Arial" w:cs="Arial"/>
            <w:color w:val="FF0000"/>
            <w:sz w:val="20"/>
            <w:szCs w:val="20"/>
            <w:highlight w:val="white"/>
          </w:rPr>
          <w:t xml:space="preserve"> xmlns:ows</w:t>
        </w:r>
        <w:r>
          <w:rPr>
            <w:rFonts w:ascii="Arial" w:hAnsi="Arial" w:cs="Arial"/>
            <w:color w:val="0000FF"/>
            <w:sz w:val="20"/>
            <w:szCs w:val="20"/>
            <w:highlight w:val="white"/>
          </w:rPr>
          <w:t>='</w:t>
        </w:r>
        <w:r>
          <w:rPr>
            <w:rFonts w:ascii="Arial" w:hAnsi="Arial" w:cs="Arial"/>
            <w:color w:val="000000"/>
            <w:sz w:val="20"/>
            <w:szCs w:val="20"/>
            <w:highlight w:val="white"/>
          </w:rPr>
          <w:t>http://www.opengis.net/ows</w:t>
        </w:r>
        <w:r>
          <w:rPr>
            <w:rFonts w:ascii="Arial" w:hAnsi="Arial" w:cs="Arial"/>
            <w:color w:val="0000FF"/>
            <w:sz w:val="20"/>
            <w:szCs w:val="20"/>
            <w:highlight w:val="white"/>
          </w:rPr>
          <w:t>'</w:t>
        </w:r>
        <w:r>
          <w:rPr>
            <w:rFonts w:ascii="Arial" w:hAnsi="Arial" w:cs="Arial"/>
            <w:color w:val="FF0000"/>
            <w:sz w:val="20"/>
            <w:szCs w:val="20"/>
            <w:highlight w:val="white"/>
          </w:rPr>
          <w:t xml:space="preserve"> xmlns:xsi</w:t>
        </w:r>
        <w:r>
          <w:rPr>
            <w:rFonts w:ascii="Arial" w:hAnsi="Arial" w:cs="Arial"/>
            <w:color w:val="0000FF"/>
            <w:sz w:val="20"/>
            <w:szCs w:val="20"/>
            <w:highlight w:val="white"/>
          </w:rPr>
          <w:t>='</w:t>
        </w:r>
        <w:r>
          <w:rPr>
            <w:rFonts w:ascii="Arial" w:hAnsi="Arial" w:cs="Arial"/>
            <w:color w:val="000000"/>
            <w:sz w:val="20"/>
            <w:szCs w:val="20"/>
            <w:highlight w:val="white"/>
          </w:rPr>
          <w:t>http://www.w3.org/2001/XMLSchema-instance</w:t>
        </w:r>
        <w:r>
          <w:rPr>
            <w:rFonts w:ascii="Arial" w:hAnsi="Arial" w:cs="Arial"/>
            <w:color w:val="0000FF"/>
            <w:sz w:val="20"/>
            <w:szCs w:val="20"/>
            <w:highlight w:val="white"/>
          </w:rPr>
          <w:t>'</w:t>
        </w:r>
        <w:r>
          <w:rPr>
            <w:rFonts w:ascii="Arial" w:hAnsi="Arial" w:cs="Arial"/>
            <w:color w:val="FF0000"/>
            <w:sz w:val="20"/>
            <w:szCs w:val="20"/>
            <w:highlight w:val="white"/>
          </w:rPr>
          <w:t xml:space="preserve"> xmlns:xlink</w:t>
        </w:r>
        <w:r>
          <w:rPr>
            <w:rFonts w:ascii="Arial" w:hAnsi="Arial" w:cs="Arial"/>
            <w:color w:val="0000FF"/>
            <w:sz w:val="20"/>
            <w:szCs w:val="20"/>
            <w:highlight w:val="white"/>
          </w:rPr>
          <w:t>='</w:t>
        </w:r>
        <w:r>
          <w:rPr>
            <w:rFonts w:ascii="Arial" w:hAnsi="Arial" w:cs="Arial"/>
            <w:color w:val="000000"/>
            <w:sz w:val="20"/>
            <w:szCs w:val="20"/>
            <w:highlight w:val="white"/>
          </w:rPr>
          <w:t>http://www.w3.org/1999/xlink</w:t>
        </w:r>
        <w:r>
          <w:rPr>
            <w:rFonts w:ascii="Arial" w:hAnsi="Arial" w:cs="Arial"/>
            <w:color w:val="0000FF"/>
            <w:sz w:val="20"/>
            <w:szCs w:val="20"/>
            <w:highlight w:val="white"/>
          </w:rPr>
          <w:t>'</w:t>
        </w:r>
        <w:r>
          <w:rPr>
            <w:rFonts w:ascii="Arial" w:hAnsi="Arial" w:cs="Arial"/>
            <w:color w:val="FF0000"/>
            <w:sz w:val="20"/>
            <w:szCs w:val="20"/>
            <w:highlight w:val="white"/>
          </w:rPr>
          <w:t xml:space="preserve"> </w:t>
        </w:r>
        <w:r w:rsidRPr="0089092D">
          <w:rPr>
            <w:rFonts w:ascii="Arial" w:hAnsi="Arial" w:cs="Arial"/>
            <w:color w:val="FF0000"/>
            <w:sz w:val="20"/>
            <w:szCs w:val="20"/>
            <w:highlight w:val="yellow"/>
            <w:rPrChange w:id="563" w:author="Christy Caudill" w:date="2013-08-16T14:29:00Z">
              <w:rPr>
                <w:rFonts w:ascii="Arial" w:hAnsi="Arial" w:cs="Arial"/>
                <w:color w:val="FF0000"/>
                <w:sz w:val="20"/>
                <w:szCs w:val="20"/>
                <w:highlight w:val="white"/>
              </w:rPr>
            </w:rPrChange>
          </w:rPr>
          <w:t>xmlns:gsmlp</w:t>
        </w:r>
        <w:r w:rsidRPr="0089092D">
          <w:rPr>
            <w:rFonts w:ascii="Arial" w:hAnsi="Arial" w:cs="Arial"/>
            <w:color w:val="0000FF"/>
            <w:sz w:val="20"/>
            <w:szCs w:val="20"/>
            <w:highlight w:val="yellow"/>
            <w:rPrChange w:id="564" w:author="Christy Caudill" w:date="2013-08-16T14:29:00Z">
              <w:rPr>
                <w:rFonts w:ascii="Arial" w:hAnsi="Arial" w:cs="Arial"/>
                <w:color w:val="0000FF"/>
                <w:sz w:val="20"/>
                <w:szCs w:val="20"/>
                <w:highlight w:val="white"/>
              </w:rPr>
            </w:rPrChange>
          </w:rPr>
          <w:t>='</w:t>
        </w:r>
        <w:r w:rsidRPr="0089092D">
          <w:rPr>
            <w:rFonts w:ascii="Arial" w:hAnsi="Arial" w:cs="Arial"/>
            <w:color w:val="000000"/>
            <w:sz w:val="20"/>
            <w:szCs w:val="20"/>
            <w:highlight w:val="yellow"/>
            <w:rPrChange w:id="565" w:author="Christy Caudill" w:date="2013-08-16T14:29:00Z">
              <w:rPr>
                <w:rFonts w:ascii="Arial" w:hAnsi="Arial" w:cs="Arial"/>
                <w:color w:val="000000"/>
                <w:sz w:val="20"/>
                <w:szCs w:val="20"/>
                <w:highlight w:val="white"/>
              </w:rPr>
            </w:rPrChange>
          </w:rPr>
          <w:t>http://xmlns.geosciml.org/geosciml-portrayal/2.0</w:t>
        </w:r>
        <w:r w:rsidRPr="0089092D">
          <w:rPr>
            <w:rFonts w:ascii="Arial" w:hAnsi="Arial" w:cs="Arial"/>
            <w:color w:val="0000FF"/>
            <w:sz w:val="20"/>
            <w:szCs w:val="20"/>
            <w:highlight w:val="yellow"/>
            <w:rPrChange w:id="566" w:author="Christy Caudill" w:date="2013-08-16T14:29:00Z">
              <w:rPr>
                <w:rFonts w:ascii="Arial" w:hAnsi="Arial" w:cs="Arial"/>
                <w:color w:val="0000FF"/>
                <w:sz w:val="20"/>
                <w:szCs w:val="20"/>
                <w:highlight w:val="white"/>
              </w:rPr>
            </w:rPrChange>
          </w:rPr>
          <w:t>'</w:t>
        </w:r>
        <w:r>
          <w:rPr>
            <w:rFonts w:ascii="Arial" w:hAnsi="Arial" w:cs="Arial"/>
            <w:color w:val="0000FF"/>
            <w:sz w:val="20"/>
            <w:szCs w:val="20"/>
            <w:highlight w:val="white"/>
          </w:rPr>
          <w:t>&gt;</w:t>
        </w:r>
      </w:ins>
    </w:p>
    <w:p w:rsidR="0089092D" w:rsidRDefault="0089092D">
      <w:pPr>
        <w:pStyle w:val="ListParagraph"/>
        <w:ind w:left="1440"/>
        <w:rPr>
          <w:ins w:id="567" w:author="Christy Caudill" w:date="2013-08-16T14:19:00Z"/>
        </w:rPr>
        <w:pPrChange w:id="568" w:author="Christy Caudill" w:date="2013-08-16T14:27:00Z">
          <w:pPr>
            <w:pStyle w:val="ListParagraph"/>
            <w:numPr>
              <w:numId w:val="68"/>
            </w:numPr>
            <w:ind w:hanging="360"/>
          </w:pPr>
        </w:pPrChange>
      </w:pPr>
    </w:p>
    <w:p w:rsidR="00285927" w:rsidRDefault="00285927">
      <w:pPr>
        <w:pStyle w:val="ListParagraph"/>
        <w:numPr>
          <w:ilvl w:val="1"/>
          <w:numId w:val="68"/>
        </w:numPr>
        <w:rPr>
          <w:ins w:id="569" w:author="Christy Caudill" w:date="2013-08-16T14:21:00Z"/>
        </w:rPr>
        <w:pPrChange w:id="570" w:author="Christy Caudill" w:date="2013-08-16T14:20:00Z">
          <w:pPr>
            <w:pStyle w:val="ListParagraph"/>
            <w:numPr>
              <w:numId w:val="68"/>
            </w:numPr>
            <w:ind w:hanging="360"/>
          </w:pPr>
        </w:pPrChange>
      </w:pPr>
      <w:ins w:id="571" w:author="Christy Caudill" w:date="2013-08-16T14:20:00Z">
        <w:r>
          <w:t>Title element will indicate serivce name:</w:t>
        </w:r>
      </w:ins>
    </w:p>
    <w:p w:rsidR="00516659" w:rsidRDefault="00285927">
      <w:pPr>
        <w:ind w:firstLine="720"/>
        <w:rPr>
          <w:ins w:id="572" w:author="Christy Caudill" w:date="2013-08-16T14:22:00Z"/>
          <w:rFonts w:ascii="Arial" w:hAnsi="Arial" w:cs="Arial"/>
          <w:color w:val="0000FF"/>
          <w:sz w:val="20"/>
          <w:szCs w:val="20"/>
        </w:rPr>
        <w:pPrChange w:id="573" w:author="Christy Caudill" w:date="2013-08-16T14:22:00Z">
          <w:pPr>
            <w:pStyle w:val="ListParagraph"/>
            <w:numPr>
              <w:numId w:val="68"/>
            </w:numPr>
            <w:ind w:hanging="360"/>
          </w:pPr>
        </w:pPrChange>
      </w:pPr>
      <w:ins w:id="574" w:author="Christy Caudill" w:date="2013-08-16T14:21:00Z">
        <w:r>
          <w:rPr>
            <w:rFonts w:ascii="Arial" w:hAnsi="Arial" w:cs="Arial"/>
            <w:color w:val="0000FF"/>
            <w:sz w:val="20"/>
            <w:szCs w:val="20"/>
            <w:highlight w:val="white"/>
          </w:rPr>
          <w:t>&lt;</w:t>
        </w:r>
        <w:r>
          <w:rPr>
            <w:rFonts w:ascii="Arial" w:hAnsi="Arial" w:cs="Arial"/>
            <w:color w:val="800000"/>
            <w:sz w:val="20"/>
            <w:szCs w:val="20"/>
            <w:highlight w:val="white"/>
          </w:rPr>
          <w:t>ows:Title</w:t>
        </w:r>
        <w:r>
          <w:rPr>
            <w:rFonts w:ascii="Arial" w:hAnsi="Arial" w:cs="Arial"/>
            <w:color w:val="0000FF"/>
            <w:sz w:val="20"/>
            <w:szCs w:val="20"/>
            <w:highlight w:val="white"/>
          </w:rPr>
          <w:t>&gt;</w:t>
        </w:r>
        <w:r>
          <w:rPr>
            <w:rFonts w:ascii="Arial" w:hAnsi="Arial" w:cs="Arial"/>
            <w:color w:val="000000"/>
            <w:sz w:val="20"/>
            <w:szCs w:val="20"/>
            <w:highlight w:val="white"/>
          </w:rPr>
          <w:t>AZGS_Arizona_Geology_WFS</w:t>
        </w:r>
        <w:r>
          <w:rPr>
            <w:rFonts w:ascii="Arial" w:hAnsi="Arial" w:cs="Arial"/>
            <w:color w:val="0000FF"/>
            <w:sz w:val="20"/>
            <w:szCs w:val="20"/>
            <w:highlight w:val="white"/>
          </w:rPr>
          <w:t>&lt;/</w:t>
        </w:r>
        <w:r>
          <w:rPr>
            <w:rFonts w:ascii="Arial" w:hAnsi="Arial" w:cs="Arial"/>
            <w:color w:val="800000"/>
            <w:sz w:val="20"/>
            <w:szCs w:val="20"/>
            <w:highlight w:val="white"/>
          </w:rPr>
          <w:t>ows:Title</w:t>
        </w:r>
        <w:r>
          <w:rPr>
            <w:rFonts w:ascii="Arial" w:hAnsi="Arial" w:cs="Arial"/>
            <w:color w:val="0000FF"/>
            <w:sz w:val="20"/>
            <w:szCs w:val="20"/>
            <w:highlight w:val="white"/>
          </w:rPr>
          <w:t>&gt;</w:t>
        </w:r>
      </w:ins>
    </w:p>
    <w:p w:rsidR="00516659" w:rsidRPr="00516659" w:rsidRDefault="00516659">
      <w:pPr>
        <w:pStyle w:val="ListParagraph"/>
        <w:numPr>
          <w:ilvl w:val="1"/>
          <w:numId w:val="68"/>
        </w:numPr>
        <w:rPr>
          <w:ins w:id="575" w:author="Christy Caudill" w:date="2013-08-16T14:25:00Z"/>
          <w:rFonts w:ascii="Arial" w:hAnsi="Arial" w:cs="Arial"/>
          <w:color w:val="0000FF"/>
          <w:sz w:val="20"/>
          <w:szCs w:val="20"/>
          <w:rPrChange w:id="576" w:author="Christy Caudill" w:date="2013-08-16T14:25:00Z">
            <w:rPr>
              <w:ins w:id="577" w:author="Christy Caudill" w:date="2013-08-16T14:25:00Z"/>
              <w:rFonts w:cs="Arial"/>
              <w:color w:val="0000FF"/>
              <w:szCs w:val="22"/>
            </w:rPr>
          </w:rPrChange>
        </w:rPr>
        <w:pPrChange w:id="578" w:author="Christy Caudill" w:date="2013-08-16T14:22:00Z">
          <w:pPr>
            <w:pStyle w:val="ListParagraph"/>
            <w:numPr>
              <w:numId w:val="68"/>
            </w:numPr>
            <w:ind w:hanging="360"/>
          </w:pPr>
        </w:pPrChange>
      </w:pPr>
      <w:ins w:id="579" w:author="Christy Caudill" w:date="2013-08-16T14:23:00Z">
        <w:r>
          <w:rPr>
            <w:rFonts w:cs="Arial"/>
            <w:color w:val="0000FF"/>
            <w:szCs w:val="22"/>
          </w:rPr>
          <w:lastRenderedPageBreak/>
          <w:t>FeatureType Name indicates the layer names</w:t>
        </w:r>
      </w:ins>
      <w:ins w:id="580" w:author="Christy Caudill" w:date="2013-08-16T14:24:00Z">
        <w:r>
          <w:rPr>
            <w:rFonts w:cs="Arial"/>
            <w:color w:val="0000FF"/>
            <w:szCs w:val="22"/>
          </w:rPr>
          <w:t>, matching those</w:t>
        </w:r>
      </w:ins>
      <w:ins w:id="581" w:author="Christy Caudill" w:date="2013-08-16T14:23:00Z">
        <w:r>
          <w:rPr>
            <w:rFonts w:cs="Arial"/>
            <w:color w:val="0000FF"/>
            <w:szCs w:val="22"/>
          </w:rPr>
          <w:t xml:space="preserve"> in the service</w:t>
        </w:r>
      </w:ins>
      <w:ins w:id="582" w:author="Christy Caudill" w:date="2013-08-16T14:24:00Z">
        <w:r>
          <w:rPr>
            <w:rFonts w:cs="Arial"/>
            <w:color w:val="0000FF"/>
            <w:szCs w:val="22"/>
          </w:rPr>
          <w:t xml:space="preserve"> exactly</w:t>
        </w:r>
      </w:ins>
      <w:ins w:id="583" w:author="Christy Caudill" w:date="2013-08-16T14:23:00Z">
        <w:r>
          <w:rPr>
            <w:rFonts w:cs="Arial"/>
            <w:color w:val="0000FF"/>
            <w:szCs w:val="22"/>
          </w:rPr>
          <w:t>.</w:t>
        </w:r>
      </w:ins>
      <w:ins w:id="584" w:author="Christy Caudill" w:date="2013-08-16T14:24:00Z">
        <w:r>
          <w:rPr>
            <w:rFonts w:cs="Arial"/>
            <w:color w:val="0000FF"/>
            <w:szCs w:val="22"/>
          </w:rPr>
          <w:t xml:space="preserve"> The prefix is indicated</w:t>
        </w:r>
      </w:ins>
      <w:ins w:id="585" w:author="Christy Caudill" w:date="2013-08-16T14:25:00Z">
        <w:r>
          <w:rPr>
            <w:rFonts w:cs="Arial"/>
            <w:color w:val="0000FF"/>
            <w:szCs w:val="22"/>
          </w:rPr>
          <w:t xml:space="preserve"> before each Name:</w:t>
        </w:r>
      </w:ins>
    </w:p>
    <w:p w:rsidR="00516659" w:rsidRPr="00516659" w:rsidRDefault="00516659">
      <w:pPr>
        <w:spacing w:after="0"/>
        <w:ind w:left="1080"/>
        <w:rPr>
          <w:ins w:id="586" w:author="Christy Caudill" w:date="2013-08-16T14:26:00Z"/>
          <w:rFonts w:cs="Arial"/>
          <w:color w:val="0000FF"/>
          <w:szCs w:val="22"/>
        </w:rPr>
        <w:pPrChange w:id="587" w:author="Christy Caudill" w:date="2013-08-16T14:26:00Z">
          <w:pPr>
            <w:ind w:left="1080"/>
          </w:pPr>
        </w:pPrChange>
      </w:pPr>
      <w:ins w:id="588" w:author="Christy Caudill" w:date="2013-08-16T14:24:00Z">
        <w:r w:rsidRPr="00516659">
          <w:rPr>
            <w:rFonts w:cs="Arial"/>
            <w:color w:val="0000FF"/>
            <w:szCs w:val="22"/>
            <w:rPrChange w:id="589" w:author="Christy Caudill" w:date="2013-08-16T14:25:00Z">
              <w:rPr/>
            </w:rPrChange>
          </w:rPr>
          <w:t xml:space="preserve"> </w:t>
        </w:r>
      </w:ins>
      <w:ins w:id="590" w:author="Christy Caudill" w:date="2013-08-16T14:23:00Z">
        <w:r w:rsidRPr="00516659">
          <w:rPr>
            <w:rFonts w:cs="Arial"/>
            <w:color w:val="0000FF"/>
            <w:szCs w:val="22"/>
            <w:rPrChange w:id="591" w:author="Christy Caudill" w:date="2013-08-16T14:25:00Z">
              <w:rPr/>
            </w:rPrChange>
          </w:rPr>
          <w:t xml:space="preserve"> </w:t>
        </w:r>
      </w:ins>
      <w:ins w:id="592" w:author="Christy Caudill" w:date="2013-08-16T14:26:00Z">
        <w:r>
          <w:rPr>
            <w:rFonts w:cs="Arial"/>
            <w:color w:val="0000FF"/>
            <w:szCs w:val="22"/>
          </w:rPr>
          <w:tab/>
        </w:r>
        <w:r w:rsidRPr="00516659">
          <w:rPr>
            <w:rFonts w:cs="Arial"/>
            <w:color w:val="0000FF"/>
            <w:szCs w:val="22"/>
          </w:rPr>
          <w:t>&lt;wfs:FeatureType&gt;</w:t>
        </w:r>
      </w:ins>
    </w:p>
    <w:p w:rsidR="00516659" w:rsidRPr="00516659" w:rsidRDefault="00516659">
      <w:pPr>
        <w:spacing w:after="0"/>
        <w:ind w:left="1080"/>
        <w:rPr>
          <w:ins w:id="593" w:author="Christy Caudill" w:date="2013-08-16T14:26:00Z"/>
          <w:rFonts w:cs="Arial"/>
          <w:color w:val="0000FF"/>
          <w:szCs w:val="22"/>
        </w:rPr>
        <w:pPrChange w:id="594" w:author="Christy Caudill" w:date="2013-08-16T14:26:00Z">
          <w:pPr>
            <w:ind w:left="1080"/>
          </w:pPr>
        </w:pPrChange>
      </w:pPr>
      <w:ins w:id="595" w:author="Christy Caudill" w:date="2013-08-16T14:26:00Z">
        <w:r>
          <w:rPr>
            <w:rFonts w:cs="Arial"/>
            <w:color w:val="0000FF"/>
            <w:szCs w:val="22"/>
          </w:rPr>
          <w:tab/>
        </w:r>
        <w:r>
          <w:rPr>
            <w:rFonts w:cs="Arial"/>
            <w:color w:val="0000FF"/>
            <w:szCs w:val="22"/>
          </w:rPr>
          <w:tab/>
        </w:r>
        <w:r w:rsidRPr="00516659">
          <w:rPr>
            <w:rFonts w:cs="Arial"/>
            <w:color w:val="0000FF"/>
            <w:szCs w:val="22"/>
          </w:rPr>
          <w:t>&lt;wfs:Name&gt;gsmlp:GeologicUnitView&lt;/wfs:Name&gt;</w:t>
        </w:r>
      </w:ins>
    </w:p>
    <w:p w:rsidR="00516659" w:rsidRPr="00516659" w:rsidRDefault="00516659">
      <w:pPr>
        <w:spacing w:after="0"/>
        <w:ind w:left="1080"/>
        <w:rPr>
          <w:ins w:id="596" w:author="Christy Caudill" w:date="2013-08-16T14:26:00Z"/>
          <w:rFonts w:cs="Arial"/>
          <w:color w:val="0000FF"/>
          <w:szCs w:val="22"/>
        </w:rPr>
        <w:pPrChange w:id="597" w:author="Christy Caudill" w:date="2013-08-16T14:26:00Z">
          <w:pPr>
            <w:ind w:left="1080"/>
          </w:pPr>
        </w:pPrChange>
      </w:pPr>
      <w:ins w:id="598" w:author="Christy Caudill" w:date="2013-08-16T14:26:00Z">
        <w:r w:rsidRPr="00516659">
          <w:rPr>
            <w:rFonts w:cs="Arial"/>
            <w:color w:val="0000FF"/>
            <w:szCs w:val="22"/>
          </w:rPr>
          <w:tab/>
        </w:r>
        <w:r w:rsidRPr="00516659">
          <w:rPr>
            <w:rFonts w:cs="Arial"/>
            <w:color w:val="0000FF"/>
            <w:szCs w:val="22"/>
          </w:rPr>
          <w:tab/>
        </w:r>
        <w:r w:rsidRPr="00516659">
          <w:rPr>
            <w:rFonts w:cs="Arial"/>
            <w:color w:val="0000FF"/>
            <w:szCs w:val="22"/>
          </w:rPr>
          <w:tab/>
          <w:t>&lt;wfs:Title&gt;GeologicUnitView&lt;/wfs:Title&gt;</w:t>
        </w:r>
      </w:ins>
    </w:p>
    <w:p w:rsidR="00516659" w:rsidRPr="00516659" w:rsidRDefault="00516659">
      <w:pPr>
        <w:spacing w:after="0"/>
        <w:ind w:left="1080"/>
        <w:rPr>
          <w:ins w:id="599" w:author="Christy Caudill" w:date="2013-08-16T14:15:00Z"/>
          <w:rFonts w:ascii="Arial" w:hAnsi="Arial" w:cs="Arial"/>
          <w:color w:val="0000FF"/>
          <w:sz w:val="20"/>
          <w:szCs w:val="20"/>
          <w:rPrChange w:id="600" w:author="Christy Caudill" w:date="2013-08-16T14:25:00Z">
            <w:rPr>
              <w:ins w:id="601" w:author="Christy Caudill" w:date="2013-08-16T14:15:00Z"/>
            </w:rPr>
          </w:rPrChange>
        </w:rPr>
        <w:pPrChange w:id="602" w:author="Christy Caudill" w:date="2013-08-16T14:26:00Z">
          <w:pPr>
            <w:pStyle w:val="ListParagraph"/>
            <w:numPr>
              <w:numId w:val="68"/>
            </w:numPr>
            <w:ind w:hanging="360"/>
          </w:pPr>
        </w:pPrChange>
      </w:pPr>
      <w:ins w:id="603" w:author="Christy Caudill" w:date="2013-08-16T14:26:00Z">
        <w:r w:rsidRPr="00516659">
          <w:rPr>
            <w:rFonts w:cs="Arial"/>
            <w:color w:val="0000FF"/>
            <w:szCs w:val="22"/>
          </w:rPr>
          <w:tab/>
        </w:r>
        <w:r w:rsidRPr="00516659">
          <w:rPr>
            <w:rFonts w:cs="Arial"/>
            <w:color w:val="0000FF"/>
            <w:szCs w:val="22"/>
          </w:rPr>
          <w:tab/>
        </w:r>
        <w:r w:rsidRPr="00516659">
          <w:rPr>
            <w:rFonts w:cs="Arial"/>
            <w:color w:val="0000FF"/>
            <w:szCs w:val="22"/>
          </w:rPr>
          <w:tab/>
          <w:t>&lt;wfs:Abstract&gt;Units are categorized according</w:t>
        </w:r>
        <w:r>
          <w:rPr>
            <w:rFonts w:cs="Arial"/>
            <w:color w:val="0000FF"/>
            <w:szCs w:val="22"/>
          </w:rPr>
          <w:t>…</w:t>
        </w:r>
      </w:ins>
    </w:p>
    <w:p w:rsidR="00285927" w:rsidRDefault="00285927">
      <w:pPr>
        <w:pStyle w:val="ListParagraph"/>
        <w:autoSpaceDE w:val="0"/>
        <w:autoSpaceDN w:val="0"/>
        <w:adjustRightInd w:val="0"/>
        <w:spacing w:after="0" w:line="240" w:lineRule="auto"/>
        <w:rPr>
          <w:ins w:id="604" w:author="Christy Caudill" w:date="2013-08-16T14:30:00Z"/>
          <w:rFonts w:ascii="Arial" w:hAnsi="Arial" w:cs="Arial"/>
          <w:sz w:val="20"/>
          <w:szCs w:val="20"/>
        </w:rPr>
        <w:pPrChange w:id="605" w:author="Christy Caudill" w:date="2013-08-16T14:20:00Z">
          <w:pPr/>
        </w:pPrChange>
      </w:pPr>
    </w:p>
    <w:p w:rsidR="00285927" w:rsidRPr="00DC2F50" w:rsidRDefault="00DC2F50">
      <w:pPr>
        <w:pStyle w:val="ListParagraph"/>
        <w:numPr>
          <w:ilvl w:val="1"/>
          <w:numId w:val="68"/>
        </w:numPr>
        <w:rPr>
          <w:ins w:id="606" w:author="Christy Caudill" w:date="2013-08-16T14:11:00Z"/>
        </w:rPr>
        <w:pPrChange w:id="607" w:author="Christy Caudill" w:date="2013-08-16T14:31:00Z">
          <w:pPr/>
        </w:pPrChange>
      </w:pPr>
      <w:ins w:id="608" w:author="Christy Caudill" w:date="2013-08-16T14:30:00Z">
        <w:r>
          <w:t>Add abstract for each layer in the service. This Abstract element will be entered below the Title element:</w:t>
        </w:r>
      </w:ins>
    </w:p>
    <w:p w:rsidR="00FF12A1" w:rsidRDefault="00FF12A1">
      <w:pPr>
        <w:pStyle w:val="ListParagraph"/>
        <w:autoSpaceDE w:val="0"/>
        <w:autoSpaceDN w:val="0"/>
        <w:adjustRightInd w:val="0"/>
        <w:spacing w:after="0" w:line="240" w:lineRule="auto"/>
        <w:ind w:left="1440"/>
        <w:rPr>
          <w:ins w:id="609" w:author="Christy Caudill" w:date="2013-08-16T14:11:00Z"/>
        </w:rPr>
        <w:pPrChange w:id="610" w:author="Christy Caudill" w:date="2013-08-16T14:11:00Z">
          <w:pPr/>
        </w:pPrChange>
      </w:pPr>
    </w:p>
    <w:p w:rsidR="00285927" w:rsidRDefault="00285927" w:rsidP="00285927">
      <w:pPr>
        <w:pStyle w:val="ListParagraph"/>
        <w:ind w:left="1440"/>
        <w:rPr>
          <w:ins w:id="611" w:author="Christy Caudill" w:date="2013-08-16T14:11:00Z"/>
        </w:rPr>
      </w:pPr>
      <w:ins w:id="612" w:author="Christy Caudill" w:date="2013-08-16T14:11:00Z">
        <w:r>
          <w:t>&lt;wfs:Name&gt;gsmlp:GeologicUnitView&lt;/wfs:Name&gt;</w:t>
        </w:r>
      </w:ins>
    </w:p>
    <w:p w:rsidR="00285927" w:rsidRDefault="00285927" w:rsidP="00285927">
      <w:pPr>
        <w:pStyle w:val="ListParagraph"/>
        <w:ind w:left="1440" w:firstLine="720"/>
        <w:rPr>
          <w:ins w:id="613" w:author="Christy Caudill" w:date="2013-08-16T14:11:00Z"/>
        </w:rPr>
      </w:pPr>
      <w:ins w:id="614" w:author="Christy Caudill" w:date="2013-08-16T14:11:00Z">
        <w:r>
          <w:t>&lt;wfs:Title&gt;GeologicUnitView&lt;/wfs:Title&gt;</w:t>
        </w:r>
      </w:ins>
    </w:p>
    <w:p w:rsidR="00912951" w:rsidRDefault="00285927">
      <w:pPr>
        <w:pStyle w:val="ListParagraph"/>
        <w:ind w:left="1440"/>
        <w:rPr>
          <w:ins w:id="615" w:author="Christy Caudill" w:date="2013-08-16T14:32:00Z"/>
        </w:rPr>
        <w:pPrChange w:id="616" w:author="Christy Caudill" w:date="2013-08-16T14:44:00Z">
          <w:pPr/>
        </w:pPrChange>
      </w:pPr>
      <w:ins w:id="617" w:author="Christy Caudill" w:date="2013-08-16T14:11:00Z">
        <w:r>
          <w:tab/>
        </w:r>
        <w:r>
          <w:tab/>
          <w:t>&lt;wfs:Abstract&gt;Units are categorized according to the representative lithology from the CGI SimpleLithology vocabulary as specified by the representativeLithology_URI property in the underlying dataset.  Lithologies were mapped into the CGI Simple Lithology vocabulary (see https://www.seegrid.csiro.au/wiki/CGIModel/ConceptDefinitionsTG) for OneGeology data integration by C. Caudill. Lithology for polygons is based on generalization of map units from Arizona Geological Survey Map M-35 and assignment of those units to lithology categories in the CGI simple Lithology vocabulary  (see https://www.seegrid.csiro.au/wiki/CGIModel/ConceptDefinitionsTG) for OneGeology data integration by SM Richard.&lt;/wfs:Abstract&gt;</w:t>
        </w:r>
      </w:ins>
    </w:p>
    <w:p w:rsidR="00912951" w:rsidRDefault="00912951" w:rsidP="00912951">
      <w:pPr>
        <w:rPr>
          <w:ins w:id="618" w:author="Christy Caudill" w:date="2013-08-16T14:33:00Z"/>
        </w:rPr>
      </w:pPr>
      <w:ins w:id="619" w:author="Christy Caudill" w:date="2013-08-16T14:32:00Z">
        <w:r>
          <w:t>Both WFS and WMS custom capabilities must be saved in a local file location that is web accessible, for example:</w:t>
        </w:r>
      </w:ins>
    </w:p>
    <w:p w:rsidR="00912951" w:rsidRDefault="00912951" w:rsidP="00912951">
      <w:pPr>
        <w:rPr>
          <w:ins w:id="620" w:author="Christy Caudill" w:date="2013-08-16T14:33:00Z"/>
        </w:rPr>
      </w:pPr>
      <w:ins w:id="621" w:author="Christy Caudill" w:date="2013-08-16T14:33:00Z">
        <w:r w:rsidRPr="00912951">
          <w:t>C://…(dir)…/inetpub/wwwroot/[ServiceTitle]</w:t>
        </w:r>
      </w:ins>
    </w:p>
    <w:p w:rsidR="00295BD1" w:rsidRDefault="00912951">
      <w:pPr>
        <w:spacing w:after="0"/>
        <w:rPr>
          <w:ins w:id="622" w:author="Christy Caudill" w:date="2013-08-16T14:36:00Z"/>
        </w:rPr>
        <w:pPrChange w:id="623" w:author="Christy Caudill" w:date="2013-08-16T14:44:00Z">
          <w:pPr/>
        </w:pPrChange>
      </w:pPr>
      <w:ins w:id="624" w:author="Christy Caudill" w:date="2013-08-16T14:33:00Z">
        <w:r>
          <w:t>To</w:t>
        </w:r>
        <w:r w:rsidR="00295BD1">
          <w:t xml:space="preserve"> enable the custom capabilities</w:t>
        </w:r>
      </w:ins>
      <w:ins w:id="625" w:author="Christy Caudill" w:date="2013-08-16T14:36:00Z">
        <w:r w:rsidR="00295BD1">
          <w:t>:</w:t>
        </w:r>
      </w:ins>
      <w:ins w:id="626" w:author="Christy Caudill" w:date="2013-08-16T14:34:00Z">
        <w:r w:rsidR="00295BD1">
          <w:t xml:space="preserve"> </w:t>
        </w:r>
      </w:ins>
    </w:p>
    <w:p w:rsidR="00295BD1" w:rsidRDefault="00295BD1">
      <w:pPr>
        <w:pStyle w:val="ListParagraph"/>
        <w:numPr>
          <w:ilvl w:val="0"/>
          <w:numId w:val="73"/>
        </w:numPr>
        <w:spacing w:after="0"/>
        <w:rPr>
          <w:ins w:id="627" w:author="Christy Caudill" w:date="2013-08-16T14:36:00Z"/>
        </w:rPr>
        <w:pPrChange w:id="628" w:author="Christy Caudill" w:date="2013-08-16T14:44:00Z">
          <w:pPr/>
        </w:pPrChange>
      </w:pPr>
      <w:ins w:id="629" w:author="Christy Caudill" w:date="2013-08-16T14:36:00Z">
        <w:r>
          <w:t>S</w:t>
        </w:r>
      </w:ins>
      <w:ins w:id="630" w:author="Christy Caudill" w:date="2013-08-16T14:34:00Z">
        <w:r>
          <w:t xml:space="preserve">top the service in ArcServer or ArcServer Manager. </w:t>
        </w:r>
      </w:ins>
    </w:p>
    <w:p w:rsidR="00295BD1" w:rsidRDefault="00295BD1">
      <w:pPr>
        <w:pStyle w:val="ListParagraph"/>
        <w:numPr>
          <w:ilvl w:val="0"/>
          <w:numId w:val="73"/>
        </w:numPr>
        <w:rPr>
          <w:ins w:id="631" w:author="Christy Caudill" w:date="2013-08-16T14:36:00Z"/>
        </w:rPr>
        <w:pPrChange w:id="632" w:author="Christy Caudill" w:date="2013-08-16T14:36:00Z">
          <w:pPr/>
        </w:pPrChange>
      </w:pPr>
      <w:ins w:id="633" w:author="Christy Caudill" w:date="2013-08-16T14:34:00Z">
        <w:r>
          <w:t>Right click on the service and select Service Properties.</w:t>
        </w:r>
      </w:ins>
      <w:ins w:id="634" w:author="Christy Caudill" w:date="2013-08-16T14:35:00Z">
        <w:r w:rsidRPr="00295BD1">
          <w:t xml:space="preserve"> </w:t>
        </w:r>
      </w:ins>
    </w:p>
    <w:p w:rsidR="00295BD1" w:rsidRDefault="00295BD1">
      <w:pPr>
        <w:pStyle w:val="ListParagraph"/>
        <w:numPr>
          <w:ilvl w:val="0"/>
          <w:numId w:val="73"/>
        </w:numPr>
        <w:rPr>
          <w:ins w:id="635" w:author="Christy Caudill" w:date="2013-08-16T14:35:00Z"/>
        </w:rPr>
        <w:pPrChange w:id="636" w:author="Christy Caudill" w:date="2013-08-16T14:36:00Z">
          <w:pPr/>
        </w:pPrChange>
      </w:pPr>
      <w:ins w:id="637" w:author="Christy Caudill" w:date="2013-08-16T14:35:00Z">
        <w:r w:rsidRPr="00295BD1">
          <w:t>Navigate to the Ca</w:t>
        </w:r>
        <w:r>
          <w:t xml:space="preserve">pabilities tab and select WMS. </w:t>
        </w:r>
      </w:ins>
    </w:p>
    <w:p w:rsidR="00295BD1" w:rsidRDefault="00295BD1">
      <w:pPr>
        <w:pStyle w:val="ListParagraph"/>
        <w:numPr>
          <w:ilvl w:val="0"/>
          <w:numId w:val="73"/>
        </w:numPr>
        <w:rPr>
          <w:ins w:id="638" w:author="Christy Caudill" w:date="2013-08-16T15:06:00Z"/>
        </w:rPr>
        <w:pPrChange w:id="639" w:author="Christy Caudill" w:date="2013-08-16T14:36:00Z">
          <w:pPr/>
        </w:pPrChange>
      </w:pPr>
      <w:ins w:id="640" w:author="Christy Caudill" w:date="2013-08-16T14:35:00Z">
        <w:r w:rsidRPr="00295BD1">
          <w:t>Select Use External Capabilities files.</w:t>
        </w:r>
      </w:ins>
      <w:ins w:id="641" w:author="Christy Caudill" w:date="2013-08-16T15:06:00Z">
        <w:r w:rsidR="0002724B">
          <w:t xml:space="preserve"> Specify the location and prefix, for example:</w:t>
        </w:r>
      </w:ins>
    </w:p>
    <w:p w:rsidR="0002724B" w:rsidRDefault="0002724B" w:rsidP="0002724B">
      <w:pPr>
        <w:rPr>
          <w:ins w:id="642" w:author="Christy Caudill" w:date="2013-08-16T14:36:00Z"/>
        </w:rPr>
      </w:pPr>
      <w:ins w:id="643" w:author="Christy Caudill" w:date="2013-08-16T15:07:00Z">
        <w:r w:rsidRPr="0002724B">
          <w:t>http://localhost/ONEGEOLOGY_WMS/AZGS_USGIN_Geology/onegeologyWMS-</w:t>
        </w:r>
      </w:ins>
    </w:p>
    <w:p w:rsidR="00912951" w:rsidRDefault="00295BD1">
      <w:pPr>
        <w:pStyle w:val="ListParagraph"/>
        <w:numPr>
          <w:ilvl w:val="0"/>
          <w:numId w:val="73"/>
        </w:numPr>
        <w:rPr>
          <w:ins w:id="644" w:author="Christy Caudill" w:date="2013-08-16T14:32:00Z"/>
        </w:rPr>
        <w:pPrChange w:id="645" w:author="Christy Caudill" w:date="2013-08-16T14:36:00Z">
          <w:pPr/>
        </w:pPrChange>
      </w:pPr>
      <w:ins w:id="646" w:author="Christy Caudill" w:date="2013-08-16T14:36:00Z">
        <w:r>
          <w:t>Restart the service.</w:t>
        </w:r>
      </w:ins>
      <w:ins w:id="647" w:author="Christy Caudill" w:date="2013-08-16T14:35:00Z">
        <w:r w:rsidRPr="00295BD1">
          <w:t xml:space="preserve"> </w:t>
        </w:r>
      </w:ins>
      <w:ins w:id="648" w:author="Christy Caudill" w:date="2013-08-16T14:33:00Z">
        <w:r w:rsidR="00912951">
          <w:t xml:space="preserve"> </w:t>
        </w:r>
      </w:ins>
    </w:p>
    <w:p w:rsidR="00912951" w:rsidRPr="009E13DE" w:rsidRDefault="00912951" w:rsidP="00912951">
      <w:pPr>
        <w:rPr>
          <w:ins w:id="649" w:author="Christy Caudill" w:date="2013-08-16T14:08:00Z"/>
          <w:rPrChange w:id="650" w:author="Christy Caudill" w:date="2013-08-16T14:32:00Z">
            <w:rPr>
              <w:ins w:id="651" w:author="Christy Caudill" w:date="2013-08-16T14:08:00Z"/>
              <w:highlight w:val="white"/>
            </w:rPr>
          </w:rPrChange>
        </w:rPr>
      </w:pPr>
      <w:bookmarkStart w:id="652" w:name="_GoBack"/>
      <w:bookmarkEnd w:id="652"/>
    </w:p>
    <w:p w:rsidR="00C60A0D" w:rsidRPr="00BF2625" w:rsidRDefault="00C60A0D">
      <w:pPr>
        <w:pStyle w:val="Heading1"/>
      </w:pPr>
      <w:bookmarkStart w:id="653" w:name="_Toc320714720"/>
      <w:bookmarkStart w:id="654" w:name="_Toc321148942"/>
      <w:bookmarkStart w:id="655" w:name="_Toc364428378"/>
      <w:bookmarkEnd w:id="653"/>
      <w:r w:rsidRPr="00BF2625">
        <w:lastRenderedPageBreak/>
        <w:t>Glossary</w:t>
      </w:r>
      <w:bookmarkEnd w:id="654"/>
      <w:bookmarkEnd w:id="655"/>
    </w:p>
    <w:p w:rsidR="00247E8A" w:rsidRPr="0087247F" w:rsidRDefault="00247E8A" w:rsidP="0087247F">
      <w:pPr>
        <w:pStyle w:val="term"/>
        <w:rPr>
          <w:rStyle w:val="Strong"/>
        </w:rPr>
      </w:pPr>
      <w:bookmarkStart w:id="656" w:name="Attribute"/>
      <w:r w:rsidRPr="0087247F">
        <w:rPr>
          <w:rStyle w:val="Strong"/>
          <w:b/>
        </w:rPr>
        <w:t>Attribute (GIS)</w:t>
      </w:r>
    </w:p>
    <w:bookmarkEnd w:id="656"/>
    <w:p w:rsidR="00247E8A" w:rsidRPr="00687E19" w:rsidRDefault="00247E8A">
      <w:r w:rsidRPr="00687E19">
        <w:t xml:space="preserve">Within the context of geographic information systems, an attribute describes a </w:t>
      </w:r>
      <w:hyperlink w:anchor="Feature" w:history="1">
        <w:r w:rsidRPr="00BF2625">
          <w:rPr>
            <w:rStyle w:val="Hyperlink"/>
          </w:rPr>
          <w:t>feature</w:t>
        </w:r>
      </w:hyperlink>
      <w:r w:rsidRPr="00687E19">
        <w:t>. For example: attributes of a fault feature might include the latitude and longitude coordinates for each fault, as well as the fault's age, dip, and slip.</w:t>
      </w:r>
    </w:p>
    <w:p w:rsidR="00B54D17" w:rsidRPr="002E44F4" w:rsidRDefault="00B54D17" w:rsidP="0087247F">
      <w:pPr>
        <w:pStyle w:val="term"/>
      </w:pPr>
      <w:bookmarkStart w:id="657" w:name="Database"/>
      <w:r w:rsidRPr="002E44F4">
        <w:t>Database</w:t>
      </w:r>
    </w:p>
    <w:bookmarkEnd w:id="657"/>
    <w:p w:rsidR="00F10471" w:rsidRPr="00687E19" w:rsidRDefault="00B54D17">
      <w:r w:rsidRPr="00687E19">
        <w:t xml:space="preserve">A method of storing data. In a database, data is divided up into </w:t>
      </w:r>
      <w:hyperlink w:anchor="Database_Record" w:history="1">
        <w:r w:rsidR="00F10471" w:rsidRPr="00687E19">
          <w:rPr>
            <w:rStyle w:val="Hyperlink"/>
          </w:rPr>
          <w:t>database records</w:t>
        </w:r>
      </w:hyperlink>
      <w:r w:rsidRPr="00687E19">
        <w:t xml:space="preserve">; in turn, database records are divided up into </w:t>
      </w:r>
      <w:hyperlink w:anchor="Database_Field" w:history="1">
        <w:r w:rsidRPr="00687E19">
          <w:rPr>
            <w:rStyle w:val="Hyperlink"/>
          </w:rPr>
          <w:t>database fields</w:t>
        </w:r>
      </w:hyperlink>
      <w:r w:rsidRPr="00687E19">
        <w:t xml:space="preserve">. The advantage of a database is that it can be sorted and searched by field contents. </w:t>
      </w:r>
    </w:p>
    <w:p w:rsidR="00B54D17" w:rsidRPr="00687E19" w:rsidRDefault="00B54D17">
      <w:r w:rsidRPr="00687E19">
        <w:t xml:space="preserve">Though modern databases are usually digital, a physical example of a database is a card catalog in a public library. In a card catalog, data is divided up into individual cards, which are directly </w:t>
      </w:r>
      <w:r w:rsidR="00F15440" w:rsidRPr="00687E19">
        <w:t>analogous</w:t>
      </w:r>
      <w:r w:rsidRPr="00687E19">
        <w:t xml:space="preserve"> to database records. Each card (record) in the catalog corresponds with an</w:t>
      </w:r>
      <w:r w:rsidR="00F15440" w:rsidRPr="00687E19">
        <w:t>d describes a book</w:t>
      </w:r>
      <w:r w:rsidRPr="00687E19">
        <w:t>. The information about each book is divi</w:t>
      </w:r>
      <w:r w:rsidR="00F15440" w:rsidRPr="00687E19">
        <w:t>ded up into fields: title; autho</w:t>
      </w:r>
      <w:r w:rsidRPr="00687E19">
        <w:t>r; subject; publication date; etc. Digital databases can be in tabular format (that is, a table) in which rows represent individual records and columns constitute fields; or they can be viewed record-by-record.</w:t>
      </w:r>
    </w:p>
    <w:p w:rsidR="00B54D17" w:rsidRPr="00687E19" w:rsidRDefault="00B54D17" w:rsidP="0087247F">
      <w:pPr>
        <w:pStyle w:val="term"/>
      </w:pPr>
      <w:bookmarkStart w:id="658" w:name="Database_Field"/>
      <w:r w:rsidRPr="00687E19">
        <w:t>Database Field</w:t>
      </w:r>
    </w:p>
    <w:bookmarkEnd w:id="658"/>
    <w:p w:rsidR="00B54D17" w:rsidRDefault="00B54D17">
      <w:r w:rsidRPr="00687E19">
        <w:t xml:space="preserve">A subdivision of a </w:t>
      </w:r>
      <w:hyperlink w:anchor="Database_Record" w:history="1">
        <w:r w:rsidRPr="00687E19">
          <w:rPr>
            <w:rStyle w:val="Hyperlink"/>
          </w:rPr>
          <w:t>database record</w:t>
        </w:r>
      </w:hyperlink>
      <w:r w:rsidRPr="00687E19">
        <w:t xml:space="preserve"> in which a specific type of data is entered. Using the analogy of a card catalog in a public library: if the card catalog is directly </w:t>
      </w:r>
      <w:r w:rsidR="00F15440" w:rsidRPr="00687E19">
        <w:t>analogous</w:t>
      </w:r>
      <w:r w:rsidRPr="00687E19">
        <w:t xml:space="preserve"> to a database, and if cards in the catalog are directly </w:t>
      </w:r>
      <w:r w:rsidR="00F15440" w:rsidRPr="00687E19">
        <w:t>analogous</w:t>
      </w:r>
      <w:r w:rsidRPr="00687E19">
        <w:t xml:space="preserve"> to database records, then the different subdivisions of information found in each card in the catalog (title, author, publishing date, etc.) are all database fields.</w:t>
      </w:r>
    </w:p>
    <w:p w:rsidR="00CF745F" w:rsidRPr="00687E19" w:rsidRDefault="00CF745F">
      <w:r>
        <w:t xml:space="preserve">Database fields are functionally similar to </w:t>
      </w:r>
      <w:hyperlink w:anchor="Markup_Language" w:history="1">
        <w:r w:rsidRPr="00CF745F">
          <w:rPr>
            <w:rStyle w:val="Hyperlink"/>
          </w:rPr>
          <w:t>markup language</w:t>
        </w:r>
      </w:hyperlink>
      <w:r>
        <w:t xml:space="preserve"> </w:t>
      </w:r>
      <w:hyperlink w:anchor="Element" w:history="1">
        <w:r w:rsidRPr="00CF745F">
          <w:rPr>
            <w:rStyle w:val="Hyperlink"/>
          </w:rPr>
          <w:t>elements</w:t>
        </w:r>
      </w:hyperlink>
      <w:r>
        <w:t>.</w:t>
      </w:r>
      <w:r w:rsidR="00381288">
        <w:tab/>
      </w:r>
    </w:p>
    <w:p w:rsidR="00B54D17" w:rsidRPr="00687E19" w:rsidRDefault="00B54D17" w:rsidP="0087247F">
      <w:pPr>
        <w:pStyle w:val="term"/>
      </w:pPr>
      <w:bookmarkStart w:id="659" w:name="Database_Record"/>
      <w:r w:rsidRPr="00687E19">
        <w:t>Database Record</w:t>
      </w:r>
    </w:p>
    <w:bookmarkEnd w:id="659"/>
    <w:p w:rsidR="00B54D17" w:rsidRPr="00687E19" w:rsidRDefault="00B54D17">
      <w:r w:rsidRPr="00687E19">
        <w:t xml:space="preserve">A subdivision of a database. Using the analogy of a card catalog in a public library, each record in a database is analogous to an index card in the card catalog; each card (record) corresponds with and describes an individual book. Database records are further subdivided into </w:t>
      </w:r>
      <w:hyperlink w:anchor="Database_Field" w:history="1">
        <w:r w:rsidRPr="00687E19">
          <w:rPr>
            <w:rStyle w:val="Hyperlink"/>
          </w:rPr>
          <w:t>fields</w:t>
        </w:r>
      </w:hyperlink>
      <w:r w:rsidRPr="00687E19">
        <w:t>, which contain specific kinds of data</w:t>
      </w:r>
      <w:r w:rsidR="00F15440" w:rsidRPr="00687E19">
        <w:t xml:space="preserve"> (title, author, etc)</w:t>
      </w:r>
      <w:r w:rsidRPr="00687E19">
        <w:t>.</w:t>
      </w:r>
    </w:p>
    <w:p w:rsidR="00A27852" w:rsidRPr="00687E19" w:rsidRDefault="00A27852" w:rsidP="0087247F">
      <w:pPr>
        <w:pStyle w:val="term"/>
        <w:rPr>
          <w:sz w:val="26"/>
          <w:szCs w:val="26"/>
        </w:rPr>
      </w:pPr>
      <w:bookmarkStart w:id="660" w:name="Element"/>
      <w:r w:rsidRPr="00687E19">
        <w:t>Element</w:t>
      </w:r>
    </w:p>
    <w:bookmarkEnd w:id="660"/>
    <w:p w:rsidR="00A27852" w:rsidRPr="00687E19" w:rsidRDefault="00A27852">
      <w:r w:rsidRPr="00687E19">
        <w:t xml:space="preserve">Elements are logical document components found in </w:t>
      </w:r>
      <w:hyperlink w:anchor="Markup_Language" w:history="1">
        <w:r w:rsidRPr="00BF2625">
          <w:rPr>
            <w:rStyle w:val="Hyperlink"/>
          </w:rPr>
          <w:t>markup languages</w:t>
        </w:r>
      </w:hyperlink>
      <w:r w:rsidRPr="00687E19">
        <w:t xml:space="preserve"> such as </w:t>
      </w:r>
      <w:hyperlink w:anchor="XML" w:history="1">
        <w:r w:rsidRPr="00BF2625">
          <w:rPr>
            <w:rStyle w:val="Hyperlink"/>
          </w:rPr>
          <w:t>XML</w:t>
        </w:r>
      </w:hyperlink>
      <w:r w:rsidRPr="00687E19">
        <w:t xml:space="preserve"> and HTML. Elements simultaneously define the structure and content of a document; they are constituted by two markup language tags and the content between the two. For example:</w:t>
      </w:r>
      <w:r w:rsidRPr="00687E19">
        <w:cr/>
      </w:r>
      <w:r w:rsidR="003640C1">
        <w:t xml:space="preserve"> </w:t>
      </w:r>
      <w:r w:rsidRPr="00687E19">
        <w:t>&lt;tag&gt;content&lt;/tag&gt;</w:t>
      </w:r>
    </w:p>
    <w:p w:rsidR="00A27852" w:rsidRPr="00687E19" w:rsidRDefault="00A27852">
      <w:r w:rsidRPr="00687E19">
        <w:t>The two tags and their content form an element. In a more concrete example, HTML uses the &lt;i&gt; tag to demarcate text that should be Italicized. So, an Italicized element of an HTML document would appear as follows:</w:t>
      </w:r>
    </w:p>
    <w:p w:rsidR="00A27852" w:rsidRPr="00687E19" w:rsidRDefault="003640C1">
      <w:r>
        <w:t xml:space="preserve"> </w:t>
      </w:r>
      <w:r w:rsidR="00A27852" w:rsidRPr="00687E19">
        <w:t>&lt;i&gt;Italicized content&lt;/i&gt;</w:t>
      </w:r>
    </w:p>
    <w:p w:rsidR="00A27852" w:rsidRPr="00687E19" w:rsidRDefault="00A27852">
      <w:r w:rsidRPr="00687E19">
        <w:lastRenderedPageBreak/>
        <w:t>In a web browser, this element would produce the following result:</w:t>
      </w:r>
    </w:p>
    <w:p w:rsidR="00A27852" w:rsidRPr="0087247F" w:rsidRDefault="003640C1">
      <w:pPr>
        <w:rPr>
          <w:i/>
        </w:rPr>
      </w:pPr>
      <w:r w:rsidRPr="0087247F">
        <w:rPr>
          <w:i/>
        </w:rPr>
        <w:t xml:space="preserve"> </w:t>
      </w:r>
      <w:r w:rsidR="00A27852" w:rsidRPr="0087247F">
        <w:rPr>
          <w:i/>
        </w:rPr>
        <w:t>Italicized content</w:t>
      </w:r>
    </w:p>
    <w:p w:rsidR="00C60A0D" w:rsidRDefault="00A27852">
      <w:r w:rsidRPr="00687E19">
        <w:t xml:space="preserve">For a more detailed overview of elements, see the </w:t>
      </w:r>
      <w:hyperlink r:id="rId95" w:history="1">
        <w:r w:rsidRPr="00BF2625">
          <w:rPr>
            <w:rStyle w:val="Hyperlink"/>
          </w:rPr>
          <w:t>USGIN XML Tutorial</w:t>
        </w:r>
      </w:hyperlink>
      <w:r w:rsidRPr="00687E19">
        <w:t>.</w:t>
      </w:r>
    </w:p>
    <w:p w:rsidR="00CF745F" w:rsidRPr="00687E19" w:rsidRDefault="00CF745F">
      <w:r>
        <w:t xml:space="preserve">Markup language elements are functionally similar to </w:t>
      </w:r>
      <w:hyperlink w:anchor="Database_Field" w:history="1">
        <w:r w:rsidRPr="00CF745F">
          <w:rPr>
            <w:rStyle w:val="Hyperlink"/>
          </w:rPr>
          <w:t>database fields</w:t>
        </w:r>
      </w:hyperlink>
      <w:r>
        <w:t xml:space="preserve">. </w:t>
      </w:r>
    </w:p>
    <w:p w:rsidR="00A27852" w:rsidRPr="00687E19" w:rsidRDefault="00A27852" w:rsidP="0087247F">
      <w:pPr>
        <w:pStyle w:val="term"/>
      </w:pPr>
      <w:bookmarkStart w:id="661" w:name="Feature"/>
      <w:r w:rsidRPr="00687E19">
        <w:t>Feature</w:t>
      </w:r>
    </w:p>
    <w:bookmarkEnd w:id="661"/>
    <w:p w:rsidR="00A27852" w:rsidRPr="00687E19" w:rsidRDefault="00A27852">
      <w:r w:rsidRPr="00687E19">
        <w:t xml:space="preserve">The word </w:t>
      </w:r>
      <w:r w:rsidRPr="00687E19">
        <w:rPr>
          <w:i/>
        </w:rPr>
        <w:t>feature</w:t>
      </w:r>
      <w:r w:rsidRPr="00687E19">
        <w:t xml:space="preserve"> may indicate a </w:t>
      </w:r>
      <w:r w:rsidRPr="00687E19">
        <w:rPr>
          <w:i/>
        </w:rPr>
        <w:t>geologic</w:t>
      </w:r>
      <w:r w:rsidRPr="00687E19">
        <w:t xml:space="preserve"> feature, such as a fault, formation, or dike. Alternatively, a feature can be a GIS representation of a real-world </w:t>
      </w:r>
      <w:r w:rsidR="007E0655">
        <w:t>resource</w:t>
      </w:r>
      <w:r w:rsidRPr="00687E19">
        <w:t>. GIS features do not always correspond with geologic features because GIS software can be used to represent anthropogenic objects such as buildings, roads, or canals. The definition of the term feature therefore depends on its context: it can be used to mean either a geologic feature or a GIS feature.</w:t>
      </w:r>
    </w:p>
    <w:p w:rsidR="008A2D25" w:rsidRDefault="00A27852">
      <w:r w:rsidRPr="00687E19">
        <w:t xml:space="preserve">GIS features are often described by </w:t>
      </w:r>
      <w:hyperlink w:anchor="Attribute" w:history="1">
        <w:r w:rsidRPr="00BF2625">
          <w:rPr>
            <w:rStyle w:val="Hyperlink"/>
          </w:rPr>
          <w:t>attributes</w:t>
        </w:r>
      </w:hyperlink>
      <w:r w:rsidR="00A51E9D">
        <w:t>.</w:t>
      </w:r>
    </w:p>
    <w:p w:rsidR="008A2D25" w:rsidRPr="00BF2625" w:rsidRDefault="008A2D25" w:rsidP="0087247F">
      <w:pPr>
        <w:pStyle w:val="term"/>
      </w:pPr>
      <w:bookmarkStart w:id="662" w:name="Interchange_Format"/>
      <w:r w:rsidRPr="00BF2625">
        <w:t>Interchange Format</w:t>
      </w:r>
    </w:p>
    <w:bookmarkEnd w:id="662"/>
    <w:p w:rsidR="00254D48" w:rsidRDefault="008A2D25">
      <w:r>
        <w:t xml:space="preserve">An interchange format is </w:t>
      </w:r>
      <w:r w:rsidR="000503C8">
        <w:t xml:space="preserve">an application-neutral format used to exchange data between systems. For example, if one needed to transfer data between an Oracle database and an Access database, an interchange format could be used to transfer this </w:t>
      </w:r>
      <w:r w:rsidR="00C51B47">
        <w:t>data from one database to the other.</w:t>
      </w:r>
    </w:p>
    <w:p w:rsidR="00A27852" w:rsidRPr="00687E19" w:rsidRDefault="00A27852" w:rsidP="0087247F">
      <w:pPr>
        <w:pStyle w:val="term"/>
      </w:pPr>
      <w:bookmarkStart w:id="663" w:name="Interoperability"/>
      <w:r w:rsidRPr="00687E19">
        <w:t>Interoperability</w:t>
      </w:r>
    </w:p>
    <w:bookmarkEnd w:id="663"/>
    <w:p w:rsidR="00A27852" w:rsidRPr="00687E19" w:rsidRDefault="00A27852">
      <w:r w:rsidRPr="00687E19">
        <w:t>The capability to communicate, execute programs, or transfer data in a manner that requires the user to have littl</w:t>
      </w:r>
      <w:r w:rsidR="00247E8A" w:rsidRPr="00687E19">
        <w:t>e or no specialized knowledge.</w:t>
      </w:r>
      <w:r w:rsidR="003631A6" w:rsidRPr="00687E19">
        <w:t xml:space="preserve"> Interoperability is based on a shared data </w:t>
      </w:r>
      <w:hyperlink w:anchor="Schema" w:history="1">
        <w:r w:rsidR="003631A6" w:rsidRPr="00687E19">
          <w:rPr>
            <w:rStyle w:val="Hyperlink"/>
          </w:rPr>
          <w:t>schema</w:t>
        </w:r>
      </w:hyperlink>
      <w:r w:rsidR="003631A6" w:rsidRPr="00687E19">
        <w:t xml:space="preserve"> and the use of standard vocabulary terms.</w:t>
      </w:r>
    </w:p>
    <w:p w:rsidR="00A27852" w:rsidRPr="00687E19" w:rsidRDefault="00A27852" w:rsidP="0087247F">
      <w:pPr>
        <w:pStyle w:val="term"/>
      </w:pPr>
      <w:bookmarkStart w:id="664" w:name="Markup_Language"/>
      <w:r w:rsidRPr="00687E19">
        <w:t>Markup Language</w:t>
      </w:r>
    </w:p>
    <w:bookmarkEnd w:id="664"/>
    <w:p w:rsidR="00C60A0D" w:rsidRPr="00687E19" w:rsidRDefault="00C60A0D">
      <w:r w:rsidRPr="00687E19">
        <w:t xml:space="preserve">Markup languages, such as HTML and </w:t>
      </w:r>
      <w:hyperlink w:anchor="XML" w:history="1">
        <w:r w:rsidRPr="00BF2625">
          <w:rPr>
            <w:rStyle w:val="Hyperlink"/>
          </w:rPr>
          <w:t>XML</w:t>
        </w:r>
      </w:hyperlink>
      <w:r w:rsidR="00247E8A" w:rsidRPr="00687E19">
        <w:t>,</w:t>
      </w:r>
      <w:r w:rsidRPr="00687E19">
        <w:t xml:space="preserve"> use </w:t>
      </w:r>
      <w:hyperlink w:anchor="Element" w:history="1">
        <w:r w:rsidRPr="00BF2625">
          <w:rPr>
            <w:rStyle w:val="Hyperlink"/>
          </w:rPr>
          <w:t>elements</w:t>
        </w:r>
      </w:hyperlink>
      <w:r w:rsidRPr="00687E19">
        <w:t xml:space="preserve"> to annotate text in such a way that the structure of the document is distinguishable from the contents of the document. Consequently, markup language documents are very good for storing data, since the distinction between structure and content is transparent and immediately </w:t>
      </w:r>
      <w:r w:rsidR="001C5C20" w:rsidRPr="00687E19">
        <w:t>discernible</w:t>
      </w:r>
      <w:r w:rsidRPr="00687E19">
        <w:t>.</w:t>
      </w:r>
    </w:p>
    <w:p w:rsidR="003753A8" w:rsidRPr="00BF2625" w:rsidRDefault="003753A8" w:rsidP="0087247F">
      <w:pPr>
        <w:pStyle w:val="term"/>
      </w:pPr>
      <w:bookmarkStart w:id="665" w:name="Metadata"/>
      <w:r w:rsidRPr="00BF2625">
        <w:t>Metadata</w:t>
      </w:r>
    </w:p>
    <w:bookmarkEnd w:id="665"/>
    <w:p w:rsidR="003753A8" w:rsidRPr="00687E19" w:rsidRDefault="003753A8">
      <w:r w:rsidRPr="00687E19">
        <w:t xml:space="preserve">Literally, data about data. Metadata is used to organize, categorize, browse, and discover data resources. For more information, see the </w:t>
      </w:r>
      <w:hyperlink r:id="rId96" w:history="1">
        <w:r w:rsidRPr="00687E19">
          <w:rPr>
            <w:rStyle w:val="Hyperlink"/>
          </w:rPr>
          <w:t>USGIN Metadata Tutorial</w:t>
        </w:r>
      </w:hyperlink>
      <w:r w:rsidRPr="00687E19">
        <w:t>.</w:t>
      </w:r>
    </w:p>
    <w:p w:rsidR="00A27852" w:rsidRPr="00687E19" w:rsidRDefault="00A27852" w:rsidP="0087247F">
      <w:pPr>
        <w:pStyle w:val="term"/>
      </w:pPr>
      <w:bookmarkStart w:id="666" w:name="Schema"/>
      <w:r w:rsidRPr="00687E19">
        <w:t>Schema</w:t>
      </w:r>
    </w:p>
    <w:bookmarkEnd w:id="666"/>
    <w:p w:rsidR="00A27852" w:rsidRPr="00687E19" w:rsidRDefault="00A27852">
      <w:r w:rsidRPr="00687E19">
        <w:t xml:space="preserve">A schema is the </w:t>
      </w:r>
      <w:r w:rsidR="009828D8" w:rsidRPr="00687E19">
        <w:t xml:space="preserve">structural </w:t>
      </w:r>
      <w:r w:rsidRPr="00687E19">
        <w:t xml:space="preserve">framework for a data model or collection of </w:t>
      </w:r>
      <w:hyperlink w:anchor="Attribute" w:history="1">
        <w:r w:rsidRPr="00BF2625">
          <w:rPr>
            <w:rStyle w:val="Hyperlink"/>
          </w:rPr>
          <w:t>attributes</w:t>
        </w:r>
      </w:hyperlink>
      <w:r w:rsidRPr="00687E19">
        <w:t xml:space="preserve"> that describe something. For practical purposes, schemas</w:t>
      </w:r>
      <w:r w:rsidR="00311263" w:rsidRPr="00687E19">
        <w:t xml:space="preserve"> </w:t>
      </w:r>
      <w:r w:rsidR="00311263" w:rsidRPr="00687E19">
        <w:rPr>
          <w:i/>
        </w:rPr>
        <w:t>structure</w:t>
      </w:r>
      <w:r w:rsidR="00311263" w:rsidRPr="00687E19">
        <w:t xml:space="preserve"> documents by dictating</w:t>
      </w:r>
      <w:r w:rsidRPr="00687E19">
        <w:t xml:space="preserve"> where and how data </w:t>
      </w:r>
      <w:r w:rsidR="00311263" w:rsidRPr="00687E19">
        <w:t>from a dataset should be entered</w:t>
      </w:r>
      <w:r w:rsidR="00381288">
        <w:t xml:space="preserve"> into a document</w:t>
      </w:r>
      <w:r w:rsidRPr="00687E19">
        <w:t>.</w:t>
      </w:r>
    </w:p>
    <w:p w:rsidR="00D17CD3" w:rsidRPr="00687E19" w:rsidRDefault="00D17CD3" w:rsidP="0087247F">
      <w:pPr>
        <w:pStyle w:val="term"/>
      </w:pPr>
      <w:bookmarkStart w:id="667" w:name="URI"/>
      <w:r w:rsidRPr="00687E19">
        <w:t>Uniform Resource Identifier (URI)</w:t>
      </w:r>
    </w:p>
    <w:bookmarkEnd w:id="667"/>
    <w:p w:rsidR="00D17CD3" w:rsidRPr="00687E19" w:rsidRDefault="00D17CD3">
      <w:r w:rsidRPr="00687E19">
        <w:t xml:space="preserve">Uniquely identifies a resource. See the </w:t>
      </w:r>
      <w:hyperlink r:id="rId97" w:history="1">
        <w:r w:rsidRPr="00687E19">
          <w:rPr>
            <w:rStyle w:val="Hyperlink"/>
          </w:rPr>
          <w:t>USGIN URI Tutorial</w:t>
        </w:r>
      </w:hyperlink>
      <w:r w:rsidRPr="00687E19">
        <w:t xml:space="preserve"> for more information about URIs.</w:t>
      </w:r>
    </w:p>
    <w:p w:rsidR="00A27852" w:rsidRPr="00687E19" w:rsidRDefault="00A27852" w:rsidP="0087247F">
      <w:pPr>
        <w:pStyle w:val="term"/>
      </w:pPr>
      <w:bookmarkStart w:id="668" w:name="Web_Service"/>
      <w:r w:rsidRPr="00687E19">
        <w:lastRenderedPageBreak/>
        <w:t>Web Service</w:t>
      </w:r>
    </w:p>
    <w:bookmarkEnd w:id="668"/>
    <w:p w:rsidR="00A27852" w:rsidRPr="00687E19" w:rsidRDefault="00A27852">
      <w:r w:rsidRPr="00687E19">
        <w:t>Under the client-server relationship, a web service is a protocol for requesting data from a server; data requests and responses made in accordance with this protocol are standardized. In other words: by using standardized data requests and responses, client software can make requests for data regardless of server configuration.</w:t>
      </w:r>
    </w:p>
    <w:p w:rsidR="00A27852" w:rsidRPr="00687E19" w:rsidRDefault="00A27852">
      <w:r w:rsidRPr="00687E19">
        <w:t>Matters are complicated slightly by the fact that “hosting data as a service” is considered synonymous with “hosting data in accordance with a web service protocol.” Likewise, data hosted in accordance with a web service protocol is often referred to as a web service.</w:t>
      </w:r>
    </w:p>
    <w:p w:rsidR="00A27852" w:rsidRPr="00687E19" w:rsidRDefault="00A27852">
      <w:r w:rsidRPr="00687E19">
        <w:t>The Open Geospatial Consortium has produced several different flavors of web service that are relevant to geographic information systems, including:</w:t>
      </w:r>
    </w:p>
    <w:p w:rsidR="00A27852" w:rsidRPr="00687E19" w:rsidRDefault="00A27852" w:rsidP="0087247F">
      <w:pPr>
        <w:pStyle w:val="term"/>
      </w:pPr>
      <w:bookmarkStart w:id="669" w:name="WFS"/>
      <w:r w:rsidRPr="00687E19">
        <w:t>Web Feature Services (WFS)</w:t>
      </w:r>
    </w:p>
    <w:bookmarkEnd w:id="669"/>
    <w:p w:rsidR="00A27852" w:rsidRPr="00687E19" w:rsidRDefault="00A27852">
      <w:r w:rsidRPr="00687E19">
        <w:rPr>
          <w:b/>
        </w:rPr>
        <w:t>Web feature services</w:t>
      </w:r>
      <w:r w:rsidRPr="00687E19">
        <w:t xml:space="preserve"> provide information as collections of features, each having</w:t>
      </w:r>
      <w:r w:rsidR="00C73FF1">
        <w:t xml:space="preserve"> </w:t>
      </w:r>
      <w:r w:rsidRPr="00687E19">
        <w:t>associated georeferenced geometry and attributes. These can be thought of as a collection of database records, each of which has a geometry field that locates the described feature, and a collection of properties (the columns in the table) that describe the entity of interest at that location. For example a feature service for rivers might provide features that have linear geometry representing river segments, and properties like average flow rate, width, and depth for the segment. Feature services are most useful for client applications that need to process information about individual geographically located entities using properties of the entities.</w:t>
      </w:r>
      <w:r w:rsidR="00C73FF1">
        <w:t xml:space="preserve"> </w:t>
      </w:r>
      <w:r w:rsidRPr="00687E19">
        <w:t>A client application that assists a user to navigate by showing them a road map would use a map service, but a client application that calculated the most efficient route between points in a city utilizing real-time traffic information would require a representation of the streets as features.</w:t>
      </w:r>
    </w:p>
    <w:p w:rsidR="00A27852" w:rsidRPr="00687E19" w:rsidRDefault="00A27852" w:rsidP="0087247F">
      <w:pPr>
        <w:pStyle w:val="term"/>
      </w:pPr>
      <w:bookmarkStart w:id="670" w:name="WMS"/>
      <w:r w:rsidRPr="00687E19">
        <w:t>Web Map Services (WMS)</w:t>
      </w:r>
    </w:p>
    <w:bookmarkEnd w:id="670"/>
    <w:p w:rsidR="00A27852" w:rsidRPr="0087247F" w:rsidRDefault="00A27852">
      <w:pPr>
        <w:rPr>
          <w:rStyle w:val="definitionChar"/>
        </w:rPr>
      </w:pPr>
      <w:r w:rsidRPr="00687E19">
        <w:rPr>
          <w:b/>
        </w:rPr>
        <w:t>Web map se</w:t>
      </w:r>
      <w:r w:rsidRPr="0087247F">
        <w:rPr>
          <w:rStyle w:val="definitionChar"/>
        </w:rPr>
        <w:t xml:space="preserve">rvices </w:t>
      </w:r>
      <w:r w:rsidR="001C5C20" w:rsidRPr="0087247F">
        <w:rPr>
          <w:rStyle w:val="definitionChar"/>
        </w:rPr>
        <w:t>provide a method to acquire a georeferenced map image for some geographic bounding box. Clients send a ‘getMap’ request to a server specifying the geographic area of the bounding box, and the map that is desired, and the server responds by returning an image file (typical tif, jpg or png) for the requested area. Of course this assumes that the server actually offers that map for the requested bounding box extent. A variety of other parameters allow control over image size, map projection, and other details. The service may be based on a source shapefile or feature class, or a georeferenced raster image. The service offers another request to ‘getFeatureInfo’ at a point location, which returns information according to the service provider’s choices;the response is not standardized.</w:t>
      </w:r>
      <w:r w:rsidR="00C73FF1" w:rsidRPr="0087247F">
        <w:rPr>
          <w:rStyle w:val="definitionChar"/>
        </w:rPr>
        <w:t xml:space="preserve"> </w:t>
      </w:r>
      <w:r w:rsidR="001C5C20" w:rsidRPr="0087247F">
        <w:rPr>
          <w:rStyle w:val="definitionChar"/>
        </w:rPr>
        <w:t>Map services are most useful for client applications designed for browsing maps and visually exploring geographic relationships between information displayed in superimposed map layers.</w:t>
      </w:r>
    </w:p>
    <w:p w:rsidR="00C60A0D" w:rsidRPr="00687E19" w:rsidRDefault="00C60A0D" w:rsidP="0087247F">
      <w:pPr>
        <w:pStyle w:val="term"/>
      </w:pPr>
      <w:bookmarkStart w:id="671" w:name="XML"/>
      <w:r w:rsidRPr="00687E19">
        <w:t>XML</w:t>
      </w:r>
    </w:p>
    <w:bookmarkEnd w:id="671"/>
    <w:p w:rsidR="00C60A0D" w:rsidRPr="00687E19" w:rsidRDefault="00C60A0D">
      <w:r w:rsidRPr="00687E19">
        <w:t xml:space="preserve">XML stands for Extensible Markup Language. XML documents </w:t>
      </w:r>
      <w:r w:rsidR="001C5C20" w:rsidRPr="00687E19">
        <w:t xml:space="preserve">are often used </w:t>
      </w:r>
      <w:r w:rsidRPr="00687E19">
        <w:t>a</w:t>
      </w:r>
      <w:r w:rsidR="001C5C20" w:rsidRPr="00687E19">
        <w:t>s</w:t>
      </w:r>
      <w:r w:rsidRPr="00687E19">
        <w:t xml:space="preserve"> interchange format</w:t>
      </w:r>
      <w:r w:rsidR="001C5C20" w:rsidRPr="00687E19">
        <w:t>s</w:t>
      </w:r>
      <w:r w:rsidRPr="00687E19">
        <w:t xml:space="preserve"> for database records, owing to the ability for XML elements to emulate database fields. To use XML documents as an interchange format, USGIN defines XML schemas in which each XML </w:t>
      </w:r>
      <w:r w:rsidRPr="00687E19">
        <w:lastRenderedPageBreak/>
        <w:t>document corresponds with a specific database record and each element corresponds with data entered in a database field. In these documents, tags define the database fields.</w:t>
      </w:r>
    </w:p>
    <w:p w:rsidR="00C60A0D" w:rsidRPr="00687E19" w:rsidRDefault="00C60A0D">
      <w:r w:rsidRPr="00687E19">
        <w:t>For example: well_name is a field within the WellHeader content model. Any known oil and gas well names go in the well_name field. An XML schema for expressing database records within the WellHeader content model might appear as follows:</w:t>
      </w:r>
    </w:p>
    <w:p w:rsidR="00C60A0D" w:rsidRPr="00687E19" w:rsidRDefault="003640C1">
      <w:r>
        <w:t xml:space="preserve"> </w:t>
      </w:r>
      <w:r w:rsidR="00C60A0D" w:rsidRPr="00687E19">
        <w:t>&lt;content_model_name&gt;WellHeader&lt;/content_model_name&gt;</w:t>
      </w:r>
    </w:p>
    <w:p w:rsidR="00C60A0D" w:rsidRPr="00687E19" w:rsidRDefault="003640C1">
      <w:r>
        <w:t xml:space="preserve"> </w:t>
      </w:r>
      <w:r w:rsidR="00C60A0D" w:rsidRPr="00687E19">
        <w:t>&lt;database_record&gt;</w:t>
      </w:r>
    </w:p>
    <w:p w:rsidR="00C60A0D" w:rsidRPr="00687E19" w:rsidRDefault="003640C1">
      <w:r>
        <w:t xml:space="preserve">  </w:t>
      </w:r>
      <w:r w:rsidR="00C60A0D" w:rsidRPr="00687E19">
        <w:t>&lt;well_name&gt;Union Oil Company of California-South 7 Veysey&lt;/well_name&gt;</w:t>
      </w:r>
    </w:p>
    <w:p w:rsidR="00C60A0D" w:rsidRPr="00687E19" w:rsidRDefault="00C60A0D">
      <w:r w:rsidRPr="00687E19">
        <w:t>In this example, the Union Oil Company of California-South 7 Veysey well name constitutes the content delineated by the &lt;well_name&gt; tag.</w:t>
      </w:r>
    </w:p>
    <w:p w:rsidR="00C60A0D" w:rsidRPr="00687E19" w:rsidRDefault="00C60A0D">
      <w:r w:rsidRPr="00687E19">
        <w:t xml:space="preserve">For a more detailed overview of XML, see the </w:t>
      </w:r>
      <w:hyperlink r:id="rId98" w:history="1">
        <w:r w:rsidRPr="00BF2625">
          <w:rPr>
            <w:rStyle w:val="Hyperlink"/>
          </w:rPr>
          <w:t>USGIN XML Tutorial</w:t>
        </w:r>
      </w:hyperlink>
      <w:r w:rsidRPr="00687E19">
        <w:t>.</w:t>
      </w:r>
    </w:p>
    <w:sectPr w:rsidR="00C60A0D" w:rsidRPr="00687E19" w:rsidSect="0087247F">
      <w:footerReference w:type="default" r:id="rId99"/>
      <w:pgSz w:w="12240" w:h="15840"/>
      <w:pgMar w:top="1440" w:right="1080" w:bottom="1440" w:left="108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92" w:author="Stephen Richard" w:date="2013-08-16T12:58:00Z" w:initials="SMR">
    <w:p w:rsidR="00340195" w:rsidRDefault="00340195">
      <w:pPr>
        <w:pStyle w:val="CommentText"/>
      </w:pPr>
      <w:r>
        <w:rPr>
          <w:rStyle w:val="CommentReference"/>
        </w:rPr>
        <w:annotationRef/>
      </w:r>
      <w:r>
        <w:t>This is not consistent with OneGeology Rules. Needs fixing</w:t>
      </w:r>
    </w:p>
  </w:comment>
  <w:comment w:id="293" w:author="Christy Caudill" w:date="2013-08-16T12:58:00Z" w:initials="CMC">
    <w:p w:rsidR="00340195" w:rsidRDefault="00340195">
      <w:pPr>
        <w:pStyle w:val="CommentText"/>
      </w:pPr>
      <w:r>
        <w:rPr>
          <w:rStyle w:val="CommentReference"/>
        </w:rPr>
        <w:annotationRef/>
      </w:r>
      <w:hyperlink r:id="rId1" w:history="1">
        <w:r w:rsidRPr="00B222F0">
          <w:rPr>
            <w:rStyle w:val="Hyperlink"/>
          </w:rPr>
          <w:t>http://www.onegeology.org/wmscookbook/2_2.html</w:t>
        </w:r>
      </w:hyperlink>
      <w:r>
        <w:t xml:space="preserve"> is for the Service name, </w:t>
      </w:r>
      <w:hyperlink r:id="rId2" w:history="1">
        <w:r w:rsidRPr="00B222F0">
          <w:rPr>
            <w:rStyle w:val="Hyperlink"/>
          </w:rPr>
          <w:t>http://www.onegeology.org/wmscookbook/2_5.html</w:t>
        </w:r>
      </w:hyperlink>
      <w:r>
        <w:t xml:space="preserve"> is for the layer naming conventions.</w:t>
      </w:r>
    </w:p>
  </w:comment>
  <w:comment w:id="338" w:author="Christy Caudill" w:date="2013-08-16T12:58:00Z" w:initials="CMC">
    <w:p w:rsidR="00340195" w:rsidRDefault="00340195">
      <w:pPr>
        <w:pStyle w:val="CommentText"/>
      </w:pPr>
      <w:r>
        <w:rPr>
          <w:rStyle w:val="CommentReference"/>
        </w:rPr>
        <w:annotationRef/>
      </w:r>
      <w:r w:rsidRPr="00795689">
        <w:t>http://www.onegeology.org/technical_progress/accreditationForm.cfm</w:t>
      </w:r>
    </w:p>
  </w:comment>
  <w:comment w:id="371" w:author="Christy Caudill" w:date="2013-08-16T12:58:00Z" w:initials="CMC">
    <w:p w:rsidR="00340195" w:rsidRDefault="00340195">
      <w:pPr>
        <w:pStyle w:val="CommentText"/>
      </w:pPr>
      <w:r>
        <w:rPr>
          <w:rStyle w:val="CommentReference"/>
        </w:rPr>
        <w:annotationRef/>
      </w:r>
      <w:r>
        <w:t xml:space="preserve">Similar text at </w:t>
      </w:r>
      <w:hyperlink r:id="rId3" w:history="1">
        <w:r w:rsidRPr="00047A50">
          <w:rPr>
            <w:rStyle w:val="Hyperlink"/>
          </w:rPr>
          <w:t>http://www.onegeology.org/docs/technical/GeoSciML_WFS_Server_CookBook_V2_1.1.pdf</w:t>
        </w:r>
      </w:hyperlink>
      <w:r>
        <w:t xml:space="preserve">  Page 9</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0195" w:rsidRDefault="00340195" w:rsidP="002A5DE2">
      <w:r>
        <w:separator/>
      </w:r>
    </w:p>
  </w:endnote>
  <w:endnote w:type="continuationSeparator" w:id="0">
    <w:p w:rsidR="00340195" w:rsidRDefault="00340195" w:rsidP="002A5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4712794"/>
      <w:docPartObj>
        <w:docPartGallery w:val="Page Numbers (Bottom of Page)"/>
        <w:docPartUnique/>
      </w:docPartObj>
    </w:sdtPr>
    <w:sdtEndPr>
      <w:rPr>
        <w:noProof/>
      </w:rPr>
    </w:sdtEndPr>
    <w:sdtContent>
      <w:p w:rsidR="00340195" w:rsidRDefault="00340195" w:rsidP="002A5DE2">
        <w:pPr>
          <w:pStyle w:val="Footer"/>
        </w:pPr>
        <w:r>
          <w:fldChar w:fldCharType="begin"/>
        </w:r>
        <w:r>
          <w:instrText xml:space="preserve"> PAGE    \* MERGEFORMAT </w:instrText>
        </w:r>
        <w:r>
          <w:fldChar w:fldCharType="separate"/>
        </w:r>
        <w:r w:rsidR="0002724B">
          <w:rPr>
            <w:noProof/>
          </w:rPr>
          <w:t>48</w:t>
        </w:r>
        <w:r>
          <w:fldChar w:fldCharType="end"/>
        </w:r>
      </w:p>
    </w:sdtContent>
  </w:sdt>
  <w:p w:rsidR="00340195" w:rsidRDefault="00340195" w:rsidP="002A5D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0195" w:rsidRDefault="00340195" w:rsidP="002A5DE2">
      <w:r>
        <w:separator/>
      </w:r>
    </w:p>
  </w:footnote>
  <w:footnote w:type="continuationSeparator" w:id="0">
    <w:p w:rsidR="00340195" w:rsidRDefault="00340195" w:rsidP="002A5DE2">
      <w:r>
        <w:continuationSeparator/>
      </w:r>
    </w:p>
  </w:footnote>
  <w:footnote w:id="1">
    <w:p w:rsidR="00340195" w:rsidRPr="007569F0" w:rsidRDefault="00340195" w:rsidP="007569F0">
      <w:pPr>
        <w:pStyle w:val="FootnoteText"/>
        <w:rPr>
          <w:sz w:val="18"/>
          <w:szCs w:val="18"/>
        </w:rPr>
      </w:pPr>
      <w:r>
        <w:rPr>
          <w:rStyle w:val="FootnoteReference"/>
        </w:rPr>
        <w:footnoteRef/>
      </w:r>
      <w:r w:rsidRPr="0087247F">
        <w:rPr>
          <w:sz w:val="18"/>
          <w:szCs w:val="18"/>
        </w:rPr>
        <w:t xml:space="preserve"> </w:t>
      </w:r>
      <w:r w:rsidRPr="007569F0">
        <w:rPr>
          <w:sz w:val="18"/>
          <w:szCs w:val="18"/>
        </w:rPr>
        <w:t>Richard, S. M., and CGI Interoperability Working Group, 2007, GeoSciML – A GML Application for</w:t>
      </w:r>
    </w:p>
    <w:p w:rsidR="00340195" w:rsidRDefault="00340195" w:rsidP="007569F0">
      <w:pPr>
        <w:pStyle w:val="FootnoteText"/>
      </w:pPr>
      <w:r w:rsidRPr="007569F0">
        <w:rPr>
          <w:sz w:val="18"/>
          <w:szCs w:val="18"/>
        </w:rPr>
        <w:t>Geoscience Information Interchange, in Soller, D.R., ed., Digital   Mapping Techniques ‘07—Workshop Proceedings: U.S. Geological Survey Open-File Report 2007–1285, p. 47-59. Available at http://pubs.usgs.gov/of/2007/1285/pdf/Richard.pdf (accessed 4/10/2012).</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20270"/>
    <w:multiLevelType w:val="hybridMultilevel"/>
    <w:tmpl w:val="5C5EFA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F8400D"/>
    <w:multiLevelType w:val="hybridMultilevel"/>
    <w:tmpl w:val="0160FDC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
    <w:nsid w:val="03853540"/>
    <w:multiLevelType w:val="hybridMultilevel"/>
    <w:tmpl w:val="118A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D54B90"/>
    <w:multiLevelType w:val="hybridMultilevel"/>
    <w:tmpl w:val="3FE6D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E71235"/>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nsid w:val="11994743"/>
    <w:multiLevelType w:val="hybridMultilevel"/>
    <w:tmpl w:val="0F7EC5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207551A"/>
    <w:multiLevelType w:val="hybridMultilevel"/>
    <w:tmpl w:val="386C1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2549E5"/>
    <w:multiLevelType w:val="hybridMultilevel"/>
    <w:tmpl w:val="24343A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9F01DD"/>
    <w:multiLevelType w:val="hybridMultilevel"/>
    <w:tmpl w:val="30C45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C66F00"/>
    <w:multiLevelType w:val="multilevel"/>
    <w:tmpl w:val="39029238"/>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0">
    <w:nsid w:val="1359662C"/>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1">
    <w:nsid w:val="17536D3D"/>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2">
    <w:nsid w:val="19BA379D"/>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3">
    <w:nsid w:val="1A9219E2"/>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1ACB242C"/>
    <w:multiLevelType w:val="multilevel"/>
    <w:tmpl w:val="A4AA7BA4"/>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5">
    <w:nsid w:val="1F5F3115"/>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6">
    <w:nsid w:val="20CC5774"/>
    <w:multiLevelType w:val="hybridMultilevel"/>
    <w:tmpl w:val="1B8A02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1766EE6"/>
    <w:multiLevelType w:val="hybridMultilevel"/>
    <w:tmpl w:val="15FA8D2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18C3358"/>
    <w:multiLevelType w:val="hybridMultilevel"/>
    <w:tmpl w:val="CB946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3B643F"/>
    <w:multiLevelType w:val="hybridMultilevel"/>
    <w:tmpl w:val="037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476B5A"/>
    <w:multiLevelType w:val="hybridMultilevel"/>
    <w:tmpl w:val="67F801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646790F"/>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2">
    <w:nsid w:val="277271D8"/>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3">
    <w:nsid w:val="28795518"/>
    <w:multiLevelType w:val="hybridMultilevel"/>
    <w:tmpl w:val="6D84F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93803D6"/>
    <w:multiLevelType w:val="hybridMultilevel"/>
    <w:tmpl w:val="BB3CA2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AFC4A65"/>
    <w:multiLevelType w:val="hybridMultilevel"/>
    <w:tmpl w:val="882A3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D6527A8"/>
    <w:multiLevelType w:val="hybridMultilevel"/>
    <w:tmpl w:val="1A78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D8171AE"/>
    <w:multiLevelType w:val="hybridMultilevel"/>
    <w:tmpl w:val="FBC2F4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12D470A"/>
    <w:multiLevelType w:val="multilevel"/>
    <w:tmpl w:val="EB18B77A"/>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29">
    <w:nsid w:val="36940616"/>
    <w:multiLevelType w:val="hybridMultilevel"/>
    <w:tmpl w:val="41BC1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A762B7"/>
    <w:multiLevelType w:val="hybridMultilevel"/>
    <w:tmpl w:val="A400460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1">
    <w:nsid w:val="37B30CF1"/>
    <w:multiLevelType w:val="hybridMultilevel"/>
    <w:tmpl w:val="445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90945D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3">
    <w:nsid w:val="390B0ECE"/>
    <w:multiLevelType w:val="multilevel"/>
    <w:tmpl w:val="BB5E8942"/>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4">
    <w:nsid w:val="3A6C0A41"/>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5">
    <w:nsid w:val="3C0D008B"/>
    <w:multiLevelType w:val="hybridMultilevel"/>
    <w:tmpl w:val="FDC4D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F4A3B3C"/>
    <w:multiLevelType w:val="hybridMultilevel"/>
    <w:tmpl w:val="42005DE8"/>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7">
    <w:nsid w:val="43223606"/>
    <w:multiLevelType w:val="hybridMultilevel"/>
    <w:tmpl w:val="5A1C4EC6"/>
    <w:lvl w:ilvl="0" w:tplc="5E7AFD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453B1C09"/>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39">
    <w:nsid w:val="46DC2B09"/>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
    <w:nsid w:val="496F66C3"/>
    <w:multiLevelType w:val="multilevel"/>
    <w:tmpl w:val="46B035A6"/>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1">
    <w:nsid w:val="4BB113FE"/>
    <w:multiLevelType w:val="hybridMultilevel"/>
    <w:tmpl w:val="61B4B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FBC183A"/>
    <w:multiLevelType w:val="multilevel"/>
    <w:tmpl w:val="B17C6A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nsid w:val="52567523"/>
    <w:multiLevelType w:val="multilevel"/>
    <w:tmpl w:val="AB8A579E"/>
    <w:lvl w:ilvl="0">
      <w:start w:val="1"/>
      <w:numFmt w:val="decimal"/>
      <w:lvlText w:val="%1"/>
      <w:lvlJc w:val="left"/>
      <w:pPr>
        <w:tabs>
          <w:tab w:val="num" w:pos="432"/>
        </w:tabs>
        <w:ind w:left="432" w:hanging="432"/>
      </w:pPr>
      <w:rPr>
        <w:rFonts w:hint="default"/>
        <w:b/>
        <w:i w:val="0"/>
      </w:rPr>
    </w:lvl>
    <w:lvl w:ilvl="1">
      <w:start w:val="5"/>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44">
    <w:nsid w:val="562753D9"/>
    <w:multiLevelType w:val="hybridMultilevel"/>
    <w:tmpl w:val="00202F20"/>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45">
    <w:nsid w:val="5655368B"/>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nsid w:val="589D423E"/>
    <w:multiLevelType w:val="hybridMultilevel"/>
    <w:tmpl w:val="0742B8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8A320B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48">
    <w:nsid w:val="58FA3FD8"/>
    <w:multiLevelType w:val="hybridMultilevel"/>
    <w:tmpl w:val="8924B6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AE36D8C"/>
    <w:multiLevelType w:val="hybridMultilevel"/>
    <w:tmpl w:val="D6C61E92"/>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0">
    <w:nsid w:val="5BD071DB"/>
    <w:multiLevelType w:val="multilevel"/>
    <w:tmpl w:val="5E6A7F76"/>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1">
    <w:nsid w:val="5DD61B48"/>
    <w:multiLevelType w:val="hybridMultilevel"/>
    <w:tmpl w:val="AFDE5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0FB3C67"/>
    <w:multiLevelType w:val="hybridMultilevel"/>
    <w:tmpl w:val="D90E979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3">
    <w:nsid w:val="62F4751A"/>
    <w:multiLevelType w:val="hybridMultilevel"/>
    <w:tmpl w:val="6D70F37C"/>
    <w:lvl w:ilvl="0" w:tplc="0409000F">
      <w:start w:val="1"/>
      <w:numFmt w:val="decimal"/>
      <w:lvlText w:val="%1."/>
      <w:lvlJc w:val="left"/>
      <w:pPr>
        <w:ind w:left="766" w:hanging="360"/>
      </w:pPr>
    </w:lvl>
    <w:lvl w:ilvl="1" w:tplc="04090001">
      <w:start w:val="1"/>
      <w:numFmt w:val="bullet"/>
      <w:lvlText w:val=""/>
      <w:lvlJc w:val="left"/>
      <w:pPr>
        <w:ind w:left="1486" w:hanging="360"/>
      </w:pPr>
      <w:rPr>
        <w:rFonts w:ascii="Symbol" w:hAnsi="Symbol" w:hint="default"/>
      </w:r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54">
    <w:nsid w:val="63533FC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5">
    <w:nsid w:val="64AE2B35"/>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6">
    <w:nsid w:val="65361E30"/>
    <w:multiLevelType w:val="hybridMultilevel"/>
    <w:tmpl w:val="984E53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7EE4FC4"/>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8">
    <w:nsid w:val="6CA94CAC"/>
    <w:multiLevelType w:val="hybridMultilevel"/>
    <w:tmpl w:val="379E1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D120FB1"/>
    <w:multiLevelType w:val="hybridMultilevel"/>
    <w:tmpl w:val="333A9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E5C02B5"/>
    <w:multiLevelType w:val="hybridMultilevel"/>
    <w:tmpl w:val="17FA59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6E92366E"/>
    <w:multiLevelType w:val="hybridMultilevel"/>
    <w:tmpl w:val="3E8031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nsid w:val="706F356D"/>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3">
    <w:nsid w:val="71285840"/>
    <w:multiLevelType w:val="multilevel"/>
    <w:tmpl w:val="CF0EE810"/>
    <w:lvl w:ilvl="0">
      <w:start w:val="1"/>
      <w:numFmt w:val="decimal"/>
      <w:lvlText w:val="%1"/>
      <w:lvlJc w:val="left"/>
      <w:pPr>
        <w:ind w:left="0" w:firstLine="0"/>
      </w:pPr>
      <w:rPr>
        <w:rFonts w:hint="default"/>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4">
    <w:nsid w:val="75175544"/>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5">
    <w:nsid w:val="75772871"/>
    <w:multiLevelType w:val="hybridMultilevel"/>
    <w:tmpl w:val="738AF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9866815"/>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7">
    <w:nsid w:val="7A293EC4"/>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8">
    <w:nsid w:val="7AA0194C"/>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9">
    <w:nsid w:val="7AD814DA"/>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70">
    <w:nsid w:val="7C713DD6"/>
    <w:multiLevelType w:val="hybridMultilevel"/>
    <w:tmpl w:val="F88E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E10704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72">
    <w:nsid w:val="7F1C3CA1"/>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42"/>
  </w:num>
  <w:num w:numId="2">
    <w:abstractNumId w:val="35"/>
  </w:num>
  <w:num w:numId="3">
    <w:abstractNumId w:val="23"/>
  </w:num>
  <w:num w:numId="4">
    <w:abstractNumId w:val="53"/>
  </w:num>
  <w:num w:numId="5">
    <w:abstractNumId w:val="31"/>
  </w:num>
  <w:num w:numId="6">
    <w:abstractNumId w:val="70"/>
  </w:num>
  <w:num w:numId="7">
    <w:abstractNumId w:val="37"/>
  </w:num>
  <w:num w:numId="8">
    <w:abstractNumId w:val="2"/>
  </w:num>
  <w:num w:numId="9">
    <w:abstractNumId w:val="27"/>
  </w:num>
  <w:num w:numId="10">
    <w:abstractNumId w:val="36"/>
  </w:num>
  <w:num w:numId="11">
    <w:abstractNumId w:val="30"/>
  </w:num>
  <w:num w:numId="12">
    <w:abstractNumId w:val="52"/>
  </w:num>
  <w:num w:numId="13">
    <w:abstractNumId w:val="58"/>
  </w:num>
  <w:num w:numId="14">
    <w:abstractNumId w:val="6"/>
  </w:num>
  <w:num w:numId="15">
    <w:abstractNumId w:val="1"/>
  </w:num>
  <w:num w:numId="16">
    <w:abstractNumId w:val="24"/>
  </w:num>
  <w:num w:numId="17">
    <w:abstractNumId w:val="29"/>
  </w:num>
  <w:num w:numId="18">
    <w:abstractNumId w:val="18"/>
  </w:num>
  <w:num w:numId="19">
    <w:abstractNumId w:val="7"/>
  </w:num>
  <w:num w:numId="20">
    <w:abstractNumId w:val="60"/>
  </w:num>
  <w:num w:numId="21">
    <w:abstractNumId w:val="65"/>
  </w:num>
  <w:num w:numId="22">
    <w:abstractNumId w:val="19"/>
  </w:num>
  <w:num w:numId="23">
    <w:abstractNumId w:val="44"/>
  </w:num>
  <w:num w:numId="24">
    <w:abstractNumId w:val="49"/>
  </w:num>
  <w:num w:numId="25">
    <w:abstractNumId w:val="48"/>
  </w:num>
  <w:num w:numId="26">
    <w:abstractNumId w:val="17"/>
  </w:num>
  <w:num w:numId="27">
    <w:abstractNumId w:val="26"/>
  </w:num>
  <w:num w:numId="28">
    <w:abstractNumId w:val="16"/>
  </w:num>
  <w:num w:numId="29">
    <w:abstractNumId w:val="41"/>
  </w:num>
  <w:num w:numId="30">
    <w:abstractNumId w:val="3"/>
  </w:num>
  <w:num w:numId="31">
    <w:abstractNumId w:val="8"/>
  </w:num>
  <w:num w:numId="32">
    <w:abstractNumId w:val="59"/>
  </w:num>
  <w:num w:numId="33">
    <w:abstractNumId w:val="56"/>
  </w:num>
  <w:num w:numId="34">
    <w:abstractNumId w:val="39"/>
  </w:num>
  <w:num w:numId="35">
    <w:abstractNumId w:val="45"/>
  </w:num>
  <w:num w:numId="36">
    <w:abstractNumId w:val="72"/>
  </w:num>
  <w:num w:numId="37">
    <w:abstractNumId w:val="50"/>
  </w:num>
  <w:num w:numId="38">
    <w:abstractNumId w:val="28"/>
  </w:num>
  <w:num w:numId="39">
    <w:abstractNumId w:val="47"/>
  </w:num>
  <w:num w:numId="40">
    <w:abstractNumId w:val="34"/>
  </w:num>
  <w:num w:numId="41">
    <w:abstractNumId w:val="68"/>
  </w:num>
  <w:num w:numId="42">
    <w:abstractNumId w:val="4"/>
  </w:num>
  <w:num w:numId="43">
    <w:abstractNumId w:val="21"/>
  </w:num>
  <w:num w:numId="44">
    <w:abstractNumId w:val="32"/>
  </w:num>
  <w:num w:numId="45">
    <w:abstractNumId w:val="9"/>
  </w:num>
  <w:num w:numId="46">
    <w:abstractNumId w:val="33"/>
  </w:num>
  <w:num w:numId="47">
    <w:abstractNumId w:val="14"/>
  </w:num>
  <w:num w:numId="48">
    <w:abstractNumId w:val="12"/>
  </w:num>
  <w:num w:numId="49">
    <w:abstractNumId w:val="66"/>
  </w:num>
  <w:num w:numId="50">
    <w:abstractNumId w:val="13"/>
  </w:num>
  <w:num w:numId="51">
    <w:abstractNumId w:val="63"/>
  </w:num>
  <w:num w:numId="52">
    <w:abstractNumId w:val="15"/>
  </w:num>
  <w:num w:numId="53">
    <w:abstractNumId w:val="62"/>
  </w:num>
  <w:num w:numId="54">
    <w:abstractNumId w:val="67"/>
  </w:num>
  <w:num w:numId="55">
    <w:abstractNumId w:val="64"/>
  </w:num>
  <w:num w:numId="56">
    <w:abstractNumId w:val="22"/>
  </w:num>
  <w:num w:numId="57">
    <w:abstractNumId w:val="40"/>
  </w:num>
  <w:num w:numId="58">
    <w:abstractNumId w:val="57"/>
  </w:num>
  <w:num w:numId="59">
    <w:abstractNumId w:val="55"/>
  </w:num>
  <w:num w:numId="60">
    <w:abstractNumId w:val="54"/>
  </w:num>
  <w:num w:numId="61">
    <w:abstractNumId w:val="71"/>
  </w:num>
  <w:num w:numId="62">
    <w:abstractNumId w:val="10"/>
  </w:num>
  <w:num w:numId="63">
    <w:abstractNumId w:val="11"/>
  </w:num>
  <w:num w:numId="64">
    <w:abstractNumId w:val="69"/>
  </w:num>
  <w:num w:numId="65">
    <w:abstractNumId w:val="38"/>
  </w:num>
  <w:num w:numId="66">
    <w:abstractNumId w:val="46"/>
  </w:num>
  <w:num w:numId="67">
    <w:abstractNumId w:val="43"/>
  </w:num>
  <w:num w:numId="68">
    <w:abstractNumId w:val="25"/>
  </w:num>
  <w:num w:numId="6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0"/>
  </w:num>
  <w:num w:numId="71">
    <w:abstractNumId w:val="5"/>
  </w:num>
  <w:num w:numId="72">
    <w:abstractNumId w:val="20"/>
  </w:num>
  <w:num w:numId="73">
    <w:abstractNumId w:val="5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65A"/>
    <w:rsid w:val="00005492"/>
    <w:rsid w:val="00024828"/>
    <w:rsid w:val="0002724B"/>
    <w:rsid w:val="00033AE1"/>
    <w:rsid w:val="00037ADB"/>
    <w:rsid w:val="00042789"/>
    <w:rsid w:val="00042B4D"/>
    <w:rsid w:val="000440B6"/>
    <w:rsid w:val="0004430C"/>
    <w:rsid w:val="000454C3"/>
    <w:rsid w:val="00046CBA"/>
    <w:rsid w:val="000503C8"/>
    <w:rsid w:val="00050FBA"/>
    <w:rsid w:val="0005138D"/>
    <w:rsid w:val="00054E7E"/>
    <w:rsid w:val="00055472"/>
    <w:rsid w:val="00057012"/>
    <w:rsid w:val="0006070C"/>
    <w:rsid w:val="00066310"/>
    <w:rsid w:val="000716E9"/>
    <w:rsid w:val="00077936"/>
    <w:rsid w:val="0008174F"/>
    <w:rsid w:val="0008293B"/>
    <w:rsid w:val="0009141F"/>
    <w:rsid w:val="00092A7B"/>
    <w:rsid w:val="0009795F"/>
    <w:rsid w:val="000A400E"/>
    <w:rsid w:val="000A4CDD"/>
    <w:rsid w:val="000B20ED"/>
    <w:rsid w:val="000B714E"/>
    <w:rsid w:val="000C33BA"/>
    <w:rsid w:val="000D0F47"/>
    <w:rsid w:val="000D1AC6"/>
    <w:rsid w:val="000D5FA3"/>
    <w:rsid w:val="000E3293"/>
    <w:rsid w:val="000E408A"/>
    <w:rsid w:val="000E6204"/>
    <w:rsid w:val="000F4696"/>
    <w:rsid w:val="00107D28"/>
    <w:rsid w:val="00111050"/>
    <w:rsid w:val="00113A50"/>
    <w:rsid w:val="00117E7C"/>
    <w:rsid w:val="00123879"/>
    <w:rsid w:val="00124685"/>
    <w:rsid w:val="00127F7F"/>
    <w:rsid w:val="00135A83"/>
    <w:rsid w:val="00137E6B"/>
    <w:rsid w:val="0015019C"/>
    <w:rsid w:val="00177471"/>
    <w:rsid w:val="001834E8"/>
    <w:rsid w:val="001840B9"/>
    <w:rsid w:val="00190C4C"/>
    <w:rsid w:val="001979D6"/>
    <w:rsid w:val="001A0EEC"/>
    <w:rsid w:val="001A2CDF"/>
    <w:rsid w:val="001A4E2B"/>
    <w:rsid w:val="001A744D"/>
    <w:rsid w:val="001B1057"/>
    <w:rsid w:val="001B5555"/>
    <w:rsid w:val="001B5659"/>
    <w:rsid w:val="001C1242"/>
    <w:rsid w:val="001C3494"/>
    <w:rsid w:val="001C5C20"/>
    <w:rsid w:val="001C79F6"/>
    <w:rsid w:val="001D144E"/>
    <w:rsid w:val="001E1B1E"/>
    <w:rsid w:val="00207E1E"/>
    <w:rsid w:val="0021099A"/>
    <w:rsid w:val="002130D1"/>
    <w:rsid w:val="002134FB"/>
    <w:rsid w:val="00220077"/>
    <w:rsid w:val="00220A66"/>
    <w:rsid w:val="00225000"/>
    <w:rsid w:val="0023094F"/>
    <w:rsid w:val="00231600"/>
    <w:rsid w:val="00233A36"/>
    <w:rsid w:val="002363FD"/>
    <w:rsid w:val="00240605"/>
    <w:rsid w:val="00242856"/>
    <w:rsid w:val="00243D6F"/>
    <w:rsid w:val="002453D0"/>
    <w:rsid w:val="00247E8A"/>
    <w:rsid w:val="00251F00"/>
    <w:rsid w:val="00254D48"/>
    <w:rsid w:val="0025586C"/>
    <w:rsid w:val="00256EB5"/>
    <w:rsid w:val="002676C0"/>
    <w:rsid w:val="00273913"/>
    <w:rsid w:val="00277466"/>
    <w:rsid w:val="00282350"/>
    <w:rsid w:val="00282410"/>
    <w:rsid w:val="00283E2D"/>
    <w:rsid w:val="00285927"/>
    <w:rsid w:val="00285E82"/>
    <w:rsid w:val="002947FD"/>
    <w:rsid w:val="00295BD1"/>
    <w:rsid w:val="002A1808"/>
    <w:rsid w:val="002A1B56"/>
    <w:rsid w:val="002A3D48"/>
    <w:rsid w:val="002A5DE2"/>
    <w:rsid w:val="002B0E0E"/>
    <w:rsid w:val="002B1219"/>
    <w:rsid w:val="002C298B"/>
    <w:rsid w:val="002C2D5A"/>
    <w:rsid w:val="002C5C92"/>
    <w:rsid w:val="002C5DFE"/>
    <w:rsid w:val="002D07BE"/>
    <w:rsid w:val="002D1F0D"/>
    <w:rsid w:val="002D524F"/>
    <w:rsid w:val="002D6EA9"/>
    <w:rsid w:val="002E0A43"/>
    <w:rsid w:val="002E44F4"/>
    <w:rsid w:val="002E55C6"/>
    <w:rsid w:val="002E7879"/>
    <w:rsid w:val="002F441C"/>
    <w:rsid w:val="002F6AD2"/>
    <w:rsid w:val="00305E17"/>
    <w:rsid w:val="003065C4"/>
    <w:rsid w:val="00306646"/>
    <w:rsid w:val="00311263"/>
    <w:rsid w:val="00312EDE"/>
    <w:rsid w:val="0032035E"/>
    <w:rsid w:val="00320A51"/>
    <w:rsid w:val="003234AB"/>
    <w:rsid w:val="00325A56"/>
    <w:rsid w:val="00333560"/>
    <w:rsid w:val="003336AF"/>
    <w:rsid w:val="00337B19"/>
    <w:rsid w:val="00340195"/>
    <w:rsid w:val="003436BE"/>
    <w:rsid w:val="00343CE3"/>
    <w:rsid w:val="0034454D"/>
    <w:rsid w:val="003631A6"/>
    <w:rsid w:val="003640C1"/>
    <w:rsid w:val="003753A8"/>
    <w:rsid w:val="003774E7"/>
    <w:rsid w:val="00381288"/>
    <w:rsid w:val="00382B06"/>
    <w:rsid w:val="003840B4"/>
    <w:rsid w:val="00392219"/>
    <w:rsid w:val="00392D73"/>
    <w:rsid w:val="003973DA"/>
    <w:rsid w:val="003A16F3"/>
    <w:rsid w:val="003A7FA5"/>
    <w:rsid w:val="003B3882"/>
    <w:rsid w:val="003B5259"/>
    <w:rsid w:val="003C5566"/>
    <w:rsid w:val="003D4D3A"/>
    <w:rsid w:val="003D6AE4"/>
    <w:rsid w:val="003E7D66"/>
    <w:rsid w:val="003F0B0F"/>
    <w:rsid w:val="003F7F19"/>
    <w:rsid w:val="00407F56"/>
    <w:rsid w:val="00410AB0"/>
    <w:rsid w:val="004231CD"/>
    <w:rsid w:val="00424CE3"/>
    <w:rsid w:val="00425084"/>
    <w:rsid w:val="0042583F"/>
    <w:rsid w:val="004329B2"/>
    <w:rsid w:val="004542CC"/>
    <w:rsid w:val="00457173"/>
    <w:rsid w:val="004625FA"/>
    <w:rsid w:val="00467D17"/>
    <w:rsid w:val="00476A48"/>
    <w:rsid w:val="00480C78"/>
    <w:rsid w:val="00482154"/>
    <w:rsid w:val="00483D1B"/>
    <w:rsid w:val="00486885"/>
    <w:rsid w:val="00487351"/>
    <w:rsid w:val="00490F76"/>
    <w:rsid w:val="004B449B"/>
    <w:rsid w:val="004B6244"/>
    <w:rsid w:val="004C01D9"/>
    <w:rsid w:val="004C2B33"/>
    <w:rsid w:val="004D1537"/>
    <w:rsid w:val="004D380C"/>
    <w:rsid w:val="004D69C0"/>
    <w:rsid w:val="004E00EF"/>
    <w:rsid w:val="004E4F65"/>
    <w:rsid w:val="004F4760"/>
    <w:rsid w:val="004F4D46"/>
    <w:rsid w:val="005006C0"/>
    <w:rsid w:val="005055D9"/>
    <w:rsid w:val="00514AF5"/>
    <w:rsid w:val="00514EB6"/>
    <w:rsid w:val="00516659"/>
    <w:rsid w:val="00532385"/>
    <w:rsid w:val="00536638"/>
    <w:rsid w:val="00544E42"/>
    <w:rsid w:val="00545CE7"/>
    <w:rsid w:val="0054715C"/>
    <w:rsid w:val="00550D77"/>
    <w:rsid w:val="005559CE"/>
    <w:rsid w:val="0055754B"/>
    <w:rsid w:val="005634EC"/>
    <w:rsid w:val="0056542E"/>
    <w:rsid w:val="0057561C"/>
    <w:rsid w:val="005773DC"/>
    <w:rsid w:val="00595226"/>
    <w:rsid w:val="005A05DA"/>
    <w:rsid w:val="005B3A03"/>
    <w:rsid w:val="005C265A"/>
    <w:rsid w:val="005C2C5F"/>
    <w:rsid w:val="005C35D2"/>
    <w:rsid w:val="005C37F9"/>
    <w:rsid w:val="005C598F"/>
    <w:rsid w:val="005C67E8"/>
    <w:rsid w:val="005D1FDD"/>
    <w:rsid w:val="005D2883"/>
    <w:rsid w:val="005D57BF"/>
    <w:rsid w:val="005D6BBA"/>
    <w:rsid w:val="005E265F"/>
    <w:rsid w:val="005F4BEF"/>
    <w:rsid w:val="005F4E45"/>
    <w:rsid w:val="005F57C3"/>
    <w:rsid w:val="00601689"/>
    <w:rsid w:val="00604528"/>
    <w:rsid w:val="00611FBD"/>
    <w:rsid w:val="006161ED"/>
    <w:rsid w:val="0062375F"/>
    <w:rsid w:val="00630208"/>
    <w:rsid w:val="006343D3"/>
    <w:rsid w:val="00640EB5"/>
    <w:rsid w:val="0064157F"/>
    <w:rsid w:val="0064307F"/>
    <w:rsid w:val="00643688"/>
    <w:rsid w:val="006442C1"/>
    <w:rsid w:val="00672744"/>
    <w:rsid w:val="00674FBD"/>
    <w:rsid w:val="00680634"/>
    <w:rsid w:val="00681B88"/>
    <w:rsid w:val="0068525D"/>
    <w:rsid w:val="006863D7"/>
    <w:rsid w:val="00687E19"/>
    <w:rsid w:val="006959EF"/>
    <w:rsid w:val="006A0679"/>
    <w:rsid w:val="006B1B2D"/>
    <w:rsid w:val="006C0140"/>
    <w:rsid w:val="006C35DA"/>
    <w:rsid w:val="006C5E9F"/>
    <w:rsid w:val="006D2056"/>
    <w:rsid w:val="006D25AA"/>
    <w:rsid w:val="006D6D72"/>
    <w:rsid w:val="006D7A16"/>
    <w:rsid w:val="006D7BBB"/>
    <w:rsid w:val="006E18B6"/>
    <w:rsid w:val="006E3619"/>
    <w:rsid w:val="006E4C7E"/>
    <w:rsid w:val="006E601D"/>
    <w:rsid w:val="006F1831"/>
    <w:rsid w:val="006F33D7"/>
    <w:rsid w:val="006F4C8D"/>
    <w:rsid w:val="007059D1"/>
    <w:rsid w:val="007075EF"/>
    <w:rsid w:val="0071282E"/>
    <w:rsid w:val="007133C6"/>
    <w:rsid w:val="00720379"/>
    <w:rsid w:val="007206EE"/>
    <w:rsid w:val="00722173"/>
    <w:rsid w:val="00725CAC"/>
    <w:rsid w:val="00725EA5"/>
    <w:rsid w:val="00741AF1"/>
    <w:rsid w:val="0074687F"/>
    <w:rsid w:val="007468B7"/>
    <w:rsid w:val="00750329"/>
    <w:rsid w:val="00750494"/>
    <w:rsid w:val="00750A69"/>
    <w:rsid w:val="007569F0"/>
    <w:rsid w:val="00756EE1"/>
    <w:rsid w:val="00757902"/>
    <w:rsid w:val="00763DE8"/>
    <w:rsid w:val="007650E3"/>
    <w:rsid w:val="00766FA0"/>
    <w:rsid w:val="00774078"/>
    <w:rsid w:val="00775002"/>
    <w:rsid w:val="007813B4"/>
    <w:rsid w:val="007820B9"/>
    <w:rsid w:val="00782E57"/>
    <w:rsid w:val="00786F7A"/>
    <w:rsid w:val="00787E5F"/>
    <w:rsid w:val="00795689"/>
    <w:rsid w:val="00795C56"/>
    <w:rsid w:val="007967CE"/>
    <w:rsid w:val="007A0F02"/>
    <w:rsid w:val="007A7C13"/>
    <w:rsid w:val="007B2D23"/>
    <w:rsid w:val="007B3F13"/>
    <w:rsid w:val="007B4D5F"/>
    <w:rsid w:val="007C3F71"/>
    <w:rsid w:val="007C7913"/>
    <w:rsid w:val="007D5F8C"/>
    <w:rsid w:val="007E0655"/>
    <w:rsid w:val="007E19A1"/>
    <w:rsid w:val="007E2CEF"/>
    <w:rsid w:val="007E2DA0"/>
    <w:rsid w:val="007E649A"/>
    <w:rsid w:val="007F0807"/>
    <w:rsid w:val="007F2EA5"/>
    <w:rsid w:val="00810526"/>
    <w:rsid w:val="00811F1E"/>
    <w:rsid w:val="00812C0B"/>
    <w:rsid w:val="00817CBC"/>
    <w:rsid w:val="00820ECF"/>
    <w:rsid w:val="0082115F"/>
    <w:rsid w:val="00862AFC"/>
    <w:rsid w:val="0086661C"/>
    <w:rsid w:val="00866F06"/>
    <w:rsid w:val="0087247F"/>
    <w:rsid w:val="00874D61"/>
    <w:rsid w:val="00876C18"/>
    <w:rsid w:val="00880CBA"/>
    <w:rsid w:val="008844CF"/>
    <w:rsid w:val="0089092D"/>
    <w:rsid w:val="008A0980"/>
    <w:rsid w:val="008A2D25"/>
    <w:rsid w:val="008A3A5E"/>
    <w:rsid w:val="008A44D2"/>
    <w:rsid w:val="008B467A"/>
    <w:rsid w:val="008B4B8E"/>
    <w:rsid w:val="008B5DDB"/>
    <w:rsid w:val="008C1A92"/>
    <w:rsid w:val="008C5A15"/>
    <w:rsid w:val="008D0CCB"/>
    <w:rsid w:val="008D5E90"/>
    <w:rsid w:val="008D7CB0"/>
    <w:rsid w:val="008E1DE7"/>
    <w:rsid w:val="008E275D"/>
    <w:rsid w:val="008E5BCF"/>
    <w:rsid w:val="008F4D5A"/>
    <w:rsid w:val="008F7462"/>
    <w:rsid w:val="00912951"/>
    <w:rsid w:val="0091482E"/>
    <w:rsid w:val="009150B8"/>
    <w:rsid w:val="009213E8"/>
    <w:rsid w:val="009220C7"/>
    <w:rsid w:val="0092402B"/>
    <w:rsid w:val="00931AC5"/>
    <w:rsid w:val="00933642"/>
    <w:rsid w:val="00960C08"/>
    <w:rsid w:val="00960D54"/>
    <w:rsid w:val="00973EA8"/>
    <w:rsid w:val="009771F5"/>
    <w:rsid w:val="00981055"/>
    <w:rsid w:val="009828D8"/>
    <w:rsid w:val="00995C3A"/>
    <w:rsid w:val="00996969"/>
    <w:rsid w:val="009B13B4"/>
    <w:rsid w:val="009B30A2"/>
    <w:rsid w:val="009B40EB"/>
    <w:rsid w:val="009D3C64"/>
    <w:rsid w:val="009D7CDC"/>
    <w:rsid w:val="009E13DE"/>
    <w:rsid w:val="009E2877"/>
    <w:rsid w:val="009E43CE"/>
    <w:rsid w:val="009F5619"/>
    <w:rsid w:val="009F69BA"/>
    <w:rsid w:val="00A10330"/>
    <w:rsid w:val="00A1093D"/>
    <w:rsid w:val="00A12912"/>
    <w:rsid w:val="00A14CE0"/>
    <w:rsid w:val="00A22F23"/>
    <w:rsid w:val="00A23555"/>
    <w:rsid w:val="00A24142"/>
    <w:rsid w:val="00A25C01"/>
    <w:rsid w:val="00A27852"/>
    <w:rsid w:val="00A30835"/>
    <w:rsid w:val="00A3158B"/>
    <w:rsid w:val="00A36918"/>
    <w:rsid w:val="00A36E56"/>
    <w:rsid w:val="00A421B0"/>
    <w:rsid w:val="00A43275"/>
    <w:rsid w:val="00A51E9D"/>
    <w:rsid w:val="00A51F16"/>
    <w:rsid w:val="00A56938"/>
    <w:rsid w:val="00A6330A"/>
    <w:rsid w:val="00A63549"/>
    <w:rsid w:val="00A754F1"/>
    <w:rsid w:val="00A775F8"/>
    <w:rsid w:val="00A818C5"/>
    <w:rsid w:val="00A833BC"/>
    <w:rsid w:val="00A90258"/>
    <w:rsid w:val="00A965D4"/>
    <w:rsid w:val="00A968EF"/>
    <w:rsid w:val="00A97D85"/>
    <w:rsid w:val="00AA0B66"/>
    <w:rsid w:val="00AA4617"/>
    <w:rsid w:val="00AA5CB5"/>
    <w:rsid w:val="00AA6F5B"/>
    <w:rsid w:val="00AA72AC"/>
    <w:rsid w:val="00AB5047"/>
    <w:rsid w:val="00AB539F"/>
    <w:rsid w:val="00AC431D"/>
    <w:rsid w:val="00AD201C"/>
    <w:rsid w:val="00AD30ED"/>
    <w:rsid w:val="00AD3C6C"/>
    <w:rsid w:val="00AD49C4"/>
    <w:rsid w:val="00AD4C55"/>
    <w:rsid w:val="00AE0D91"/>
    <w:rsid w:val="00AE342F"/>
    <w:rsid w:val="00AE6532"/>
    <w:rsid w:val="00AF0F30"/>
    <w:rsid w:val="00AF0F8B"/>
    <w:rsid w:val="00AF4CBC"/>
    <w:rsid w:val="00AF6464"/>
    <w:rsid w:val="00B00FA1"/>
    <w:rsid w:val="00B039B1"/>
    <w:rsid w:val="00B13554"/>
    <w:rsid w:val="00B20FFA"/>
    <w:rsid w:val="00B310BE"/>
    <w:rsid w:val="00B4073E"/>
    <w:rsid w:val="00B44589"/>
    <w:rsid w:val="00B511F5"/>
    <w:rsid w:val="00B5420A"/>
    <w:rsid w:val="00B54D17"/>
    <w:rsid w:val="00B6527A"/>
    <w:rsid w:val="00B72C1D"/>
    <w:rsid w:val="00B75C4E"/>
    <w:rsid w:val="00B75C95"/>
    <w:rsid w:val="00B76E01"/>
    <w:rsid w:val="00B77CBA"/>
    <w:rsid w:val="00B86E07"/>
    <w:rsid w:val="00BA261E"/>
    <w:rsid w:val="00BA4683"/>
    <w:rsid w:val="00BA4765"/>
    <w:rsid w:val="00BA4D9A"/>
    <w:rsid w:val="00BA7779"/>
    <w:rsid w:val="00BB0E44"/>
    <w:rsid w:val="00BB2A3B"/>
    <w:rsid w:val="00BB7E7D"/>
    <w:rsid w:val="00BC3B77"/>
    <w:rsid w:val="00BC4F17"/>
    <w:rsid w:val="00BD146A"/>
    <w:rsid w:val="00BD1925"/>
    <w:rsid w:val="00BD6287"/>
    <w:rsid w:val="00BD67E1"/>
    <w:rsid w:val="00BD73C7"/>
    <w:rsid w:val="00BE333B"/>
    <w:rsid w:val="00BE4BD6"/>
    <w:rsid w:val="00BE53C1"/>
    <w:rsid w:val="00BF2625"/>
    <w:rsid w:val="00BF3409"/>
    <w:rsid w:val="00BF5E7C"/>
    <w:rsid w:val="00BF5FCE"/>
    <w:rsid w:val="00BF6386"/>
    <w:rsid w:val="00BF67C7"/>
    <w:rsid w:val="00BF7D19"/>
    <w:rsid w:val="00C020E2"/>
    <w:rsid w:val="00C03B6B"/>
    <w:rsid w:val="00C10C05"/>
    <w:rsid w:val="00C14BF2"/>
    <w:rsid w:val="00C20DB7"/>
    <w:rsid w:val="00C21C2A"/>
    <w:rsid w:val="00C22896"/>
    <w:rsid w:val="00C23B90"/>
    <w:rsid w:val="00C2453C"/>
    <w:rsid w:val="00C2611A"/>
    <w:rsid w:val="00C26D67"/>
    <w:rsid w:val="00C26F48"/>
    <w:rsid w:val="00C30D92"/>
    <w:rsid w:val="00C3183A"/>
    <w:rsid w:val="00C31F4E"/>
    <w:rsid w:val="00C359F4"/>
    <w:rsid w:val="00C36A55"/>
    <w:rsid w:val="00C37AFC"/>
    <w:rsid w:val="00C51B47"/>
    <w:rsid w:val="00C53E28"/>
    <w:rsid w:val="00C54E7D"/>
    <w:rsid w:val="00C552E9"/>
    <w:rsid w:val="00C57674"/>
    <w:rsid w:val="00C60A0D"/>
    <w:rsid w:val="00C73BBB"/>
    <w:rsid w:val="00C73FF1"/>
    <w:rsid w:val="00C74374"/>
    <w:rsid w:val="00C75732"/>
    <w:rsid w:val="00C75F3A"/>
    <w:rsid w:val="00C76C6A"/>
    <w:rsid w:val="00C833DE"/>
    <w:rsid w:val="00C85CA4"/>
    <w:rsid w:val="00C86E19"/>
    <w:rsid w:val="00C92BD1"/>
    <w:rsid w:val="00C93B1C"/>
    <w:rsid w:val="00C95156"/>
    <w:rsid w:val="00C956DB"/>
    <w:rsid w:val="00C965D2"/>
    <w:rsid w:val="00CA28C9"/>
    <w:rsid w:val="00CB1780"/>
    <w:rsid w:val="00CB1ACD"/>
    <w:rsid w:val="00CB2042"/>
    <w:rsid w:val="00CB5738"/>
    <w:rsid w:val="00CC2699"/>
    <w:rsid w:val="00CC6C44"/>
    <w:rsid w:val="00CD6890"/>
    <w:rsid w:val="00CE0C7D"/>
    <w:rsid w:val="00CF0395"/>
    <w:rsid w:val="00CF1193"/>
    <w:rsid w:val="00CF131A"/>
    <w:rsid w:val="00CF44DA"/>
    <w:rsid w:val="00CF68BA"/>
    <w:rsid w:val="00CF745F"/>
    <w:rsid w:val="00D01ABD"/>
    <w:rsid w:val="00D05A99"/>
    <w:rsid w:val="00D17CD3"/>
    <w:rsid w:val="00D20426"/>
    <w:rsid w:val="00D208BE"/>
    <w:rsid w:val="00D246A1"/>
    <w:rsid w:val="00D259AA"/>
    <w:rsid w:val="00D332F0"/>
    <w:rsid w:val="00D34C31"/>
    <w:rsid w:val="00D4492E"/>
    <w:rsid w:val="00D44994"/>
    <w:rsid w:val="00D54E01"/>
    <w:rsid w:val="00D55EE1"/>
    <w:rsid w:val="00D650DB"/>
    <w:rsid w:val="00D7285B"/>
    <w:rsid w:val="00D84CAE"/>
    <w:rsid w:val="00D86859"/>
    <w:rsid w:val="00D96604"/>
    <w:rsid w:val="00DB0986"/>
    <w:rsid w:val="00DB1570"/>
    <w:rsid w:val="00DB1BCB"/>
    <w:rsid w:val="00DC13FD"/>
    <w:rsid w:val="00DC2DCF"/>
    <w:rsid w:val="00DC2F50"/>
    <w:rsid w:val="00DC53A1"/>
    <w:rsid w:val="00DC544A"/>
    <w:rsid w:val="00DD15A2"/>
    <w:rsid w:val="00DD362E"/>
    <w:rsid w:val="00DE0905"/>
    <w:rsid w:val="00DE0ECB"/>
    <w:rsid w:val="00DE11D0"/>
    <w:rsid w:val="00DE2A1B"/>
    <w:rsid w:val="00DE572A"/>
    <w:rsid w:val="00DE5905"/>
    <w:rsid w:val="00DF367D"/>
    <w:rsid w:val="00DF66DD"/>
    <w:rsid w:val="00DF6D81"/>
    <w:rsid w:val="00E00EC1"/>
    <w:rsid w:val="00E06F6C"/>
    <w:rsid w:val="00E0711F"/>
    <w:rsid w:val="00E1003D"/>
    <w:rsid w:val="00E11ED9"/>
    <w:rsid w:val="00E13354"/>
    <w:rsid w:val="00E1501F"/>
    <w:rsid w:val="00E16422"/>
    <w:rsid w:val="00E20F45"/>
    <w:rsid w:val="00E2500F"/>
    <w:rsid w:val="00E41F8B"/>
    <w:rsid w:val="00E423B5"/>
    <w:rsid w:val="00E423E5"/>
    <w:rsid w:val="00E45571"/>
    <w:rsid w:val="00E47C34"/>
    <w:rsid w:val="00E54A21"/>
    <w:rsid w:val="00E56C25"/>
    <w:rsid w:val="00E629D5"/>
    <w:rsid w:val="00E64113"/>
    <w:rsid w:val="00E7655C"/>
    <w:rsid w:val="00E8295B"/>
    <w:rsid w:val="00E8571E"/>
    <w:rsid w:val="00EA1524"/>
    <w:rsid w:val="00EB0516"/>
    <w:rsid w:val="00EB72EB"/>
    <w:rsid w:val="00ED0ECD"/>
    <w:rsid w:val="00ED0ED6"/>
    <w:rsid w:val="00ED3E66"/>
    <w:rsid w:val="00ED5D02"/>
    <w:rsid w:val="00EE5F99"/>
    <w:rsid w:val="00EF3D36"/>
    <w:rsid w:val="00EF6599"/>
    <w:rsid w:val="00F01A74"/>
    <w:rsid w:val="00F04032"/>
    <w:rsid w:val="00F10471"/>
    <w:rsid w:val="00F11BF2"/>
    <w:rsid w:val="00F12082"/>
    <w:rsid w:val="00F15440"/>
    <w:rsid w:val="00F1684B"/>
    <w:rsid w:val="00F25B35"/>
    <w:rsid w:val="00F25FA7"/>
    <w:rsid w:val="00F328F1"/>
    <w:rsid w:val="00F36924"/>
    <w:rsid w:val="00F40E42"/>
    <w:rsid w:val="00F452B7"/>
    <w:rsid w:val="00F476F4"/>
    <w:rsid w:val="00F55059"/>
    <w:rsid w:val="00F674E3"/>
    <w:rsid w:val="00F71B8C"/>
    <w:rsid w:val="00F83150"/>
    <w:rsid w:val="00F8446F"/>
    <w:rsid w:val="00F86444"/>
    <w:rsid w:val="00F86C86"/>
    <w:rsid w:val="00F87442"/>
    <w:rsid w:val="00F9666E"/>
    <w:rsid w:val="00FA69D2"/>
    <w:rsid w:val="00FB2BE5"/>
    <w:rsid w:val="00FB59FC"/>
    <w:rsid w:val="00FC1C0A"/>
    <w:rsid w:val="00FC560B"/>
    <w:rsid w:val="00FC7953"/>
    <w:rsid w:val="00FD0EB1"/>
    <w:rsid w:val="00FE670D"/>
    <w:rsid w:val="00FE6F00"/>
    <w:rsid w:val="00FE728B"/>
    <w:rsid w:val="00FF12A1"/>
    <w:rsid w:val="00FF4FD3"/>
    <w:rsid w:val="00FF5849"/>
    <w:rsid w:val="00FF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90074">
      <w:bodyDiv w:val="1"/>
      <w:marLeft w:val="0"/>
      <w:marRight w:val="0"/>
      <w:marTop w:val="0"/>
      <w:marBottom w:val="0"/>
      <w:divBdr>
        <w:top w:val="none" w:sz="0" w:space="0" w:color="auto"/>
        <w:left w:val="none" w:sz="0" w:space="0" w:color="auto"/>
        <w:bottom w:val="none" w:sz="0" w:space="0" w:color="auto"/>
        <w:right w:val="none" w:sz="0" w:space="0" w:color="auto"/>
      </w:divBdr>
    </w:div>
    <w:div w:id="137496291">
      <w:bodyDiv w:val="1"/>
      <w:marLeft w:val="0"/>
      <w:marRight w:val="0"/>
      <w:marTop w:val="0"/>
      <w:marBottom w:val="0"/>
      <w:divBdr>
        <w:top w:val="none" w:sz="0" w:space="0" w:color="auto"/>
        <w:left w:val="none" w:sz="0" w:space="0" w:color="auto"/>
        <w:bottom w:val="none" w:sz="0" w:space="0" w:color="auto"/>
        <w:right w:val="none" w:sz="0" w:space="0" w:color="auto"/>
      </w:divBdr>
    </w:div>
    <w:div w:id="247888573">
      <w:bodyDiv w:val="1"/>
      <w:marLeft w:val="0"/>
      <w:marRight w:val="0"/>
      <w:marTop w:val="0"/>
      <w:marBottom w:val="0"/>
      <w:divBdr>
        <w:top w:val="none" w:sz="0" w:space="0" w:color="auto"/>
        <w:left w:val="none" w:sz="0" w:space="0" w:color="auto"/>
        <w:bottom w:val="none" w:sz="0" w:space="0" w:color="auto"/>
        <w:right w:val="none" w:sz="0" w:space="0" w:color="auto"/>
      </w:divBdr>
    </w:div>
    <w:div w:id="324212532">
      <w:bodyDiv w:val="1"/>
      <w:marLeft w:val="0"/>
      <w:marRight w:val="0"/>
      <w:marTop w:val="0"/>
      <w:marBottom w:val="0"/>
      <w:divBdr>
        <w:top w:val="none" w:sz="0" w:space="0" w:color="auto"/>
        <w:left w:val="none" w:sz="0" w:space="0" w:color="auto"/>
        <w:bottom w:val="none" w:sz="0" w:space="0" w:color="auto"/>
        <w:right w:val="none" w:sz="0" w:space="0" w:color="auto"/>
      </w:divBdr>
    </w:div>
    <w:div w:id="791676524">
      <w:bodyDiv w:val="1"/>
      <w:marLeft w:val="0"/>
      <w:marRight w:val="0"/>
      <w:marTop w:val="0"/>
      <w:marBottom w:val="0"/>
      <w:divBdr>
        <w:top w:val="none" w:sz="0" w:space="0" w:color="auto"/>
        <w:left w:val="none" w:sz="0" w:space="0" w:color="auto"/>
        <w:bottom w:val="none" w:sz="0" w:space="0" w:color="auto"/>
        <w:right w:val="none" w:sz="0" w:space="0" w:color="auto"/>
      </w:divBdr>
    </w:div>
    <w:div w:id="829831030">
      <w:bodyDiv w:val="1"/>
      <w:marLeft w:val="0"/>
      <w:marRight w:val="0"/>
      <w:marTop w:val="0"/>
      <w:marBottom w:val="0"/>
      <w:divBdr>
        <w:top w:val="none" w:sz="0" w:space="0" w:color="auto"/>
        <w:left w:val="none" w:sz="0" w:space="0" w:color="auto"/>
        <w:bottom w:val="none" w:sz="0" w:space="0" w:color="auto"/>
        <w:right w:val="none" w:sz="0" w:space="0" w:color="auto"/>
      </w:divBdr>
      <w:divsChild>
        <w:div w:id="956445444">
          <w:marLeft w:val="0"/>
          <w:marRight w:val="0"/>
          <w:marTop w:val="0"/>
          <w:marBottom w:val="0"/>
          <w:divBdr>
            <w:top w:val="none" w:sz="0" w:space="0" w:color="auto"/>
            <w:left w:val="none" w:sz="0" w:space="0" w:color="auto"/>
            <w:bottom w:val="none" w:sz="0" w:space="0" w:color="auto"/>
            <w:right w:val="none" w:sz="0" w:space="0" w:color="auto"/>
          </w:divBdr>
          <w:divsChild>
            <w:div w:id="1076974382">
              <w:marLeft w:val="0"/>
              <w:marRight w:val="0"/>
              <w:marTop w:val="0"/>
              <w:marBottom w:val="0"/>
              <w:divBdr>
                <w:top w:val="none" w:sz="0" w:space="0" w:color="auto"/>
                <w:left w:val="none" w:sz="0" w:space="0" w:color="auto"/>
                <w:bottom w:val="none" w:sz="0" w:space="0" w:color="auto"/>
                <w:right w:val="none" w:sz="0" w:space="0" w:color="auto"/>
              </w:divBdr>
              <w:divsChild>
                <w:div w:id="1573083270">
                  <w:marLeft w:val="0"/>
                  <w:marRight w:val="0"/>
                  <w:marTop w:val="0"/>
                  <w:marBottom w:val="0"/>
                  <w:divBdr>
                    <w:top w:val="none" w:sz="0" w:space="0" w:color="auto"/>
                    <w:left w:val="none" w:sz="0" w:space="0" w:color="auto"/>
                    <w:bottom w:val="none" w:sz="0" w:space="0" w:color="auto"/>
                    <w:right w:val="none" w:sz="0" w:space="0" w:color="auto"/>
                  </w:divBdr>
                  <w:divsChild>
                    <w:div w:id="613561383">
                      <w:marLeft w:val="0"/>
                      <w:marRight w:val="0"/>
                      <w:marTop w:val="300"/>
                      <w:marBottom w:val="600"/>
                      <w:divBdr>
                        <w:top w:val="none" w:sz="0" w:space="0" w:color="auto"/>
                        <w:left w:val="none" w:sz="0" w:space="0" w:color="auto"/>
                        <w:bottom w:val="none" w:sz="0" w:space="0" w:color="auto"/>
                        <w:right w:val="none" w:sz="0" w:space="0" w:color="auto"/>
                      </w:divBdr>
                      <w:divsChild>
                        <w:div w:id="1755197738">
                          <w:marLeft w:val="0"/>
                          <w:marRight w:val="0"/>
                          <w:marTop w:val="0"/>
                          <w:marBottom w:val="0"/>
                          <w:divBdr>
                            <w:top w:val="none" w:sz="0" w:space="0" w:color="auto"/>
                            <w:left w:val="none" w:sz="0" w:space="0" w:color="auto"/>
                            <w:bottom w:val="none" w:sz="0" w:space="0" w:color="auto"/>
                            <w:right w:val="none" w:sz="0" w:space="0" w:color="auto"/>
                          </w:divBdr>
                          <w:divsChild>
                            <w:div w:id="1043092966">
                              <w:marLeft w:val="0"/>
                              <w:marRight w:val="0"/>
                              <w:marTop w:val="0"/>
                              <w:marBottom w:val="0"/>
                              <w:divBdr>
                                <w:top w:val="none" w:sz="0" w:space="0" w:color="auto"/>
                                <w:left w:val="none" w:sz="0" w:space="0" w:color="auto"/>
                                <w:bottom w:val="none" w:sz="0" w:space="0" w:color="auto"/>
                                <w:right w:val="none" w:sz="0" w:space="0" w:color="auto"/>
                              </w:divBdr>
                              <w:divsChild>
                                <w:div w:id="1873150844">
                                  <w:marLeft w:val="0"/>
                                  <w:marRight w:val="0"/>
                                  <w:marTop w:val="0"/>
                                  <w:marBottom w:val="0"/>
                                  <w:divBdr>
                                    <w:top w:val="none" w:sz="0" w:space="0" w:color="auto"/>
                                    <w:left w:val="none" w:sz="0" w:space="0" w:color="auto"/>
                                    <w:bottom w:val="none" w:sz="0" w:space="0" w:color="auto"/>
                                    <w:right w:val="none" w:sz="0" w:space="0" w:color="auto"/>
                                  </w:divBdr>
                                  <w:divsChild>
                                    <w:div w:id="829716341">
                                      <w:marLeft w:val="0"/>
                                      <w:marRight w:val="0"/>
                                      <w:marTop w:val="0"/>
                                      <w:marBottom w:val="0"/>
                                      <w:divBdr>
                                        <w:top w:val="none" w:sz="0" w:space="0" w:color="auto"/>
                                        <w:left w:val="none" w:sz="0" w:space="0" w:color="auto"/>
                                        <w:bottom w:val="none" w:sz="0" w:space="0" w:color="auto"/>
                                        <w:right w:val="none" w:sz="0" w:space="0" w:color="auto"/>
                                      </w:divBdr>
                                      <w:divsChild>
                                        <w:div w:id="345449379">
                                          <w:marLeft w:val="0"/>
                                          <w:marRight w:val="0"/>
                                          <w:marTop w:val="150"/>
                                          <w:marBottom w:val="0"/>
                                          <w:divBdr>
                                            <w:top w:val="none" w:sz="0" w:space="0" w:color="auto"/>
                                            <w:left w:val="none" w:sz="0" w:space="0" w:color="auto"/>
                                            <w:bottom w:val="none" w:sz="0" w:space="0" w:color="auto"/>
                                            <w:right w:val="none" w:sz="0" w:space="0" w:color="auto"/>
                                          </w:divBdr>
                                          <w:divsChild>
                                            <w:div w:id="263533345">
                                              <w:marLeft w:val="0"/>
                                              <w:marRight w:val="0"/>
                                              <w:marTop w:val="0"/>
                                              <w:marBottom w:val="0"/>
                                              <w:divBdr>
                                                <w:top w:val="none" w:sz="0" w:space="0" w:color="auto"/>
                                                <w:left w:val="none" w:sz="0" w:space="0" w:color="auto"/>
                                                <w:bottom w:val="none" w:sz="0" w:space="0" w:color="auto"/>
                                                <w:right w:val="none" w:sz="0" w:space="0" w:color="auto"/>
                                              </w:divBdr>
                                              <w:divsChild>
                                                <w:div w:id="4360677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3226732">
      <w:bodyDiv w:val="1"/>
      <w:marLeft w:val="0"/>
      <w:marRight w:val="0"/>
      <w:marTop w:val="0"/>
      <w:marBottom w:val="0"/>
      <w:divBdr>
        <w:top w:val="none" w:sz="0" w:space="0" w:color="auto"/>
        <w:left w:val="none" w:sz="0" w:space="0" w:color="auto"/>
        <w:bottom w:val="none" w:sz="0" w:space="0" w:color="auto"/>
        <w:right w:val="none" w:sz="0" w:space="0" w:color="auto"/>
      </w:divBdr>
    </w:div>
    <w:div w:id="1304193598">
      <w:bodyDiv w:val="1"/>
      <w:marLeft w:val="0"/>
      <w:marRight w:val="0"/>
      <w:marTop w:val="0"/>
      <w:marBottom w:val="0"/>
      <w:divBdr>
        <w:top w:val="none" w:sz="0" w:space="0" w:color="auto"/>
        <w:left w:val="none" w:sz="0" w:space="0" w:color="auto"/>
        <w:bottom w:val="none" w:sz="0" w:space="0" w:color="auto"/>
        <w:right w:val="none" w:sz="0" w:space="0" w:color="auto"/>
      </w:divBdr>
    </w:div>
    <w:div w:id="1549294905">
      <w:bodyDiv w:val="1"/>
      <w:marLeft w:val="0"/>
      <w:marRight w:val="0"/>
      <w:marTop w:val="0"/>
      <w:marBottom w:val="0"/>
      <w:divBdr>
        <w:top w:val="none" w:sz="0" w:space="0" w:color="auto"/>
        <w:left w:val="none" w:sz="0" w:space="0" w:color="auto"/>
        <w:bottom w:val="none" w:sz="0" w:space="0" w:color="auto"/>
        <w:right w:val="none" w:sz="0" w:space="0" w:color="auto"/>
      </w:divBdr>
    </w:div>
    <w:div w:id="1600483093">
      <w:bodyDiv w:val="1"/>
      <w:marLeft w:val="0"/>
      <w:marRight w:val="0"/>
      <w:marTop w:val="0"/>
      <w:marBottom w:val="0"/>
      <w:divBdr>
        <w:top w:val="none" w:sz="0" w:space="0" w:color="auto"/>
        <w:left w:val="none" w:sz="0" w:space="0" w:color="auto"/>
        <w:bottom w:val="none" w:sz="0" w:space="0" w:color="auto"/>
        <w:right w:val="none" w:sz="0" w:space="0" w:color="auto"/>
      </w:divBdr>
    </w:div>
    <w:div w:id="1695809879">
      <w:bodyDiv w:val="1"/>
      <w:marLeft w:val="0"/>
      <w:marRight w:val="0"/>
      <w:marTop w:val="0"/>
      <w:marBottom w:val="0"/>
      <w:divBdr>
        <w:top w:val="none" w:sz="0" w:space="0" w:color="auto"/>
        <w:left w:val="none" w:sz="0" w:space="0" w:color="auto"/>
        <w:bottom w:val="none" w:sz="0" w:space="0" w:color="auto"/>
        <w:right w:val="none" w:sz="0" w:space="0" w:color="auto"/>
      </w:divBdr>
    </w:div>
    <w:div w:id="1822501649">
      <w:bodyDiv w:val="1"/>
      <w:marLeft w:val="0"/>
      <w:marRight w:val="0"/>
      <w:marTop w:val="0"/>
      <w:marBottom w:val="0"/>
      <w:divBdr>
        <w:top w:val="none" w:sz="0" w:space="0" w:color="auto"/>
        <w:left w:val="none" w:sz="0" w:space="0" w:color="auto"/>
        <w:bottom w:val="none" w:sz="0" w:space="0" w:color="auto"/>
        <w:right w:val="none" w:sz="0" w:space="0" w:color="auto"/>
      </w:divBdr>
    </w:div>
    <w:div w:id="1985356567">
      <w:bodyDiv w:val="1"/>
      <w:marLeft w:val="0"/>
      <w:marRight w:val="0"/>
      <w:marTop w:val="0"/>
      <w:marBottom w:val="0"/>
      <w:divBdr>
        <w:top w:val="none" w:sz="0" w:space="0" w:color="auto"/>
        <w:left w:val="none" w:sz="0" w:space="0" w:color="auto"/>
        <w:bottom w:val="none" w:sz="0" w:space="0" w:color="auto"/>
        <w:right w:val="none" w:sz="0" w:space="0" w:color="auto"/>
      </w:divBdr>
      <w:divsChild>
        <w:div w:id="1423574503">
          <w:marLeft w:val="0"/>
          <w:marRight w:val="0"/>
          <w:marTop w:val="0"/>
          <w:marBottom w:val="0"/>
          <w:divBdr>
            <w:top w:val="none" w:sz="0" w:space="0" w:color="auto"/>
            <w:left w:val="none" w:sz="0" w:space="0" w:color="auto"/>
            <w:bottom w:val="none" w:sz="0" w:space="0" w:color="auto"/>
            <w:right w:val="none" w:sz="0" w:space="0" w:color="auto"/>
          </w:divBdr>
          <w:divsChild>
            <w:div w:id="122583644">
              <w:marLeft w:val="0"/>
              <w:marRight w:val="0"/>
              <w:marTop w:val="0"/>
              <w:marBottom w:val="0"/>
              <w:divBdr>
                <w:top w:val="none" w:sz="0" w:space="0" w:color="auto"/>
                <w:left w:val="none" w:sz="0" w:space="0" w:color="auto"/>
                <w:bottom w:val="none" w:sz="0" w:space="0" w:color="auto"/>
                <w:right w:val="none" w:sz="0" w:space="0" w:color="auto"/>
              </w:divBdr>
              <w:divsChild>
                <w:div w:id="911158172">
                  <w:marLeft w:val="0"/>
                  <w:marRight w:val="0"/>
                  <w:marTop w:val="0"/>
                  <w:marBottom w:val="0"/>
                  <w:divBdr>
                    <w:top w:val="none" w:sz="0" w:space="0" w:color="auto"/>
                    <w:left w:val="none" w:sz="0" w:space="0" w:color="auto"/>
                    <w:bottom w:val="none" w:sz="0" w:space="0" w:color="auto"/>
                    <w:right w:val="none" w:sz="0" w:space="0" w:color="auto"/>
                  </w:divBdr>
                  <w:divsChild>
                    <w:div w:id="258147867">
                      <w:marLeft w:val="0"/>
                      <w:marRight w:val="0"/>
                      <w:marTop w:val="300"/>
                      <w:marBottom w:val="600"/>
                      <w:divBdr>
                        <w:top w:val="none" w:sz="0" w:space="0" w:color="auto"/>
                        <w:left w:val="none" w:sz="0" w:space="0" w:color="auto"/>
                        <w:bottom w:val="none" w:sz="0" w:space="0" w:color="auto"/>
                        <w:right w:val="none" w:sz="0" w:space="0" w:color="auto"/>
                      </w:divBdr>
                      <w:divsChild>
                        <w:div w:id="1992128697">
                          <w:marLeft w:val="0"/>
                          <w:marRight w:val="0"/>
                          <w:marTop w:val="0"/>
                          <w:marBottom w:val="0"/>
                          <w:divBdr>
                            <w:top w:val="none" w:sz="0" w:space="0" w:color="auto"/>
                            <w:left w:val="none" w:sz="0" w:space="0" w:color="auto"/>
                            <w:bottom w:val="none" w:sz="0" w:space="0" w:color="auto"/>
                            <w:right w:val="none" w:sz="0" w:space="0" w:color="auto"/>
                          </w:divBdr>
                          <w:divsChild>
                            <w:div w:id="1187213483">
                              <w:marLeft w:val="0"/>
                              <w:marRight w:val="0"/>
                              <w:marTop w:val="0"/>
                              <w:marBottom w:val="0"/>
                              <w:divBdr>
                                <w:top w:val="none" w:sz="0" w:space="0" w:color="auto"/>
                                <w:left w:val="none" w:sz="0" w:space="0" w:color="auto"/>
                                <w:bottom w:val="none" w:sz="0" w:space="0" w:color="auto"/>
                                <w:right w:val="none" w:sz="0" w:space="0" w:color="auto"/>
                              </w:divBdr>
                              <w:divsChild>
                                <w:div w:id="578561545">
                                  <w:marLeft w:val="0"/>
                                  <w:marRight w:val="0"/>
                                  <w:marTop w:val="0"/>
                                  <w:marBottom w:val="0"/>
                                  <w:divBdr>
                                    <w:top w:val="none" w:sz="0" w:space="0" w:color="auto"/>
                                    <w:left w:val="none" w:sz="0" w:space="0" w:color="auto"/>
                                    <w:bottom w:val="none" w:sz="0" w:space="0" w:color="auto"/>
                                    <w:right w:val="none" w:sz="0" w:space="0" w:color="auto"/>
                                  </w:divBdr>
                                  <w:divsChild>
                                    <w:div w:id="197740626">
                                      <w:marLeft w:val="0"/>
                                      <w:marRight w:val="0"/>
                                      <w:marTop w:val="0"/>
                                      <w:marBottom w:val="0"/>
                                      <w:divBdr>
                                        <w:top w:val="none" w:sz="0" w:space="0" w:color="auto"/>
                                        <w:left w:val="none" w:sz="0" w:space="0" w:color="auto"/>
                                        <w:bottom w:val="none" w:sz="0" w:space="0" w:color="auto"/>
                                        <w:right w:val="none" w:sz="0" w:space="0" w:color="auto"/>
                                      </w:divBdr>
                                      <w:divsChild>
                                        <w:div w:id="1472988998">
                                          <w:marLeft w:val="0"/>
                                          <w:marRight w:val="0"/>
                                          <w:marTop w:val="150"/>
                                          <w:marBottom w:val="0"/>
                                          <w:divBdr>
                                            <w:top w:val="none" w:sz="0" w:space="0" w:color="auto"/>
                                            <w:left w:val="none" w:sz="0" w:space="0" w:color="auto"/>
                                            <w:bottom w:val="none" w:sz="0" w:space="0" w:color="auto"/>
                                            <w:right w:val="none" w:sz="0" w:space="0" w:color="auto"/>
                                          </w:divBdr>
                                          <w:divsChild>
                                            <w:div w:id="866799827">
                                              <w:marLeft w:val="0"/>
                                              <w:marRight w:val="0"/>
                                              <w:marTop w:val="0"/>
                                              <w:marBottom w:val="0"/>
                                              <w:divBdr>
                                                <w:top w:val="none" w:sz="0" w:space="0" w:color="auto"/>
                                                <w:left w:val="none" w:sz="0" w:space="0" w:color="auto"/>
                                                <w:bottom w:val="none" w:sz="0" w:space="0" w:color="auto"/>
                                                <w:right w:val="none" w:sz="0" w:space="0" w:color="auto"/>
                                              </w:divBdr>
                                              <w:divsChild>
                                                <w:div w:id="311761052">
                                                  <w:marLeft w:val="0"/>
                                                  <w:marRight w:val="0"/>
                                                  <w:marTop w:val="150"/>
                                                  <w:marBottom w:val="0"/>
                                                  <w:divBdr>
                                                    <w:top w:val="none" w:sz="0" w:space="0" w:color="auto"/>
                                                    <w:left w:val="none" w:sz="0" w:space="0" w:color="auto"/>
                                                    <w:bottom w:val="none" w:sz="0" w:space="0" w:color="auto"/>
                                                    <w:right w:val="none" w:sz="0" w:space="0" w:color="auto"/>
                                                  </w:divBdr>
                                                  <w:divsChild>
                                                    <w:div w:id="1866017939">
                                                      <w:marLeft w:val="0"/>
                                                      <w:marRight w:val="0"/>
                                                      <w:marTop w:val="0"/>
                                                      <w:marBottom w:val="0"/>
                                                      <w:divBdr>
                                                        <w:top w:val="none" w:sz="0" w:space="0" w:color="auto"/>
                                                        <w:left w:val="none" w:sz="0" w:space="0" w:color="auto"/>
                                                        <w:bottom w:val="none" w:sz="0" w:space="0" w:color="auto"/>
                                                        <w:right w:val="none" w:sz="0" w:space="0" w:color="auto"/>
                                                      </w:divBdr>
                                                      <w:divsChild>
                                                        <w:div w:id="1574851112">
                                                          <w:marLeft w:val="0"/>
                                                          <w:marRight w:val="0"/>
                                                          <w:marTop w:val="0"/>
                                                          <w:marBottom w:val="0"/>
                                                          <w:divBdr>
                                                            <w:top w:val="none" w:sz="0" w:space="0" w:color="auto"/>
                                                            <w:left w:val="none" w:sz="0" w:space="0" w:color="auto"/>
                                                            <w:bottom w:val="none" w:sz="0" w:space="0" w:color="auto"/>
                                                            <w:right w:val="none" w:sz="0" w:space="0" w:color="auto"/>
                                                          </w:divBdr>
                                                          <w:divsChild>
                                                            <w:div w:id="2537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www.onegeology.org/docs/technical/GeoSciML_WFS_Server_CookBook_V2_1.1.pdf" TargetMode="External"/><Relationship Id="rId2" Type="http://schemas.openxmlformats.org/officeDocument/2006/relationships/hyperlink" Target="http://www.onegeology.org/wmscookbook/2_5.html" TargetMode="External"/><Relationship Id="rId1" Type="http://schemas.openxmlformats.org/officeDocument/2006/relationships/hyperlink" Target="http://www.onegeology.org/wmscookbook/2_2.htm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geoserver.org/" TargetMode="External"/><Relationship Id="rId21" Type="http://schemas.openxmlformats.org/officeDocument/2006/relationships/hyperlink" Target="http://pubs.usgs.gov/of/2007/1285/pdf/Richard.pdf" TargetMode="External"/><Relationship Id="rId34" Type="http://schemas.openxmlformats.org/officeDocument/2006/relationships/image" Target="media/image7.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hyperlink" Target="http://ngmdb.usgs.gov/Info/standards/NCGMP09/" TargetMode="External"/><Relationship Id="rId55" Type="http://schemas.openxmlformats.org/officeDocument/2006/relationships/hyperlink" Target="http://schemas.usgin.org/schemas/slds/" TargetMode="External"/><Relationship Id="rId63" Type="http://schemas.openxmlformats.org/officeDocument/2006/relationships/hyperlink" Target="http://www.esri.com/software/arcgis/arcgis-for-desktop/index.html" TargetMode="External"/><Relationship Id="rId68" Type="http://schemas.openxmlformats.org/officeDocument/2006/relationships/hyperlink" Target="http://www.openlayers.org/" TargetMode="External"/><Relationship Id="rId76" Type="http://schemas.openxmlformats.org/officeDocument/2006/relationships/image" Target="media/image23.png"/><Relationship Id="rId84" Type="http://schemas.openxmlformats.org/officeDocument/2006/relationships/hyperlink" Target="http://www.geosciml.org/" TargetMode="External"/><Relationship Id="rId89" Type="http://schemas.openxmlformats.org/officeDocument/2006/relationships/comments" Target="comments.xml"/><Relationship Id="rId97" Type="http://schemas.openxmlformats.org/officeDocument/2006/relationships/hyperlink" Target="http://usgin.org/content/usgin-uri-tutorial" TargetMode="External"/><Relationship Id="rId7" Type="http://schemas.openxmlformats.org/officeDocument/2006/relationships/webSettings" Target="webSettings.xml"/><Relationship Id="rId71" Type="http://schemas.openxmlformats.org/officeDocument/2006/relationships/hyperlink" Target="http://www.onegeology.org/technical_progress/data_coordination.cfm" TargetMode="External"/><Relationship Id="rId92" Type="http://schemas.openxmlformats.org/officeDocument/2006/relationships/hyperlink" Target="http://www.onegeology.org/wmscookbook/2_6.html" TargetMode="External"/><Relationship Id="rId2" Type="http://schemas.openxmlformats.org/officeDocument/2006/relationships/customXml" Target="../customXml/item2.xml"/><Relationship Id="rId16" Type="http://schemas.openxmlformats.org/officeDocument/2006/relationships/hyperlink" Target="http://www.geosciml.org/geosciml/3.0/doc/" TargetMode="External"/><Relationship Id="rId29" Type="http://schemas.openxmlformats.org/officeDocument/2006/relationships/hyperlink" Target="http://www.onegeology.org/" TargetMode="External"/><Relationship Id="rId11" Type="http://schemas.openxmlformats.org/officeDocument/2006/relationships/image" Target="media/image2.jpeg"/><Relationship Id="rId24" Type="http://schemas.openxmlformats.org/officeDocument/2006/relationships/hyperlink" Target="http://www.geosciml.org/geosciml/3.0/doc/GeoSciML/GeoSciML-Core/GeologicFeature/MappedFeature.html" TargetMode="External"/><Relationship Id="rId32" Type="http://schemas.openxmlformats.org/officeDocument/2006/relationships/hyperlink" Target="http://www.geosciml.org/geosciml/3.0/doc/GeoSciML/GeologicStructure/Contact.html" TargetMode="External"/><Relationship Id="rId37" Type="http://schemas.openxmlformats.org/officeDocument/2006/relationships/hyperlink" Target="http://www.w3.org/XML/Schema/" TargetMode="External"/><Relationship Id="rId40" Type="http://schemas.openxmlformats.org/officeDocument/2006/relationships/hyperlink" Target="http://www.geosciml.org/geosciml/3.0/doc/GeoSciML/GeologicStructure/GeologicStructure.html" TargetMode="External"/><Relationship Id="rId45" Type="http://schemas.openxmlformats.org/officeDocument/2006/relationships/image" Target="media/image14.png"/><Relationship Id="rId53" Type="http://schemas.openxmlformats.org/officeDocument/2006/relationships/hyperlink" Target="http://resource.geosciml.org/Vocab2011html/GeologicUnitType201107.html" TargetMode="External"/><Relationship Id="rId58" Type="http://schemas.openxmlformats.org/officeDocument/2006/relationships/hyperlink" Target="http://notepad-plus-plus.org/" TargetMode="External"/><Relationship Id="rId66" Type="http://schemas.openxmlformats.org/officeDocument/2006/relationships/hyperlink" Target="http://grass.fbk.eu/" TargetMode="External"/><Relationship Id="rId74" Type="http://schemas.openxmlformats.org/officeDocument/2006/relationships/image" Target="media/image21.png"/><Relationship Id="rId79" Type="http://schemas.openxmlformats.org/officeDocument/2006/relationships/hyperlink" Target="http://services.azgs.az.gov/geoserver/web/" TargetMode="External"/><Relationship Id="rId87" Type="http://schemas.openxmlformats.org/officeDocument/2006/relationships/hyperlink" Target="http://en.wikipedia.org/wiki/ISO_3166-1_alpha-3" TargetMode="External"/><Relationship Id="rId5" Type="http://schemas.microsoft.com/office/2007/relationships/stylesWithEffects" Target="stylesWithEffects.xml"/><Relationship Id="rId61" Type="http://schemas.openxmlformats.org/officeDocument/2006/relationships/image" Target="media/image19.png"/><Relationship Id="rId82" Type="http://schemas.openxmlformats.org/officeDocument/2006/relationships/hyperlink" Target="http://www.esri.com/software/arcgis/extensions/datainteroperability/common-questions.html" TargetMode="External"/><Relationship Id="rId90" Type="http://schemas.openxmlformats.org/officeDocument/2006/relationships/hyperlink" Target="http://en.wikipedia.org/wiki/ISO_3166-1_alpha-3" TargetMode="External"/><Relationship Id="rId95" Type="http://schemas.openxmlformats.org/officeDocument/2006/relationships/hyperlink" Target="http://usgin.org/content/xml-tutorial/" TargetMode="External"/><Relationship Id="rId19" Type="http://schemas.openxmlformats.org/officeDocument/2006/relationships/hyperlink" Target="http://www.w3.org/Mobile/posdep/GMLIntroduction.html" TargetMode="External"/><Relationship Id="rId14" Type="http://schemas.openxmlformats.org/officeDocument/2006/relationships/hyperlink" Target="http://usgin.org/" TargetMode="External"/><Relationship Id="rId22" Type="http://schemas.openxmlformats.org/officeDocument/2006/relationships/hyperlink" Target="https://portal.opengeospatial.org/files/?artifact_id=42729" TargetMode="External"/><Relationship Id="rId27" Type="http://schemas.openxmlformats.org/officeDocument/2006/relationships/hyperlink" Target="http://opengeo.org/technology/GeoServer/" TargetMode="External"/><Relationship Id="rId30" Type="http://schemas.openxmlformats.org/officeDocument/2006/relationships/image" Target="media/image5.png"/><Relationship Id="rId35" Type="http://schemas.openxmlformats.org/officeDocument/2006/relationships/image" Target="media/image8.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hyperlink" Target="http://docs.geoserver.org/stable/en/user/styling/sld-introduction.html" TargetMode="External"/><Relationship Id="rId64" Type="http://schemas.openxmlformats.org/officeDocument/2006/relationships/hyperlink" Target="http://www.esri.com/software/arcgis/explorer/index.html" TargetMode="External"/><Relationship Id="rId69" Type="http://schemas.openxmlformats.org/officeDocument/2006/relationships/hyperlink" Target="http://www.qgis.org/" TargetMode="External"/><Relationship Id="rId77" Type="http://schemas.openxmlformats.org/officeDocument/2006/relationships/image" Target="media/image24.png"/><Relationship Id="rId100"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http://resource.geosciml.org/Vocab2011html/GeologicUnitType201107.html" TargetMode="External"/><Relationship Id="rId72" Type="http://schemas.openxmlformats.org/officeDocument/2006/relationships/hyperlink" Target="http://www.onegeology.org/technical_progress/buddy_coordination.cfm" TargetMode="External"/><Relationship Id="rId80" Type="http://schemas.openxmlformats.org/officeDocument/2006/relationships/hyperlink" Target="http://services.azgs.az.gov/geoserver/GeologicUnitView/ows?service=wms&amp;version=1.3.0&amp;request=GetCapabilities" TargetMode="External"/><Relationship Id="rId85" Type="http://schemas.openxmlformats.org/officeDocument/2006/relationships/hyperlink" Target="http://www.onegeology.org/" TargetMode="External"/><Relationship Id="rId93" Type="http://schemas.openxmlformats.org/officeDocument/2006/relationships/hyperlink" Target="http://www.onegeology.org/wmscookbook/2_6.html" TargetMode="External"/><Relationship Id="rId98" Type="http://schemas.openxmlformats.org/officeDocument/2006/relationships/hyperlink" Target="http://usgin.org/content/xml-tutorial/"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hyperlink" Target="http://resource.geosciml.org/Vocab2011html/SimpleLithology201012.html" TargetMode="External"/><Relationship Id="rId33" Type="http://schemas.openxmlformats.org/officeDocument/2006/relationships/hyperlink" Target="http://www.w3.org/XML/Schema/" TargetMode="External"/><Relationship Id="rId38" Type="http://schemas.openxmlformats.org/officeDocument/2006/relationships/image" Target="media/image9.png"/><Relationship Id="rId46" Type="http://schemas.openxmlformats.org/officeDocument/2006/relationships/image" Target="media/image15.png"/><Relationship Id="rId59" Type="http://schemas.openxmlformats.org/officeDocument/2006/relationships/hyperlink" Target="http://sourceforge.net/projects/notepad-plus/forums/forum/482781/topic/3717096" TargetMode="External"/><Relationship Id="rId67" Type="http://schemas.openxmlformats.org/officeDocument/2006/relationships/hyperlink" Target="http://www.gvsig.org/web/home/projects/gvsig-desktop" TargetMode="External"/><Relationship Id="rId20" Type="http://schemas.openxmlformats.org/officeDocument/2006/relationships/hyperlink" Target="http://en.wikipedia.org/wiki/GML_Application_Schemas" TargetMode="External"/><Relationship Id="rId41" Type="http://schemas.openxmlformats.org/officeDocument/2006/relationships/hyperlink" Target="http://www.w3.org/XML/Schema/" TargetMode="External"/><Relationship Id="rId54" Type="http://schemas.openxmlformats.org/officeDocument/2006/relationships/hyperlink" Target="http://www.opengeospatial.org/standards/wms/" TargetMode="External"/><Relationship Id="rId62" Type="http://schemas.openxmlformats.org/officeDocument/2006/relationships/hyperlink" Target="http://udig.refractions.net/" TargetMode="External"/><Relationship Id="rId70" Type="http://schemas.openxmlformats.org/officeDocument/2006/relationships/hyperlink" Target="http://udig.refractions.net/" TargetMode="External"/><Relationship Id="rId75" Type="http://schemas.openxmlformats.org/officeDocument/2006/relationships/image" Target="media/image22.png"/><Relationship Id="rId83" Type="http://schemas.openxmlformats.org/officeDocument/2006/relationships/hyperlink" Target="http://www.esri.com/software/arcgis/extensions/datainteroperability/common-questions.html" TargetMode="External"/><Relationship Id="rId88" Type="http://schemas.openxmlformats.org/officeDocument/2006/relationships/hyperlink" Target="http://en.wikipedia.org/wiki/List_of_ISO_639-1_codes" TargetMode="External"/><Relationship Id="rId91" Type="http://schemas.openxmlformats.org/officeDocument/2006/relationships/hyperlink" Target="http://en.wikipedia.org/wiki/List_of_ISO_639-1_codes" TargetMode="External"/><Relationship Id="rId96" Type="http://schemas.openxmlformats.org/officeDocument/2006/relationships/hyperlink" Target="http://usgin.org/content/usgin-metadata-tutoria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pubs.usgs.gov/of/2007/1285/pdf/Richard.pdf" TargetMode="External"/><Relationship Id="rId23" Type="http://schemas.openxmlformats.org/officeDocument/2006/relationships/hyperlink" Target="http://docs.geoserver.org/stable/en/user/data/app-schema/complex-features.html?highlight=simple%20feature" TargetMode="External"/><Relationship Id="rId28" Type="http://schemas.openxmlformats.org/officeDocument/2006/relationships/hyperlink" Target="http://www.pgadmin.org/" TargetMode="External"/><Relationship Id="rId36" Type="http://schemas.openxmlformats.org/officeDocument/2006/relationships/hyperlink" Target="http://www.geosciml.org/geosciml/3.0/doc/GeoSciML/GeologicStructure/ShearDisplacementStructure.html" TargetMode="External"/><Relationship Id="rId49" Type="http://schemas.openxmlformats.org/officeDocument/2006/relationships/hyperlink" Target="http://pubs.usgs.gov/of/2010/1335/pdf/usgs_of2010-1335_NCGMP09.pdf" TargetMode="External"/><Relationship Id="rId57" Type="http://schemas.openxmlformats.org/officeDocument/2006/relationships/hyperlink" Target="http://www.arc2earth.com/" TargetMode="External"/><Relationship Id="rId10" Type="http://schemas.openxmlformats.org/officeDocument/2006/relationships/image" Target="media/image1.jpeg"/><Relationship Id="rId31" Type="http://schemas.openxmlformats.org/officeDocument/2006/relationships/image" Target="media/image6.png"/><Relationship Id="rId44" Type="http://schemas.openxmlformats.org/officeDocument/2006/relationships/image" Target="media/image13.png"/><Relationship Id="rId52" Type="http://schemas.openxmlformats.org/officeDocument/2006/relationships/hyperlink" Target="http://resource.geosciml.org/Vocab2011html/StratigraphicRank201012.html" TargetMode="External"/><Relationship Id="rId60" Type="http://schemas.openxmlformats.org/officeDocument/2006/relationships/image" Target="media/image18.png"/><Relationship Id="rId65" Type="http://schemas.openxmlformats.org/officeDocument/2006/relationships/hyperlink" Target="http://www.arcgis.com/home/" TargetMode="External"/><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hyperlink" Target="http://www.geosciml.org/" TargetMode="External"/><Relationship Id="rId86" Type="http://schemas.openxmlformats.org/officeDocument/2006/relationships/hyperlink" Target="http://www.onegeology.org/wmscookbook/2_4_1.html" TargetMode="External"/><Relationship Id="rId94" Type="http://schemas.openxmlformats.org/officeDocument/2006/relationships/hyperlink" Target="http://mw.usgin.org/"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onegeology-europe.brgm.fr/geoportal/viewer.jsp" TargetMode="External"/><Relationship Id="rId18" Type="http://schemas.openxmlformats.org/officeDocument/2006/relationships/image" Target="media/image4.png"/><Relationship Id="rId3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product of the Arizona Geological Survey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4E276F-8AD6-4660-AE08-96E5375E1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52</Pages>
  <Words>18298</Words>
  <Characters>104303</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Deployment of geologic map services using GeoSciML-Portrayal</vt:lpstr>
    </vt:vector>
  </TitlesOfParts>
  <Company>Arizona Geological Survey</Company>
  <LinksUpToDate>false</LinksUpToDate>
  <CharactersWithSpaces>122357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of geologic map services using GeoSciML-Portrayal</dc:title>
  <dc:subject>An introduction to a simple feature schema for supporting map services and guidelines for service deployment</dc:subject>
  <dc:creator>Celia Coleman;steve.richard@azgs.az.gov;jordan.matti@azgs.az.gov</dc:creator>
  <cp:lastModifiedBy>Christy Caudill</cp:lastModifiedBy>
  <cp:revision>40</cp:revision>
  <cp:lastPrinted>2012-04-10T03:04:00Z</cp:lastPrinted>
  <dcterms:created xsi:type="dcterms:W3CDTF">2013-08-16T18:03:00Z</dcterms:created>
  <dcterms:modified xsi:type="dcterms:W3CDTF">2013-08-16T22:07:00Z</dcterms:modified>
</cp:coreProperties>
</file>