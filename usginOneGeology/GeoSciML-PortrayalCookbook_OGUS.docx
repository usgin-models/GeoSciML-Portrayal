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30160D"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30160D"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30160D"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64676115"/>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30160D"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676115" w:history="1">
            <w:r w:rsidR="0030160D" w:rsidRPr="00915B1F">
              <w:rPr>
                <w:rStyle w:val="Hyperlink"/>
                <w:noProof/>
              </w:rPr>
              <w:t>1</w:t>
            </w:r>
            <w:bookmarkStart w:id="5" w:name="_Toc364675939"/>
            <w:r w:rsidR="0030160D">
              <w:rPr>
                <w:rFonts w:asciiTheme="minorHAnsi" w:eastAsiaTheme="minorEastAsia" w:hAnsiTheme="minorHAnsi"/>
                <w:noProof/>
                <w:szCs w:val="22"/>
              </w:rPr>
              <w:tab/>
            </w:r>
            <w:bookmarkEnd w:id="5"/>
            <w:r w:rsidR="0030160D">
              <w:rPr>
                <w:noProof/>
                <w:webHidden/>
              </w:rPr>
              <w:tab/>
            </w:r>
            <w:r w:rsidR="0030160D">
              <w:rPr>
                <w:noProof/>
                <w:webHidden/>
              </w:rPr>
              <w:fldChar w:fldCharType="begin"/>
            </w:r>
            <w:r w:rsidR="0030160D">
              <w:rPr>
                <w:noProof/>
                <w:webHidden/>
              </w:rPr>
              <w:instrText xml:space="preserve"> PAGEREF _Toc364676115 \h </w:instrText>
            </w:r>
            <w:r w:rsidR="0030160D">
              <w:rPr>
                <w:noProof/>
                <w:webHidden/>
              </w:rPr>
            </w:r>
            <w:r w:rsidR="0030160D">
              <w:rPr>
                <w:noProof/>
                <w:webHidden/>
              </w:rPr>
              <w:fldChar w:fldCharType="separate"/>
            </w:r>
            <w:r w:rsidR="0030160D">
              <w:rPr>
                <w:noProof/>
                <w:webHidden/>
              </w:rPr>
              <w:t>0</w:t>
            </w:r>
            <w:r w:rsidR="0030160D">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16" w:history="1">
            <w:r w:rsidRPr="00915B1F">
              <w:rPr>
                <w:rStyle w:val="Hyperlink"/>
                <w:noProof/>
              </w:rPr>
              <w:t>1</w:t>
            </w:r>
            <w:r>
              <w:rPr>
                <w:rFonts w:asciiTheme="minorHAnsi" w:eastAsiaTheme="minorEastAsia" w:hAnsiTheme="minorHAnsi"/>
                <w:noProof/>
                <w:szCs w:val="22"/>
              </w:rPr>
              <w:tab/>
            </w:r>
            <w:r w:rsidRPr="00915B1F">
              <w:rPr>
                <w:rStyle w:val="Hyperlink"/>
                <w:noProof/>
              </w:rPr>
              <w:t>Introduction</w:t>
            </w:r>
            <w:r>
              <w:rPr>
                <w:noProof/>
                <w:webHidden/>
              </w:rPr>
              <w:tab/>
            </w:r>
            <w:r>
              <w:rPr>
                <w:noProof/>
                <w:webHidden/>
              </w:rPr>
              <w:fldChar w:fldCharType="begin"/>
            </w:r>
            <w:r>
              <w:rPr>
                <w:noProof/>
                <w:webHidden/>
              </w:rPr>
              <w:instrText xml:space="preserve"> PAGEREF _Toc364676116 \h </w:instrText>
            </w:r>
            <w:r>
              <w:rPr>
                <w:noProof/>
                <w:webHidden/>
              </w:rPr>
            </w:r>
            <w:r>
              <w:rPr>
                <w:noProof/>
                <w:webHidden/>
              </w:rPr>
              <w:fldChar w:fldCharType="separate"/>
            </w:r>
            <w:r>
              <w:rPr>
                <w:noProof/>
                <w:webHidden/>
              </w:rPr>
              <w:t>3</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17" w:history="1">
            <w:r w:rsidRPr="00915B1F">
              <w:rPr>
                <w:rStyle w:val="Hyperlink"/>
                <w:noProof/>
              </w:rPr>
              <w:t>1.1</w:t>
            </w:r>
            <w:r>
              <w:rPr>
                <w:rFonts w:asciiTheme="minorHAnsi" w:eastAsiaTheme="minorEastAsia" w:hAnsiTheme="minorHAnsi"/>
                <w:noProof/>
                <w:szCs w:val="22"/>
              </w:rPr>
              <w:tab/>
            </w:r>
            <w:r w:rsidRPr="00915B1F">
              <w:rPr>
                <w:rStyle w:val="Hyperlink"/>
                <w:noProof/>
              </w:rPr>
              <w:t>What is USGIN?</w:t>
            </w:r>
            <w:r>
              <w:rPr>
                <w:noProof/>
                <w:webHidden/>
              </w:rPr>
              <w:tab/>
            </w:r>
            <w:r>
              <w:rPr>
                <w:noProof/>
                <w:webHidden/>
              </w:rPr>
              <w:fldChar w:fldCharType="begin"/>
            </w:r>
            <w:r>
              <w:rPr>
                <w:noProof/>
                <w:webHidden/>
              </w:rPr>
              <w:instrText xml:space="preserve"> PAGEREF _Toc364676117 \h </w:instrText>
            </w:r>
            <w:r>
              <w:rPr>
                <w:noProof/>
                <w:webHidden/>
              </w:rPr>
            </w:r>
            <w:r>
              <w:rPr>
                <w:noProof/>
                <w:webHidden/>
              </w:rPr>
              <w:fldChar w:fldCharType="separate"/>
            </w:r>
            <w:r>
              <w:rPr>
                <w:noProof/>
                <w:webHidden/>
              </w:rPr>
              <w:t>3</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18" w:history="1">
            <w:r w:rsidRPr="00915B1F">
              <w:rPr>
                <w:rStyle w:val="Hyperlink"/>
                <w:noProof/>
              </w:rPr>
              <w:t>1.2</w:t>
            </w:r>
            <w:r>
              <w:rPr>
                <w:rFonts w:asciiTheme="minorHAnsi" w:eastAsiaTheme="minorEastAsia" w:hAnsiTheme="minorHAnsi"/>
                <w:noProof/>
                <w:szCs w:val="22"/>
              </w:rPr>
              <w:tab/>
            </w:r>
            <w:r w:rsidRPr="00915B1F">
              <w:rPr>
                <w:rStyle w:val="Hyperlink"/>
                <w:noProof/>
              </w:rPr>
              <w:t>GeoSciML-Portrayal and GeoSciML</w:t>
            </w:r>
            <w:r>
              <w:rPr>
                <w:noProof/>
                <w:webHidden/>
              </w:rPr>
              <w:tab/>
            </w:r>
            <w:r>
              <w:rPr>
                <w:noProof/>
                <w:webHidden/>
              </w:rPr>
              <w:fldChar w:fldCharType="begin"/>
            </w:r>
            <w:r>
              <w:rPr>
                <w:noProof/>
                <w:webHidden/>
              </w:rPr>
              <w:instrText xml:space="preserve"> PAGEREF _Toc364676118 \h </w:instrText>
            </w:r>
            <w:r>
              <w:rPr>
                <w:noProof/>
                <w:webHidden/>
              </w:rPr>
            </w:r>
            <w:r>
              <w:rPr>
                <w:noProof/>
                <w:webHidden/>
              </w:rPr>
              <w:fldChar w:fldCharType="separate"/>
            </w:r>
            <w:r>
              <w:rPr>
                <w:noProof/>
                <w:webHidden/>
              </w:rPr>
              <w:t>4</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19" w:history="1">
            <w:r w:rsidRPr="00915B1F">
              <w:rPr>
                <w:rStyle w:val="Hyperlink"/>
                <w:noProof/>
              </w:rPr>
              <w:t>1.3</w:t>
            </w:r>
            <w:r>
              <w:rPr>
                <w:rFonts w:asciiTheme="minorHAnsi" w:eastAsiaTheme="minorEastAsia" w:hAnsiTheme="minorHAnsi"/>
                <w:noProof/>
                <w:szCs w:val="22"/>
              </w:rPr>
              <w:tab/>
            </w:r>
            <w:r w:rsidRPr="00915B1F">
              <w:rPr>
                <w:rStyle w:val="Hyperlink"/>
                <w:noProof/>
              </w:rPr>
              <w:t>Cookbook Prerequisites</w:t>
            </w:r>
            <w:r>
              <w:rPr>
                <w:noProof/>
                <w:webHidden/>
              </w:rPr>
              <w:tab/>
            </w:r>
            <w:r>
              <w:rPr>
                <w:noProof/>
                <w:webHidden/>
              </w:rPr>
              <w:fldChar w:fldCharType="begin"/>
            </w:r>
            <w:r>
              <w:rPr>
                <w:noProof/>
                <w:webHidden/>
              </w:rPr>
              <w:instrText xml:space="preserve"> PAGEREF _Toc364676119 \h </w:instrText>
            </w:r>
            <w:r>
              <w:rPr>
                <w:noProof/>
                <w:webHidden/>
              </w:rPr>
            </w:r>
            <w:r>
              <w:rPr>
                <w:noProof/>
                <w:webHidden/>
              </w:rPr>
              <w:fldChar w:fldCharType="separate"/>
            </w:r>
            <w:r>
              <w:rPr>
                <w:noProof/>
                <w:webHidden/>
              </w:rPr>
              <w:t>6</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20" w:history="1">
            <w:r w:rsidRPr="00915B1F">
              <w:rPr>
                <w:rStyle w:val="Hyperlink"/>
                <w:noProof/>
              </w:rPr>
              <w:t>1.4</w:t>
            </w:r>
            <w:r>
              <w:rPr>
                <w:rFonts w:asciiTheme="minorHAnsi" w:eastAsiaTheme="minorEastAsia" w:hAnsiTheme="minorHAnsi"/>
                <w:noProof/>
                <w:szCs w:val="22"/>
              </w:rPr>
              <w:tab/>
            </w:r>
            <w:r w:rsidRPr="00915B1F">
              <w:rPr>
                <w:rStyle w:val="Hyperlink"/>
                <w:noProof/>
              </w:rPr>
              <w:t>Cookbook Workflow</w:t>
            </w:r>
            <w:r>
              <w:rPr>
                <w:noProof/>
                <w:webHidden/>
              </w:rPr>
              <w:tab/>
            </w:r>
            <w:r>
              <w:rPr>
                <w:noProof/>
                <w:webHidden/>
              </w:rPr>
              <w:fldChar w:fldCharType="begin"/>
            </w:r>
            <w:r>
              <w:rPr>
                <w:noProof/>
                <w:webHidden/>
              </w:rPr>
              <w:instrText xml:space="preserve"> PAGEREF _Toc364676120 \h </w:instrText>
            </w:r>
            <w:r>
              <w:rPr>
                <w:noProof/>
                <w:webHidden/>
              </w:rPr>
            </w:r>
            <w:r>
              <w:rPr>
                <w:noProof/>
                <w:webHidden/>
              </w:rPr>
              <w:fldChar w:fldCharType="separate"/>
            </w:r>
            <w:r>
              <w:rPr>
                <w:noProof/>
                <w:webHidden/>
              </w:rPr>
              <w:t>7</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21" w:history="1">
            <w:r w:rsidRPr="00915B1F">
              <w:rPr>
                <w:rStyle w:val="Hyperlink"/>
                <w:noProof/>
              </w:rPr>
              <w:t>2</w:t>
            </w:r>
            <w:r>
              <w:rPr>
                <w:rFonts w:asciiTheme="minorHAnsi" w:eastAsiaTheme="minorEastAsia" w:hAnsiTheme="minorHAnsi"/>
                <w:noProof/>
                <w:szCs w:val="22"/>
              </w:rPr>
              <w:tab/>
            </w:r>
            <w:r w:rsidRPr="00915B1F">
              <w:rPr>
                <w:rStyle w:val="Hyperlink"/>
                <w:noProof/>
              </w:rPr>
              <w:t>GeoSciML-Portrayal Feature Types</w:t>
            </w:r>
            <w:r>
              <w:rPr>
                <w:noProof/>
                <w:webHidden/>
              </w:rPr>
              <w:tab/>
            </w:r>
            <w:r>
              <w:rPr>
                <w:noProof/>
                <w:webHidden/>
              </w:rPr>
              <w:fldChar w:fldCharType="begin"/>
            </w:r>
            <w:r>
              <w:rPr>
                <w:noProof/>
                <w:webHidden/>
              </w:rPr>
              <w:instrText xml:space="preserve"> PAGEREF _Toc364676121 \h </w:instrText>
            </w:r>
            <w:r>
              <w:rPr>
                <w:noProof/>
                <w:webHidden/>
              </w:rPr>
            </w:r>
            <w:r>
              <w:rPr>
                <w:noProof/>
                <w:webHidden/>
              </w:rPr>
              <w:fldChar w:fldCharType="separate"/>
            </w:r>
            <w:r>
              <w:rPr>
                <w:noProof/>
                <w:webHidden/>
              </w:rPr>
              <w:t>7</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22" w:history="1">
            <w:r w:rsidRPr="00915B1F">
              <w:rPr>
                <w:rStyle w:val="Hyperlink"/>
                <w:noProof/>
              </w:rPr>
              <w:t>2.1</w:t>
            </w:r>
            <w:r>
              <w:rPr>
                <w:rFonts w:asciiTheme="minorHAnsi" w:eastAsiaTheme="minorEastAsia" w:hAnsiTheme="minorHAnsi"/>
                <w:noProof/>
                <w:szCs w:val="22"/>
              </w:rPr>
              <w:tab/>
            </w:r>
            <w:r w:rsidRPr="00915B1F">
              <w:rPr>
                <w:rStyle w:val="Hyperlink"/>
                <w:noProof/>
              </w:rPr>
              <w:t>ContactView Features</w:t>
            </w:r>
            <w:r>
              <w:rPr>
                <w:noProof/>
                <w:webHidden/>
              </w:rPr>
              <w:tab/>
            </w:r>
            <w:r>
              <w:rPr>
                <w:noProof/>
                <w:webHidden/>
              </w:rPr>
              <w:fldChar w:fldCharType="begin"/>
            </w:r>
            <w:r>
              <w:rPr>
                <w:noProof/>
                <w:webHidden/>
              </w:rPr>
              <w:instrText xml:space="preserve"> PAGEREF _Toc364676122 \h </w:instrText>
            </w:r>
            <w:r>
              <w:rPr>
                <w:noProof/>
                <w:webHidden/>
              </w:rPr>
            </w:r>
            <w:r>
              <w:rPr>
                <w:noProof/>
                <w:webHidden/>
              </w:rPr>
              <w:fldChar w:fldCharType="separate"/>
            </w:r>
            <w:r>
              <w:rPr>
                <w:noProof/>
                <w:webHidden/>
              </w:rPr>
              <w:t>8</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23" w:history="1">
            <w:r w:rsidRPr="00915B1F">
              <w:rPr>
                <w:rStyle w:val="Hyperlink"/>
                <w:noProof/>
              </w:rPr>
              <w:t>2.2</w:t>
            </w:r>
            <w:r>
              <w:rPr>
                <w:rFonts w:asciiTheme="minorHAnsi" w:eastAsiaTheme="minorEastAsia" w:hAnsiTheme="minorHAnsi"/>
                <w:noProof/>
                <w:szCs w:val="22"/>
              </w:rPr>
              <w:tab/>
            </w:r>
            <w:r w:rsidRPr="00915B1F">
              <w:rPr>
                <w:rStyle w:val="Hyperlink"/>
                <w:noProof/>
              </w:rPr>
              <w:t>ShearDisplacementView Features</w:t>
            </w:r>
            <w:r>
              <w:rPr>
                <w:noProof/>
                <w:webHidden/>
              </w:rPr>
              <w:tab/>
            </w:r>
            <w:r>
              <w:rPr>
                <w:noProof/>
                <w:webHidden/>
              </w:rPr>
              <w:fldChar w:fldCharType="begin"/>
            </w:r>
            <w:r>
              <w:rPr>
                <w:noProof/>
                <w:webHidden/>
              </w:rPr>
              <w:instrText xml:space="preserve"> PAGEREF _Toc364676123 \h </w:instrText>
            </w:r>
            <w:r>
              <w:rPr>
                <w:noProof/>
                <w:webHidden/>
              </w:rPr>
            </w:r>
            <w:r>
              <w:rPr>
                <w:noProof/>
                <w:webHidden/>
              </w:rPr>
              <w:fldChar w:fldCharType="separate"/>
            </w:r>
            <w:r>
              <w:rPr>
                <w:noProof/>
                <w:webHidden/>
              </w:rPr>
              <w:t>10</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24" w:history="1">
            <w:r w:rsidRPr="00915B1F">
              <w:rPr>
                <w:rStyle w:val="Hyperlink"/>
                <w:noProof/>
              </w:rPr>
              <w:t>2.3</w:t>
            </w:r>
            <w:r>
              <w:rPr>
                <w:rFonts w:asciiTheme="minorHAnsi" w:eastAsiaTheme="minorEastAsia" w:hAnsiTheme="minorHAnsi"/>
                <w:noProof/>
                <w:szCs w:val="22"/>
              </w:rPr>
              <w:tab/>
            </w:r>
            <w:r w:rsidRPr="00915B1F">
              <w:rPr>
                <w:rStyle w:val="Hyperlink"/>
                <w:noProof/>
              </w:rPr>
              <w:t>GeologicUnitView Features</w:t>
            </w:r>
            <w:r>
              <w:rPr>
                <w:noProof/>
                <w:webHidden/>
              </w:rPr>
              <w:tab/>
            </w:r>
            <w:r>
              <w:rPr>
                <w:noProof/>
                <w:webHidden/>
              </w:rPr>
              <w:fldChar w:fldCharType="begin"/>
            </w:r>
            <w:r>
              <w:rPr>
                <w:noProof/>
                <w:webHidden/>
              </w:rPr>
              <w:instrText xml:space="preserve"> PAGEREF _Toc364676124 \h </w:instrText>
            </w:r>
            <w:r>
              <w:rPr>
                <w:noProof/>
                <w:webHidden/>
              </w:rPr>
            </w:r>
            <w:r>
              <w:rPr>
                <w:noProof/>
                <w:webHidden/>
              </w:rPr>
              <w:fldChar w:fldCharType="separate"/>
            </w:r>
            <w:r>
              <w:rPr>
                <w:noProof/>
                <w:webHidden/>
              </w:rPr>
              <w:t>12</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25" w:history="1">
            <w:r w:rsidRPr="00915B1F">
              <w:rPr>
                <w:rStyle w:val="Hyperlink"/>
                <w:noProof/>
              </w:rPr>
              <w:t>3</w:t>
            </w:r>
            <w:r>
              <w:rPr>
                <w:rFonts w:asciiTheme="minorHAnsi" w:eastAsiaTheme="minorEastAsia" w:hAnsiTheme="minorHAnsi"/>
                <w:noProof/>
                <w:szCs w:val="22"/>
              </w:rPr>
              <w:tab/>
            </w:r>
            <w:r w:rsidRPr="00915B1F">
              <w:rPr>
                <w:rStyle w:val="Hyperlink"/>
                <w:noProof/>
              </w:rPr>
              <w:t>Deployment Cookbook</w:t>
            </w:r>
            <w:r>
              <w:rPr>
                <w:noProof/>
                <w:webHidden/>
              </w:rPr>
              <w:tab/>
            </w:r>
            <w:r>
              <w:rPr>
                <w:noProof/>
                <w:webHidden/>
              </w:rPr>
              <w:fldChar w:fldCharType="begin"/>
            </w:r>
            <w:r>
              <w:rPr>
                <w:noProof/>
                <w:webHidden/>
              </w:rPr>
              <w:instrText xml:space="preserve"> PAGEREF _Toc364676125 \h </w:instrText>
            </w:r>
            <w:r>
              <w:rPr>
                <w:noProof/>
                <w:webHidden/>
              </w:rPr>
            </w:r>
            <w:r>
              <w:rPr>
                <w:noProof/>
                <w:webHidden/>
              </w:rPr>
              <w:fldChar w:fldCharType="separate"/>
            </w:r>
            <w:r>
              <w:rPr>
                <w:noProof/>
                <w:webHidden/>
              </w:rPr>
              <w:t>15</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26" w:history="1">
            <w:r w:rsidRPr="00915B1F">
              <w:rPr>
                <w:rStyle w:val="Hyperlink"/>
                <w:noProof/>
              </w:rPr>
              <w:t>3.1</w:t>
            </w:r>
            <w:r>
              <w:rPr>
                <w:rFonts w:asciiTheme="minorHAnsi" w:eastAsiaTheme="minorEastAsia" w:hAnsiTheme="minorHAnsi"/>
                <w:noProof/>
                <w:szCs w:val="22"/>
              </w:rPr>
              <w:tab/>
            </w:r>
            <w:r w:rsidRPr="00915B1F">
              <w:rPr>
                <w:rStyle w:val="Hyperlink"/>
                <w:noProof/>
              </w:rPr>
              <w:t>Mapping from source data</w:t>
            </w:r>
            <w:r>
              <w:rPr>
                <w:noProof/>
                <w:webHidden/>
              </w:rPr>
              <w:tab/>
            </w:r>
            <w:r>
              <w:rPr>
                <w:noProof/>
                <w:webHidden/>
              </w:rPr>
              <w:fldChar w:fldCharType="begin"/>
            </w:r>
            <w:r>
              <w:rPr>
                <w:noProof/>
                <w:webHidden/>
              </w:rPr>
              <w:instrText xml:space="preserve"> PAGEREF _Toc364676126 \h </w:instrText>
            </w:r>
            <w:r>
              <w:rPr>
                <w:noProof/>
                <w:webHidden/>
              </w:rPr>
            </w:r>
            <w:r>
              <w:rPr>
                <w:noProof/>
                <w:webHidden/>
              </w:rPr>
              <w:fldChar w:fldCharType="separate"/>
            </w:r>
            <w:r>
              <w:rPr>
                <w:noProof/>
                <w:webHidden/>
              </w:rPr>
              <w:t>15</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27" w:history="1">
            <w:r w:rsidRPr="00915B1F">
              <w:rPr>
                <w:rStyle w:val="Hyperlink"/>
                <w:b/>
                <w:noProof/>
              </w:rPr>
              <w:t>3.1.1</w:t>
            </w:r>
            <w:r>
              <w:rPr>
                <w:rFonts w:asciiTheme="minorHAnsi" w:eastAsiaTheme="minorEastAsia" w:hAnsiTheme="minorHAnsi"/>
                <w:noProof/>
                <w:szCs w:val="22"/>
              </w:rPr>
              <w:tab/>
            </w:r>
            <w:r w:rsidRPr="00915B1F">
              <w:rPr>
                <w:rStyle w:val="Hyperlink"/>
                <w:noProof/>
              </w:rPr>
              <w:t>Interchange formats</w:t>
            </w:r>
            <w:r>
              <w:rPr>
                <w:noProof/>
                <w:webHidden/>
              </w:rPr>
              <w:tab/>
            </w:r>
            <w:r>
              <w:rPr>
                <w:noProof/>
                <w:webHidden/>
              </w:rPr>
              <w:fldChar w:fldCharType="begin"/>
            </w:r>
            <w:r>
              <w:rPr>
                <w:noProof/>
                <w:webHidden/>
              </w:rPr>
              <w:instrText xml:space="preserve"> PAGEREF _Toc364676127 \h </w:instrText>
            </w:r>
            <w:r>
              <w:rPr>
                <w:noProof/>
                <w:webHidden/>
              </w:rPr>
            </w:r>
            <w:r>
              <w:rPr>
                <w:noProof/>
                <w:webHidden/>
              </w:rPr>
              <w:fldChar w:fldCharType="separate"/>
            </w:r>
            <w:r>
              <w:rPr>
                <w:noProof/>
                <w:webHidden/>
              </w:rPr>
              <w:t>16</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28" w:history="1">
            <w:r w:rsidRPr="00915B1F">
              <w:rPr>
                <w:rStyle w:val="Hyperlink"/>
                <w:b/>
                <w:noProof/>
              </w:rPr>
              <w:t>3.1.2</w:t>
            </w:r>
            <w:r>
              <w:rPr>
                <w:rFonts w:asciiTheme="minorHAnsi" w:eastAsiaTheme="minorEastAsia" w:hAnsiTheme="minorHAnsi"/>
                <w:noProof/>
                <w:szCs w:val="22"/>
              </w:rPr>
              <w:tab/>
            </w:r>
            <w:r w:rsidRPr="00915B1F">
              <w:rPr>
                <w:rStyle w:val="Hyperlink"/>
                <w:noProof/>
              </w:rPr>
              <w:t>Schema mapping in ESRI ArcGIS</w:t>
            </w:r>
            <w:r>
              <w:rPr>
                <w:noProof/>
                <w:webHidden/>
              </w:rPr>
              <w:tab/>
            </w:r>
            <w:r>
              <w:rPr>
                <w:noProof/>
                <w:webHidden/>
              </w:rPr>
              <w:fldChar w:fldCharType="begin"/>
            </w:r>
            <w:r>
              <w:rPr>
                <w:noProof/>
                <w:webHidden/>
              </w:rPr>
              <w:instrText xml:space="preserve"> PAGEREF _Toc364676128 \h </w:instrText>
            </w:r>
            <w:r>
              <w:rPr>
                <w:noProof/>
                <w:webHidden/>
              </w:rPr>
            </w:r>
            <w:r>
              <w:rPr>
                <w:noProof/>
                <w:webHidden/>
              </w:rPr>
              <w:fldChar w:fldCharType="separate"/>
            </w:r>
            <w:r>
              <w:rPr>
                <w:noProof/>
                <w:webHidden/>
              </w:rPr>
              <w:t>16</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29" w:history="1">
            <w:r w:rsidRPr="00915B1F">
              <w:rPr>
                <w:rStyle w:val="Hyperlink"/>
                <w:b/>
                <w:noProof/>
              </w:rPr>
              <w:t>3.1.3</w:t>
            </w:r>
            <w:r>
              <w:rPr>
                <w:rFonts w:asciiTheme="minorHAnsi" w:eastAsiaTheme="minorEastAsia" w:hAnsiTheme="minorHAnsi"/>
                <w:noProof/>
                <w:szCs w:val="22"/>
              </w:rPr>
              <w:tab/>
            </w:r>
            <w:r w:rsidRPr="00915B1F">
              <w:rPr>
                <w:rStyle w:val="Hyperlink"/>
                <w:noProof/>
              </w:rPr>
              <w:t>Schema mapping in SQL</w:t>
            </w:r>
            <w:r>
              <w:rPr>
                <w:noProof/>
                <w:webHidden/>
              </w:rPr>
              <w:tab/>
            </w:r>
            <w:r>
              <w:rPr>
                <w:noProof/>
                <w:webHidden/>
              </w:rPr>
              <w:fldChar w:fldCharType="begin"/>
            </w:r>
            <w:r>
              <w:rPr>
                <w:noProof/>
                <w:webHidden/>
              </w:rPr>
              <w:instrText xml:space="preserve"> PAGEREF _Toc364676129 \h </w:instrText>
            </w:r>
            <w:r>
              <w:rPr>
                <w:noProof/>
                <w:webHidden/>
              </w:rPr>
            </w:r>
            <w:r>
              <w:rPr>
                <w:noProof/>
                <w:webHidden/>
              </w:rPr>
              <w:fldChar w:fldCharType="separate"/>
            </w:r>
            <w:r>
              <w:rPr>
                <w:noProof/>
                <w:webHidden/>
              </w:rPr>
              <w:t>20</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30" w:history="1">
            <w:r w:rsidRPr="00915B1F">
              <w:rPr>
                <w:rStyle w:val="Hyperlink"/>
                <w:b/>
                <w:noProof/>
              </w:rPr>
              <w:t>3.1.4</w:t>
            </w:r>
            <w:r>
              <w:rPr>
                <w:rFonts w:asciiTheme="minorHAnsi" w:eastAsiaTheme="minorEastAsia" w:hAnsiTheme="minorHAnsi"/>
                <w:noProof/>
                <w:szCs w:val="22"/>
              </w:rPr>
              <w:tab/>
            </w:r>
            <w:r w:rsidRPr="00915B1F">
              <w:rPr>
                <w:rStyle w:val="Hyperlink"/>
                <w:noProof/>
              </w:rPr>
              <w:t>Notes on schema mapping in SQL</w:t>
            </w:r>
            <w:r>
              <w:rPr>
                <w:noProof/>
                <w:webHidden/>
              </w:rPr>
              <w:tab/>
            </w:r>
            <w:r>
              <w:rPr>
                <w:noProof/>
                <w:webHidden/>
              </w:rPr>
              <w:fldChar w:fldCharType="begin"/>
            </w:r>
            <w:r>
              <w:rPr>
                <w:noProof/>
                <w:webHidden/>
              </w:rPr>
              <w:instrText xml:space="preserve"> PAGEREF _Toc364676130 \h </w:instrText>
            </w:r>
            <w:r>
              <w:rPr>
                <w:noProof/>
                <w:webHidden/>
              </w:rPr>
            </w:r>
            <w:r>
              <w:rPr>
                <w:noProof/>
                <w:webHidden/>
              </w:rPr>
              <w:fldChar w:fldCharType="separate"/>
            </w:r>
            <w:r>
              <w:rPr>
                <w:noProof/>
                <w:webHidden/>
              </w:rPr>
              <w:t>21</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31" w:history="1">
            <w:r w:rsidRPr="00915B1F">
              <w:rPr>
                <w:rStyle w:val="Hyperlink"/>
                <w:noProof/>
              </w:rPr>
              <w:t>3.2</w:t>
            </w:r>
            <w:r>
              <w:rPr>
                <w:rFonts w:asciiTheme="minorHAnsi" w:eastAsiaTheme="minorEastAsia" w:hAnsiTheme="minorHAnsi"/>
                <w:noProof/>
                <w:szCs w:val="22"/>
              </w:rPr>
              <w:tab/>
            </w:r>
            <w:r w:rsidRPr="00915B1F">
              <w:rPr>
                <w:rStyle w:val="Hyperlink"/>
                <w:noProof/>
              </w:rPr>
              <w:t>Vocabulary mapping</w:t>
            </w:r>
            <w:r>
              <w:rPr>
                <w:noProof/>
                <w:webHidden/>
              </w:rPr>
              <w:tab/>
            </w:r>
            <w:r>
              <w:rPr>
                <w:noProof/>
                <w:webHidden/>
              </w:rPr>
              <w:fldChar w:fldCharType="begin"/>
            </w:r>
            <w:r>
              <w:rPr>
                <w:noProof/>
                <w:webHidden/>
              </w:rPr>
              <w:instrText xml:space="preserve"> PAGEREF _Toc364676131 \h </w:instrText>
            </w:r>
            <w:r>
              <w:rPr>
                <w:noProof/>
                <w:webHidden/>
              </w:rPr>
            </w:r>
            <w:r>
              <w:rPr>
                <w:noProof/>
                <w:webHidden/>
              </w:rPr>
              <w:fldChar w:fldCharType="separate"/>
            </w:r>
            <w:r>
              <w:rPr>
                <w:noProof/>
                <w:webHidden/>
              </w:rPr>
              <w:t>22</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32" w:history="1">
            <w:r w:rsidRPr="00915B1F">
              <w:rPr>
                <w:rStyle w:val="Hyperlink"/>
                <w:noProof/>
              </w:rPr>
              <w:t>3.3</w:t>
            </w:r>
            <w:r>
              <w:rPr>
                <w:rFonts w:asciiTheme="minorHAnsi" w:eastAsiaTheme="minorEastAsia" w:hAnsiTheme="minorHAnsi"/>
                <w:noProof/>
                <w:szCs w:val="22"/>
              </w:rPr>
              <w:tab/>
            </w:r>
            <w:r w:rsidRPr="00915B1F">
              <w:rPr>
                <w:rStyle w:val="Hyperlink"/>
                <w:noProof/>
              </w:rPr>
              <w:t>Excel Workbook template</w:t>
            </w:r>
            <w:r>
              <w:rPr>
                <w:noProof/>
                <w:webHidden/>
              </w:rPr>
              <w:tab/>
            </w:r>
            <w:r>
              <w:rPr>
                <w:noProof/>
                <w:webHidden/>
              </w:rPr>
              <w:fldChar w:fldCharType="begin"/>
            </w:r>
            <w:r>
              <w:rPr>
                <w:noProof/>
                <w:webHidden/>
              </w:rPr>
              <w:instrText xml:space="preserve"> PAGEREF _Toc364676132 \h </w:instrText>
            </w:r>
            <w:r>
              <w:rPr>
                <w:noProof/>
                <w:webHidden/>
              </w:rPr>
            </w:r>
            <w:r>
              <w:rPr>
                <w:noProof/>
                <w:webHidden/>
              </w:rPr>
              <w:fldChar w:fldCharType="separate"/>
            </w:r>
            <w:r>
              <w:rPr>
                <w:noProof/>
                <w:webHidden/>
              </w:rPr>
              <w:t>23</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33" w:history="1">
            <w:r w:rsidRPr="00915B1F">
              <w:rPr>
                <w:rStyle w:val="Hyperlink"/>
                <w:noProof/>
              </w:rPr>
              <w:t>3.4</w:t>
            </w:r>
            <w:r>
              <w:rPr>
                <w:rFonts w:asciiTheme="minorHAnsi" w:eastAsiaTheme="minorEastAsia" w:hAnsiTheme="minorHAnsi"/>
                <w:noProof/>
                <w:szCs w:val="22"/>
              </w:rPr>
              <w:tab/>
            </w:r>
            <w:r w:rsidRPr="00915B1F">
              <w:rPr>
                <w:rStyle w:val="Hyperlink"/>
                <w:noProof/>
              </w:rPr>
              <w:t>Configuring OGC services</w:t>
            </w:r>
            <w:r>
              <w:rPr>
                <w:noProof/>
                <w:webHidden/>
              </w:rPr>
              <w:tab/>
            </w:r>
            <w:r>
              <w:rPr>
                <w:noProof/>
                <w:webHidden/>
              </w:rPr>
              <w:fldChar w:fldCharType="begin"/>
            </w:r>
            <w:r>
              <w:rPr>
                <w:noProof/>
                <w:webHidden/>
              </w:rPr>
              <w:instrText xml:space="preserve"> PAGEREF _Toc364676133 \h </w:instrText>
            </w:r>
            <w:r>
              <w:rPr>
                <w:noProof/>
                <w:webHidden/>
              </w:rPr>
            </w:r>
            <w:r>
              <w:rPr>
                <w:noProof/>
                <w:webHidden/>
              </w:rPr>
              <w:fldChar w:fldCharType="separate"/>
            </w:r>
            <w:r>
              <w:rPr>
                <w:noProof/>
                <w:webHidden/>
              </w:rPr>
              <w:t>24</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34" w:history="1">
            <w:r w:rsidRPr="00915B1F">
              <w:rPr>
                <w:rStyle w:val="Hyperlink"/>
                <w:noProof/>
              </w:rPr>
              <w:t>4</w:t>
            </w:r>
            <w:r>
              <w:rPr>
                <w:rFonts w:asciiTheme="minorHAnsi" w:eastAsiaTheme="minorEastAsia" w:hAnsiTheme="minorHAnsi"/>
                <w:noProof/>
                <w:szCs w:val="22"/>
              </w:rPr>
              <w:tab/>
            </w:r>
            <w:r w:rsidRPr="00915B1F">
              <w:rPr>
                <w:rStyle w:val="Hyperlink"/>
                <w:noProof/>
              </w:rPr>
              <w:t>Styling</w:t>
            </w:r>
            <w:r>
              <w:rPr>
                <w:noProof/>
                <w:webHidden/>
              </w:rPr>
              <w:tab/>
            </w:r>
            <w:r>
              <w:rPr>
                <w:noProof/>
                <w:webHidden/>
              </w:rPr>
              <w:fldChar w:fldCharType="begin"/>
            </w:r>
            <w:r>
              <w:rPr>
                <w:noProof/>
                <w:webHidden/>
              </w:rPr>
              <w:instrText xml:space="preserve"> PAGEREF _Toc364676134 \h </w:instrText>
            </w:r>
            <w:r>
              <w:rPr>
                <w:noProof/>
                <w:webHidden/>
              </w:rPr>
            </w:r>
            <w:r>
              <w:rPr>
                <w:noProof/>
                <w:webHidden/>
              </w:rPr>
              <w:fldChar w:fldCharType="separate"/>
            </w:r>
            <w:r>
              <w:rPr>
                <w:noProof/>
                <w:webHidden/>
              </w:rPr>
              <w:t>24</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35" w:history="1">
            <w:r w:rsidRPr="00915B1F">
              <w:rPr>
                <w:rStyle w:val="Hyperlink"/>
                <w:noProof/>
              </w:rPr>
              <w:t>4.1</w:t>
            </w:r>
            <w:r>
              <w:rPr>
                <w:rFonts w:asciiTheme="minorHAnsi" w:eastAsiaTheme="minorEastAsia" w:hAnsiTheme="minorHAnsi"/>
                <w:noProof/>
                <w:szCs w:val="22"/>
              </w:rPr>
              <w:tab/>
            </w:r>
            <w:r w:rsidRPr="00915B1F">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_Toc364676135 \h </w:instrText>
            </w:r>
            <w:r>
              <w:rPr>
                <w:noProof/>
                <w:webHidden/>
              </w:rPr>
            </w:r>
            <w:r>
              <w:rPr>
                <w:noProof/>
                <w:webHidden/>
              </w:rPr>
              <w:fldChar w:fldCharType="separate"/>
            </w:r>
            <w:r>
              <w:rPr>
                <w:noProof/>
                <w:webHidden/>
              </w:rPr>
              <w:t>25</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36" w:history="1">
            <w:r>
              <w:rPr>
                <w:noProof/>
                <w:webHidden/>
              </w:rPr>
              <w:tab/>
            </w:r>
            <w:r>
              <w:rPr>
                <w:noProof/>
                <w:webHidden/>
              </w:rPr>
              <w:fldChar w:fldCharType="begin"/>
            </w:r>
            <w:r>
              <w:rPr>
                <w:noProof/>
                <w:webHidden/>
              </w:rPr>
              <w:instrText xml:space="preserve"> PAGEREF _Toc364676136 \h </w:instrText>
            </w:r>
            <w:r>
              <w:rPr>
                <w:noProof/>
                <w:webHidden/>
              </w:rPr>
            </w:r>
            <w:r>
              <w:rPr>
                <w:noProof/>
                <w:webHidden/>
              </w:rPr>
              <w:fldChar w:fldCharType="separate"/>
            </w:r>
            <w:r>
              <w:rPr>
                <w:noProof/>
                <w:webHidden/>
              </w:rPr>
              <w:t>26</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37" w:history="1">
            <w:r w:rsidRPr="00915B1F">
              <w:rPr>
                <w:rStyle w:val="Hyperlink"/>
                <w:noProof/>
              </w:rPr>
              <w:t>5</w:t>
            </w:r>
            <w:r>
              <w:rPr>
                <w:rFonts w:asciiTheme="minorHAnsi" w:eastAsiaTheme="minorEastAsia" w:hAnsiTheme="minorHAnsi"/>
                <w:noProof/>
                <w:szCs w:val="22"/>
              </w:rPr>
              <w:tab/>
            </w:r>
            <w:r w:rsidRPr="00915B1F">
              <w:rPr>
                <w:rStyle w:val="Hyperlink"/>
                <w:noProof/>
              </w:rPr>
              <w:t>Deploying Your Web Service</w:t>
            </w:r>
            <w:r>
              <w:rPr>
                <w:noProof/>
                <w:webHidden/>
              </w:rPr>
              <w:tab/>
            </w:r>
            <w:r>
              <w:rPr>
                <w:noProof/>
                <w:webHidden/>
              </w:rPr>
              <w:fldChar w:fldCharType="begin"/>
            </w:r>
            <w:r>
              <w:rPr>
                <w:noProof/>
                <w:webHidden/>
              </w:rPr>
              <w:instrText xml:space="preserve"> PAGEREF _Toc364676137 \h </w:instrText>
            </w:r>
            <w:r>
              <w:rPr>
                <w:noProof/>
                <w:webHidden/>
              </w:rPr>
            </w:r>
            <w:r>
              <w:rPr>
                <w:noProof/>
                <w:webHidden/>
              </w:rPr>
              <w:fldChar w:fldCharType="separate"/>
            </w:r>
            <w:r>
              <w:rPr>
                <w:noProof/>
                <w:webHidden/>
              </w:rPr>
              <w:t>27</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38" w:history="1">
            <w:r w:rsidRPr="00915B1F">
              <w:rPr>
                <w:rStyle w:val="Hyperlink"/>
                <w:noProof/>
              </w:rPr>
              <w:t>6</w:t>
            </w:r>
            <w:r>
              <w:rPr>
                <w:rFonts w:asciiTheme="minorHAnsi" w:eastAsiaTheme="minorEastAsia" w:hAnsiTheme="minorHAnsi"/>
                <w:noProof/>
                <w:szCs w:val="22"/>
              </w:rPr>
              <w:tab/>
            </w:r>
            <w:r w:rsidRPr="00915B1F">
              <w:rPr>
                <w:rStyle w:val="Hyperlink"/>
                <w:noProof/>
              </w:rPr>
              <w:t>Testing Your Web Service</w:t>
            </w:r>
            <w:r>
              <w:rPr>
                <w:noProof/>
                <w:webHidden/>
              </w:rPr>
              <w:tab/>
            </w:r>
            <w:r>
              <w:rPr>
                <w:noProof/>
                <w:webHidden/>
              </w:rPr>
              <w:fldChar w:fldCharType="begin"/>
            </w:r>
            <w:r>
              <w:rPr>
                <w:noProof/>
                <w:webHidden/>
              </w:rPr>
              <w:instrText xml:space="preserve"> PAGEREF _Toc364676138 \h </w:instrText>
            </w:r>
            <w:r>
              <w:rPr>
                <w:noProof/>
                <w:webHidden/>
              </w:rPr>
            </w:r>
            <w:r>
              <w:rPr>
                <w:noProof/>
                <w:webHidden/>
              </w:rPr>
              <w:fldChar w:fldCharType="separate"/>
            </w:r>
            <w:r>
              <w:rPr>
                <w:noProof/>
                <w:webHidden/>
              </w:rPr>
              <w:t>27</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39" w:history="1">
            <w:r w:rsidRPr="00915B1F">
              <w:rPr>
                <w:rStyle w:val="Hyperlink"/>
                <w:noProof/>
              </w:rPr>
              <w:t>6.1</w:t>
            </w:r>
            <w:r>
              <w:rPr>
                <w:rFonts w:asciiTheme="minorHAnsi" w:eastAsiaTheme="minorEastAsia" w:hAnsiTheme="minorHAnsi"/>
                <w:noProof/>
                <w:szCs w:val="22"/>
              </w:rPr>
              <w:tab/>
            </w:r>
            <w:r w:rsidRPr="00915B1F">
              <w:rPr>
                <w:rStyle w:val="Hyperlink"/>
                <w:noProof/>
              </w:rPr>
              <w:t>Web Service Requests</w:t>
            </w:r>
            <w:r>
              <w:rPr>
                <w:noProof/>
                <w:webHidden/>
              </w:rPr>
              <w:tab/>
            </w:r>
            <w:r>
              <w:rPr>
                <w:noProof/>
                <w:webHidden/>
              </w:rPr>
              <w:fldChar w:fldCharType="begin"/>
            </w:r>
            <w:r>
              <w:rPr>
                <w:noProof/>
                <w:webHidden/>
              </w:rPr>
              <w:instrText xml:space="preserve"> PAGEREF _Toc364676139 \h </w:instrText>
            </w:r>
            <w:r>
              <w:rPr>
                <w:noProof/>
                <w:webHidden/>
              </w:rPr>
            </w:r>
            <w:r>
              <w:rPr>
                <w:noProof/>
                <w:webHidden/>
              </w:rPr>
              <w:fldChar w:fldCharType="separate"/>
            </w:r>
            <w:r>
              <w:rPr>
                <w:noProof/>
                <w:webHidden/>
              </w:rPr>
              <w:t>27</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0" w:history="1">
            <w:r w:rsidRPr="00915B1F">
              <w:rPr>
                <w:rStyle w:val="Hyperlink"/>
                <w:noProof/>
              </w:rPr>
              <w:t>6.2</w:t>
            </w:r>
            <w:r>
              <w:rPr>
                <w:rFonts w:asciiTheme="minorHAnsi" w:eastAsiaTheme="minorEastAsia" w:hAnsiTheme="minorHAnsi"/>
                <w:noProof/>
                <w:szCs w:val="22"/>
              </w:rPr>
              <w:tab/>
            </w:r>
            <w:r w:rsidRPr="00915B1F">
              <w:rPr>
                <w:rStyle w:val="Hyperlink"/>
                <w:noProof/>
              </w:rPr>
              <w:t>Adding a Web Map Service in ArcCatalog</w:t>
            </w:r>
            <w:r>
              <w:rPr>
                <w:noProof/>
                <w:webHidden/>
              </w:rPr>
              <w:tab/>
            </w:r>
            <w:r>
              <w:rPr>
                <w:noProof/>
                <w:webHidden/>
              </w:rPr>
              <w:fldChar w:fldCharType="begin"/>
            </w:r>
            <w:r>
              <w:rPr>
                <w:noProof/>
                <w:webHidden/>
              </w:rPr>
              <w:instrText xml:space="preserve"> PAGEREF _Toc364676140 \h </w:instrText>
            </w:r>
            <w:r>
              <w:rPr>
                <w:noProof/>
                <w:webHidden/>
              </w:rPr>
            </w:r>
            <w:r>
              <w:rPr>
                <w:noProof/>
                <w:webHidden/>
              </w:rPr>
              <w:fldChar w:fldCharType="separate"/>
            </w:r>
            <w:r>
              <w:rPr>
                <w:noProof/>
                <w:webHidden/>
              </w:rPr>
              <w:t>29</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1" w:history="1">
            <w:r w:rsidRPr="00915B1F">
              <w:rPr>
                <w:rStyle w:val="Hyperlink"/>
                <w:noProof/>
              </w:rPr>
              <w:t>6.3</w:t>
            </w:r>
            <w:r>
              <w:rPr>
                <w:rFonts w:asciiTheme="minorHAnsi" w:eastAsiaTheme="minorEastAsia" w:hAnsiTheme="minorHAnsi"/>
                <w:noProof/>
                <w:szCs w:val="22"/>
              </w:rPr>
              <w:tab/>
            </w:r>
            <w:r w:rsidRPr="00915B1F">
              <w:rPr>
                <w:rStyle w:val="Hyperlink"/>
                <w:noProof/>
              </w:rPr>
              <w:t>Adding a Web Service in uDig</w:t>
            </w:r>
            <w:r>
              <w:rPr>
                <w:noProof/>
                <w:webHidden/>
              </w:rPr>
              <w:tab/>
            </w:r>
            <w:r>
              <w:rPr>
                <w:noProof/>
                <w:webHidden/>
              </w:rPr>
              <w:fldChar w:fldCharType="begin"/>
            </w:r>
            <w:r>
              <w:rPr>
                <w:noProof/>
                <w:webHidden/>
              </w:rPr>
              <w:instrText xml:space="preserve"> PAGEREF _Toc364676141 \h </w:instrText>
            </w:r>
            <w:r>
              <w:rPr>
                <w:noProof/>
                <w:webHidden/>
              </w:rPr>
            </w:r>
            <w:r>
              <w:rPr>
                <w:noProof/>
                <w:webHidden/>
              </w:rPr>
              <w:fldChar w:fldCharType="separate"/>
            </w:r>
            <w:r>
              <w:rPr>
                <w:noProof/>
                <w:webHidden/>
              </w:rPr>
              <w:t>29</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42" w:history="1">
            <w:r w:rsidRPr="00915B1F">
              <w:rPr>
                <w:rStyle w:val="Hyperlink"/>
                <w:noProof/>
              </w:rPr>
              <w:t>7</w:t>
            </w:r>
            <w:r>
              <w:rPr>
                <w:rFonts w:asciiTheme="minorHAnsi" w:eastAsiaTheme="minorEastAsia" w:hAnsiTheme="minorHAnsi"/>
                <w:noProof/>
                <w:szCs w:val="22"/>
              </w:rPr>
              <w:tab/>
            </w:r>
            <w:r w:rsidRPr="00915B1F">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_Toc364676142 \h </w:instrText>
            </w:r>
            <w:r>
              <w:rPr>
                <w:noProof/>
                <w:webHidden/>
              </w:rPr>
            </w:r>
            <w:r>
              <w:rPr>
                <w:noProof/>
                <w:webHidden/>
              </w:rPr>
              <w:fldChar w:fldCharType="separate"/>
            </w:r>
            <w:r>
              <w:rPr>
                <w:noProof/>
                <w:webHidden/>
              </w:rPr>
              <w:t>30</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43" w:history="1">
            <w:r w:rsidRPr="00915B1F">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_Toc364676143 \h </w:instrText>
            </w:r>
            <w:r>
              <w:rPr>
                <w:noProof/>
                <w:webHidden/>
              </w:rPr>
            </w:r>
            <w:r>
              <w:rPr>
                <w:noProof/>
                <w:webHidden/>
              </w:rPr>
              <w:fldChar w:fldCharType="separate"/>
            </w:r>
            <w:r>
              <w:rPr>
                <w:noProof/>
                <w:webHidden/>
              </w:rPr>
              <w:t>30</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4" w:history="1">
            <w:r w:rsidRPr="00915B1F">
              <w:rPr>
                <w:rStyle w:val="Hyperlink"/>
                <w:noProof/>
              </w:rPr>
              <w:t>A.1.</w:t>
            </w:r>
            <w:r>
              <w:rPr>
                <w:rFonts w:asciiTheme="minorHAnsi" w:eastAsiaTheme="minorEastAsia" w:hAnsiTheme="minorHAnsi"/>
                <w:noProof/>
                <w:szCs w:val="22"/>
              </w:rPr>
              <w:tab/>
            </w:r>
            <w:r w:rsidRPr="00915B1F">
              <w:rPr>
                <w:rStyle w:val="Hyperlink"/>
                <w:noProof/>
              </w:rPr>
              <w:t>Logging in</w:t>
            </w:r>
            <w:r>
              <w:rPr>
                <w:noProof/>
                <w:webHidden/>
              </w:rPr>
              <w:tab/>
            </w:r>
            <w:r>
              <w:rPr>
                <w:noProof/>
                <w:webHidden/>
              </w:rPr>
              <w:fldChar w:fldCharType="begin"/>
            </w:r>
            <w:r>
              <w:rPr>
                <w:noProof/>
                <w:webHidden/>
              </w:rPr>
              <w:instrText xml:space="preserve"> PAGEREF _Toc364676144 \h </w:instrText>
            </w:r>
            <w:r>
              <w:rPr>
                <w:noProof/>
                <w:webHidden/>
              </w:rPr>
            </w:r>
            <w:r>
              <w:rPr>
                <w:noProof/>
                <w:webHidden/>
              </w:rPr>
              <w:fldChar w:fldCharType="separate"/>
            </w:r>
            <w:r>
              <w:rPr>
                <w:noProof/>
                <w:webHidden/>
              </w:rPr>
              <w:t>31</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5" w:history="1">
            <w:r w:rsidRPr="00915B1F">
              <w:rPr>
                <w:rStyle w:val="Hyperlink"/>
                <w:noProof/>
              </w:rPr>
              <w:t>A.2.</w:t>
            </w:r>
            <w:r>
              <w:rPr>
                <w:rFonts w:asciiTheme="minorHAnsi" w:eastAsiaTheme="minorEastAsia" w:hAnsiTheme="minorHAnsi"/>
                <w:noProof/>
                <w:szCs w:val="22"/>
              </w:rPr>
              <w:tab/>
            </w:r>
            <w:r w:rsidRPr="00915B1F">
              <w:rPr>
                <w:rStyle w:val="Hyperlink"/>
                <w:noProof/>
              </w:rPr>
              <w:t>Service-Level Metadata</w:t>
            </w:r>
            <w:r>
              <w:rPr>
                <w:noProof/>
                <w:webHidden/>
              </w:rPr>
              <w:tab/>
            </w:r>
            <w:r>
              <w:rPr>
                <w:noProof/>
                <w:webHidden/>
              </w:rPr>
              <w:fldChar w:fldCharType="begin"/>
            </w:r>
            <w:r>
              <w:rPr>
                <w:noProof/>
                <w:webHidden/>
              </w:rPr>
              <w:instrText xml:space="preserve"> PAGEREF _Toc364676145 \h </w:instrText>
            </w:r>
            <w:r>
              <w:rPr>
                <w:noProof/>
                <w:webHidden/>
              </w:rPr>
            </w:r>
            <w:r>
              <w:rPr>
                <w:noProof/>
                <w:webHidden/>
              </w:rPr>
              <w:fldChar w:fldCharType="separate"/>
            </w:r>
            <w:r>
              <w:rPr>
                <w:noProof/>
                <w:webHidden/>
              </w:rPr>
              <w:t>31</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6" w:history="1">
            <w:r w:rsidRPr="00915B1F">
              <w:rPr>
                <w:rStyle w:val="Hyperlink"/>
                <w:noProof/>
              </w:rPr>
              <w:t>A.3.</w:t>
            </w:r>
            <w:r>
              <w:rPr>
                <w:rFonts w:asciiTheme="minorHAnsi" w:eastAsiaTheme="minorEastAsia" w:hAnsiTheme="minorHAnsi"/>
                <w:noProof/>
                <w:szCs w:val="22"/>
              </w:rPr>
              <w:tab/>
            </w:r>
            <w:r w:rsidRPr="00915B1F">
              <w:rPr>
                <w:rStyle w:val="Hyperlink"/>
                <w:noProof/>
              </w:rPr>
              <w:t>Creating a Workspace</w:t>
            </w:r>
            <w:r>
              <w:rPr>
                <w:noProof/>
                <w:webHidden/>
              </w:rPr>
              <w:tab/>
            </w:r>
            <w:r>
              <w:rPr>
                <w:noProof/>
                <w:webHidden/>
              </w:rPr>
              <w:fldChar w:fldCharType="begin"/>
            </w:r>
            <w:r>
              <w:rPr>
                <w:noProof/>
                <w:webHidden/>
              </w:rPr>
              <w:instrText xml:space="preserve"> PAGEREF _Toc364676146 \h </w:instrText>
            </w:r>
            <w:r>
              <w:rPr>
                <w:noProof/>
                <w:webHidden/>
              </w:rPr>
            </w:r>
            <w:r>
              <w:rPr>
                <w:noProof/>
                <w:webHidden/>
              </w:rPr>
              <w:fldChar w:fldCharType="separate"/>
            </w:r>
            <w:r>
              <w:rPr>
                <w:noProof/>
                <w:webHidden/>
              </w:rPr>
              <w:t>32</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47" w:history="1">
            <w:r w:rsidRPr="00915B1F">
              <w:rPr>
                <w:rStyle w:val="Hyperlink"/>
                <w:noProof/>
              </w:rPr>
              <w:t>A.4.</w:t>
            </w:r>
            <w:r>
              <w:rPr>
                <w:rFonts w:asciiTheme="minorHAnsi" w:eastAsiaTheme="minorEastAsia" w:hAnsiTheme="minorHAnsi"/>
                <w:noProof/>
                <w:szCs w:val="22"/>
              </w:rPr>
              <w:tab/>
            </w:r>
            <w:r w:rsidRPr="00915B1F">
              <w:rPr>
                <w:rStyle w:val="Hyperlink"/>
                <w:noProof/>
              </w:rPr>
              <w:t>Connecting to your data</w:t>
            </w:r>
            <w:r>
              <w:rPr>
                <w:noProof/>
                <w:webHidden/>
              </w:rPr>
              <w:tab/>
            </w:r>
            <w:r>
              <w:rPr>
                <w:noProof/>
                <w:webHidden/>
              </w:rPr>
              <w:fldChar w:fldCharType="begin"/>
            </w:r>
            <w:r>
              <w:rPr>
                <w:noProof/>
                <w:webHidden/>
              </w:rPr>
              <w:instrText xml:space="preserve"> PAGEREF _Toc364676147 \h </w:instrText>
            </w:r>
            <w:r>
              <w:rPr>
                <w:noProof/>
                <w:webHidden/>
              </w:rPr>
            </w:r>
            <w:r>
              <w:rPr>
                <w:noProof/>
                <w:webHidden/>
              </w:rPr>
              <w:fldChar w:fldCharType="separate"/>
            </w:r>
            <w:r>
              <w:rPr>
                <w:noProof/>
                <w:webHidden/>
              </w:rPr>
              <w:t>33</w:t>
            </w:r>
            <w:r>
              <w:rPr>
                <w:noProof/>
                <w:webHidden/>
              </w:rPr>
              <w:fldChar w:fldCharType="end"/>
            </w:r>
          </w:hyperlink>
        </w:p>
        <w:p w:rsidR="0030160D" w:rsidRDefault="0030160D">
          <w:pPr>
            <w:pStyle w:val="TOC2"/>
            <w:tabs>
              <w:tab w:val="left" w:pos="1100"/>
            </w:tabs>
            <w:rPr>
              <w:rFonts w:asciiTheme="minorHAnsi" w:eastAsiaTheme="minorEastAsia" w:hAnsiTheme="minorHAnsi"/>
              <w:noProof/>
              <w:szCs w:val="22"/>
            </w:rPr>
          </w:pPr>
          <w:hyperlink w:anchor="_Toc364676148" w:history="1">
            <w:r w:rsidRPr="00915B1F">
              <w:rPr>
                <w:rStyle w:val="Hyperlink"/>
                <w:noProof/>
              </w:rPr>
              <w:t>A.4.1.</w:t>
            </w:r>
            <w:r>
              <w:rPr>
                <w:rFonts w:asciiTheme="minorHAnsi" w:eastAsiaTheme="minorEastAsia" w:hAnsiTheme="minorHAnsi"/>
                <w:noProof/>
                <w:szCs w:val="22"/>
              </w:rPr>
              <w:tab/>
            </w:r>
            <w:r w:rsidRPr="00915B1F">
              <w:rPr>
                <w:rStyle w:val="Hyperlink"/>
                <w:noProof/>
              </w:rPr>
              <w:t xml:space="preserve"> Connecting to Shapefile</w:t>
            </w:r>
            <w:r>
              <w:rPr>
                <w:noProof/>
                <w:webHidden/>
              </w:rPr>
              <w:tab/>
            </w:r>
            <w:r>
              <w:rPr>
                <w:noProof/>
                <w:webHidden/>
              </w:rPr>
              <w:fldChar w:fldCharType="begin"/>
            </w:r>
            <w:r>
              <w:rPr>
                <w:noProof/>
                <w:webHidden/>
              </w:rPr>
              <w:instrText xml:space="preserve"> PAGEREF _Toc364676148 \h </w:instrText>
            </w:r>
            <w:r>
              <w:rPr>
                <w:noProof/>
                <w:webHidden/>
              </w:rPr>
            </w:r>
            <w:r>
              <w:rPr>
                <w:noProof/>
                <w:webHidden/>
              </w:rPr>
              <w:fldChar w:fldCharType="separate"/>
            </w:r>
            <w:r>
              <w:rPr>
                <w:noProof/>
                <w:webHidden/>
              </w:rPr>
              <w:t>33</w:t>
            </w:r>
            <w:r>
              <w:rPr>
                <w:noProof/>
                <w:webHidden/>
              </w:rPr>
              <w:fldChar w:fldCharType="end"/>
            </w:r>
          </w:hyperlink>
        </w:p>
        <w:p w:rsidR="0030160D" w:rsidRDefault="0030160D">
          <w:pPr>
            <w:pStyle w:val="TOC2"/>
            <w:tabs>
              <w:tab w:val="left" w:pos="1100"/>
            </w:tabs>
            <w:rPr>
              <w:rFonts w:asciiTheme="minorHAnsi" w:eastAsiaTheme="minorEastAsia" w:hAnsiTheme="minorHAnsi"/>
              <w:noProof/>
              <w:szCs w:val="22"/>
            </w:rPr>
          </w:pPr>
          <w:hyperlink w:anchor="_Toc364676149" w:history="1">
            <w:r w:rsidRPr="00915B1F">
              <w:rPr>
                <w:rStyle w:val="Hyperlink"/>
                <w:noProof/>
              </w:rPr>
              <w:t>A.4.2.</w:t>
            </w:r>
            <w:r>
              <w:rPr>
                <w:rFonts w:asciiTheme="minorHAnsi" w:eastAsiaTheme="minorEastAsia" w:hAnsiTheme="minorHAnsi"/>
                <w:noProof/>
                <w:szCs w:val="22"/>
              </w:rPr>
              <w:tab/>
            </w:r>
            <w:r w:rsidRPr="00915B1F">
              <w:rPr>
                <w:rStyle w:val="Hyperlink"/>
                <w:noProof/>
              </w:rPr>
              <w:t>Connecting to PostGIS Database</w:t>
            </w:r>
            <w:r>
              <w:rPr>
                <w:noProof/>
                <w:webHidden/>
              </w:rPr>
              <w:tab/>
            </w:r>
            <w:r>
              <w:rPr>
                <w:noProof/>
                <w:webHidden/>
              </w:rPr>
              <w:fldChar w:fldCharType="begin"/>
            </w:r>
            <w:r>
              <w:rPr>
                <w:noProof/>
                <w:webHidden/>
              </w:rPr>
              <w:instrText xml:space="preserve"> PAGEREF _Toc364676149 \h </w:instrText>
            </w:r>
            <w:r>
              <w:rPr>
                <w:noProof/>
                <w:webHidden/>
              </w:rPr>
            </w:r>
            <w:r>
              <w:rPr>
                <w:noProof/>
                <w:webHidden/>
              </w:rPr>
              <w:fldChar w:fldCharType="separate"/>
            </w:r>
            <w:r>
              <w:rPr>
                <w:noProof/>
                <w:webHidden/>
              </w:rPr>
              <w:t>33</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50" w:history="1">
            <w:r w:rsidRPr="00915B1F">
              <w:rPr>
                <w:rStyle w:val="Hyperlink"/>
                <w:noProof/>
              </w:rPr>
              <w:t>A.5.</w:t>
            </w:r>
            <w:r>
              <w:rPr>
                <w:rFonts w:asciiTheme="minorHAnsi" w:eastAsiaTheme="minorEastAsia" w:hAnsiTheme="minorHAnsi"/>
                <w:noProof/>
                <w:szCs w:val="22"/>
              </w:rPr>
              <w:tab/>
            </w:r>
            <w:r w:rsidRPr="00915B1F">
              <w:rPr>
                <w:rStyle w:val="Hyperlink"/>
                <w:noProof/>
              </w:rPr>
              <w:t>Adding Layers to a Workspace</w:t>
            </w:r>
            <w:r>
              <w:rPr>
                <w:noProof/>
                <w:webHidden/>
              </w:rPr>
              <w:tab/>
            </w:r>
            <w:r>
              <w:rPr>
                <w:noProof/>
                <w:webHidden/>
              </w:rPr>
              <w:fldChar w:fldCharType="begin"/>
            </w:r>
            <w:r>
              <w:rPr>
                <w:noProof/>
                <w:webHidden/>
              </w:rPr>
              <w:instrText xml:space="preserve"> PAGEREF _Toc364676150 \h </w:instrText>
            </w:r>
            <w:r>
              <w:rPr>
                <w:noProof/>
                <w:webHidden/>
              </w:rPr>
            </w:r>
            <w:r>
              <w:rPr>
                <w:noProof/>
                <w:webHidden/>
              </w:rPr>
              <w:fldChar w:fldCharType="separate"/>
            </w:r>
            <w:r>
              <w:rPr>
                <w:noProof/>
                <w:webHidden/>
              </w:rPr>
              <w:t>34</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57" w:history="1">
            <w:r w:rsidRPr="00915B1F">
              <w:rPr>
                <w:rStyle w:val="Hyperlink"/>
                <w:noProof/>
              </w:rPr>
              <w:t>A.5.1.</w:t>
            </w:r>
            <w:r>
              <w:rPr>
                <w:rFonts w:asciiTheme="minorHAnsi" w:eastAsiaTheme="minorEastAsia" w:hAnsiTheme="minorHAnsi"/>
                <w:noProof/>
                <w:szCs w:val="22"/>
              </w:rPr>
              <w:tab/>
            </w:r>
            <w:r w:rsidRPr="00915B1F">
              <w:rPr>
                <w:rStyle w:val="Hyperlink"/>
                <w:noProof/>
              </w:rPr>
              <w:t>The Data tab of the Edit Layer page</w:t>
            </w:r>
            <w:r>
              <w:rPr>
                <w:noProof/>
                <w:webHidden/>
              </w:rPr>
              <w:tab/>
            </w:r>
            <w:r>
              <w:rPr>
                <w:noProof/>
                <w:webHidden/>
              </w:rPr>
              <w:fldChar w:fldCharType="begin"/>
            </w:r>
            <w:r>
              <w:rPr>
                <w:noProof/>
                <w:webHidden/>
              </w:rPr>
              <w:instrText xml:space="preserve"> PAGEREF _Toc364676157 \h </w:instrText>
            </w:r>
            <w:r>
              <w:rPr>
                <w:noProof/>
                <w:webHidden/>
              </w:rPr>
            </w:r>
            <w:r>
              <w:rPr>
                <w:noProof/>
                <w:webHidden/>
              </w:rPr>
              <w:fldChar w:fldCharType="separate"/>
            </w:r>
            <w:r>
              <w:rPr>
                <w:noProof/>
                <w:webHidden/>
              </w:rPr>
              <w:t>35</w:t>
            </w:r>
            <w:r>
              <w:rPr>
                <w:noProof/>
                <w:webHidden/>
              </w:rPr>
              <w:fldChar w:fldCharType="end"/>
            </w:r>
          </w:hyperlink>
        </w:p>
        <w:p w:rsidR="0030160D" w:rsidRDefault="0030160D">
          <w:pPr>
            <w:pStyle w:val="TOC3"/>
            <w:tabs>
              <w:tab w:val="left" w:pos="1320"/>
            </w:tabs>
            <w:rPr>
              <w:rFonts w:asciiTheme="minorHAnsi" w:eastAsiaTheme="minorEastAsia" w:hAnsiTheme="minorHAnsi"/>
              <w:noProof/>
              <w:szCs w:val="22"/>
            </w:rPr>
          </w:pPr>
          <w:hyperlink w:anchor="_Toc364676158" w:history="1">
            <w:r w:rsidRPr="00915B1F">
              <w:rPr>
                <w:rStyle w:val="Hyperlink"/>
                <w:noProof/>
              </w:rPr>
              <w:t>A.5.2.</w:t>
            </w:r>
            <w:r>
              <w:rPr>
                <w:rFonts w:asciiTheme="minorHAnsi" w:eastAsiaTheme="minorEastAsia" w:hAnsiTheme="minorHAnsi"/>
                <w:noProof/>
                <w:szCs w:val="22"/>
              </w:rPr>
              <w:tab/>
            </w:r>
            <w:r w:rsidRPr="00915B1F">
              <w:rPr>
                <w:rStyle w:val="Hyperlink"/>
                <w:noProof/>
              </w:rPr>
              <w:t>The Publishing tab of the Edit Layer page</w:t>
            </w:r>
            <w:r>
              <w:rPr>
                <w:noProof/>
                <w:webHidden/>
              </w:rPr>
              <w:tab/>
            </w:r>
            <w:r>
              <w:rPr>
                <w:noProof/>
                <w:webHidden/>
              </w:rPr>
              <w:fldChar w:fldCharType="begin"/>
            </w:r>
            <w:r>
              <w:rPr>
                <w:noProof/>
                <w:webHidden/>
              </w:rPr>
              <w:instrText xml:space="preserve"> PAGEREF _Toc364676158 \h </w:instrText>
            </w:r>
            <w:r>
              <w:rPr>
                <w:noProof/>
                <w:webHidden/>
              </w:rPr>
            </w:r>
            <w:r>
              <w:rPr>
                <w:noProof/>
                <w:webHidden/>
              </w:rPr>
              <w:fldChar w:fldCharType="separate"/>
            </w:r>
            <w:r>
              <w:rPr>
                <w:noProof/>
                <w:webHidden/>
              </w:rPr>
              <w:t>36</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59" w:history="1">
            <w:r w:rsidRPr="00915B1F">
              <w:rPr>
                <w:rStyle w:val="Hyperlink"/>
                <w:noProof/>
              </w:rPr>
              <w:t>A.6.</w:t>
            </w:r>
            <w:r>
              <w:rPr>
                <w:rFonts w:asciiTheme="minorHAnsi" w:eastAsiaTheme="minorEastAsia" w:hAnsiTheme="minorHAnsi"/>
                <w:noProof/>
                <w:szCs w:val="22"/>
              </w:rPr>
              <w:tab/>
            </w:r>
            <w:r w:rsidRPr="00915B1F">
              <w:rPr>
                <w:rStyle w:val="Hyperlink"/>
                <w:noProof/>
              </w:rPr>
              <w:t>Importing Layer Styles from an SLD File</w:t>
            </w:r>
            <w:r>
              <w:rPr>
                <w:noProof/>
                <w:webHidden/>
              </w:rPr>
              <w:tab/>
            </w:r>
            <w:r>
              <w:rPr>
                <w:noProof/>
                <w:webHidden/>
              </w:rPr>
              <w:fldChar w:fldCharType="begin"/>
            </w:r>
            <w:r>
              <w:rPr>
                <w:noProof/>
                <w:webHidden/>
              </w:rPr>
              <w:instrText xml:space="preserve"> PAGEREF _Toc364676159 \h </w:instrText>
            </w:r>
            <w:r>
              <w:rPr>
                <w:noProof/>
                <w:webHidden/>
              </w:rPr>
            </w:r>
            <w:r>
              <w:rPr>
                <w:noProof/>
                <w:webHidden/>
              </w:rPr>
              <w:fldChar w:fldCharType="separate"/>
            </w:r>
            <w:r>
              <w:rPr>
                <w:noProof/>
                <w:webHidden/>
              </w:rPr>
              <w:t>36</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0" w:history="1">
            <w:r w:rsidRPr="00915B1F">
              <w:rPr>
                <w:rStyle w:val="Hyperlink"/>
                <w:noProof/>
              </w:rPr>
              <w:t>A.7.</w:t>
            </w:r>
            <w:r>
              <w:rPr>
                <w:rFonts w:asciiTheme="minorHAnsi" w:eastAsiaTheme="minorEastAsia" w:hAnsiTheme="minorHAnsi"/>
                <w:noProof/>
                <w:szCs w:val="22"/>
              </w:rPr>
              <w:tab/>
            </w:r>
            <w:r w:rsidRPr="00915B1F">
              <w:rPr>
                <w:rStyle w:val="Hyperlink"/>
                <w:noProof/>
              </w:rPr>
              <w:t>Finishing Up</w:t>
            </w:r>
            <w:r>
              <w:rPr>
                <w:noProof/>
                <w:webHidden/>
              </w:rPr>
              <w:tab/>
            </w:r>
            <w:r>
              <w:rPr>
                <w:noProof/>
                <w:webHidden/>
              </w:rPr>
              <w:fldChar w:fldCharType="begin"/>
            </w:r>
            <w:r>
              <w:rPr>
                <w:noProof/>
                <w:webHidden/>
              </w:rPr>
              <w:instrText xml:space="preserve"> PAGEREF _Toc364676160 \h </w:instrText>
            </w:r>
            <w:r>
              <w:rPr>
                <w:noProof/>
                <w:webHidden/>
              </w:rPr>
            </w:r>
            <w:r>
              <w:rPr>
                <w:noProof/>
                <w:webHidden/>
              </w:rPr>
              <w:fldChar w:fldCharType="separate"/>
            </w:r>
            <w:r>
              <w:rPr>
                <w:noProof/>
                <w:webHidden/>
              </w:rPr>
              <w:t>36</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1" w:history="1">
            <w:r w:rsidRPr="00915B1F">
              <w:rPr>
                <w:rStyle w:val="Hyperlink"/>
                <w:noProof/>
              </w:rPr>
              <w:t>A.8.</w:t>
            </w:r>
            <w:r>
              <w:rPr>
                <w:rFonts w:asciiTheme="minorHAnsi" w:eastAsiaTheme="minorEastAsia" w:hAnsiTheme="minorHAnsi"/>
                <w:noProof/>
                <w:szCs w:val="22"/>
              </w:rPr>
              <w:tab/>
            </w:r>
            <w:r w:rsidRPr="00915B1F">
              <w:rPr>
                <w:rStyle w:val="Hyperlink"/>
                <w:noProof/>
              </w:rPr>
              <w:t>GeoServer Troubleshooting</w:t>
            </w:r>
            <w:r>
              <w:rPr>
                <w:noProof/>
                <w:webHidden/>
              </w:rPr>
              <w:tab/>
            </w:r>
            <w:r>
              <w:rPr>
                <w:noProof/>
                <w:webHidden/>
              </w:rPr>
              <w:fldChar w:fldCharType="begin"/>
            </w:r>
            <w:r>
              <w:rPr>
                <w:noProof/>
                <w:webHidden/>
              </w:rPr>
              <w:instrText xml:space="preserve"> PAGEREF _Toc364676161 \h </w:instrText>
            </w:r>
            <w:r>
              <w:rPr>
                <w:noProof/>
                <w:webHidden/>
              </w:rPr>
            </w:r>
            <w:r>
              <w:rPr>
                <w:noProof/>
                <w:webHidden/>
              </w:rPr>
              <w:fldChar w:fldCharType="separate"/>
            </w:r>
            <w:r>
              <w:rPr>
                <w:noProof/>
                <w:webHidden/>
              </w:rPr>
              <w:t>36</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62" w:history="1">
            <w:r w:rsidRPr="00915B1F">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_Toc364676162 \h </w:instrText>
            </w:r>
            <w:r>
              <w:rPr>
                <w:noProof/>
                <w:webHidden/>
              </w:rPr>
            </w:r>
            <w:r>
              <w:rPr>
                <w:noProof/>
                <w:webHidden/>
              </w:rPr>
              <w:fldChar w:fldCharType="separate"/>
            </w:r>
            <w:r>
              <w:rPr>
                <w:noProof/>
                <w:webHidden/>
              </w:rPr>
              <w:t>38</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3" w:history="1">
            <w:r w:rsidRPr="00915B1F">
              <w:rPr>
                <w:rStyle w:val="Hyperlink"/>
                <w:noProof/>
              </w:rPr>
              <w:t>B. 1</w:t>
            </w:r>
            <w:r>
              <w:rPr>
                <w:rFonts w:asciiTheme="minorHAnsi" w:eastAsiaTheme="minorEastAsia" w:hAnsiTheme="minorHAnsi"/>
                <w:noProof/>
                <w:szCs w:val="22"/>
              </w:rPr>
              <w:tab/>
            </w:r>
            <w:r w:rsidRPr="00915B1F">
              <w:rPr>
                <w:rStyle w:val="Hyperlink"/>
                <w:noProof/>
              </w:rPr>
              <w:t>Connecting to your ArcGIS Server instance</w:t>
            </w:r>
            <w:r>
              <w:rPr>
                <w:noProof/>
                <w:webHidden/>
              </w:rPr>
              <w:tab/>
            </w:r>
            <w:r>
              <w:rPr>
                <w:noProof/>
                <w:webHidden/>
              </w:rPr>
              <w:fldChar w:fldCharType="begin"/>
            </w:r>
            <w:r>
              <w:rPr>
                <w:noProof/>
                <w:webHidden/>
              </w:rPr>
              <w:instrText xml:space="preserve"> PAGEREF _Toc364676163 \h </w:instrText>
            </w:r>
            <w:r>
              <w:rPr>
                <w:noProof/>
                <w:webHidden/>
              </w:rPr>
            </w:r>
            <w:r>
              <w:rPr>
                <w:noProof/>
                <w:webHidden/>
              </w:rPr>
              <w:fldChar w:fldCharType="separate"/>
            </w:r>
            <w:r>
              <w:rPr>
                <w:noProof/>
                <w:webHidden/>
              </w:rPr>
              <w:t>38</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4" w:history="1">
            <w:r w:rsidRPr="00915B1F">
              <w:rPr>
                <w:rStyle w:val="Hyperlink"/>
                <w:noProof/>
              </w:rPr>
              <w:t>B. 2</w:t>
            </w:r>
            <w:r>
              <w:rPr>
                <w:rFonts w:asciiTheme="minorHAnsi" w:eastAsiaTheme="minorEastAsia" w:hAnsiTheme="minorHAnsi"/>
                <w:noProof/>
                <w:szCs w:val="22"/>
              </w:rPr>
              <w:tab/>
            </w:r>
            <w:r w:rsidRPr="00915B1F">
              <w:rPr>
                <w:rStyle w:val="Hyperlink"/>
                <w:noProof/>
              </w:rPr>
              <w:t>Create an ArcMap Project for your web service</w:t>
            </w:r>
            <w:r>
              <w:rPr>
                <w:noProof/>
                <w:webHidden/>
              </w:rPr>
              <w:tab/>
            </w:r>
            <w:r>
              <w:rPr>
                <w:noProof/>
                <w:webHidden/>
              </w:rPr>
              <w:fldChar w:fldCharType="begin"/>
            </w:r>
            <w:r>
              <w:rPr>
                <w:noProof/>
                <w:webHidden/>
              </w:rPr>
              <w:instrText xml:space="preserve"> PAGEREF _Toc364676164 \h </w:instrText>
            </w:r>
            <w:r>
              <w:rPr>
                <w:noProof/>
                <w:webHidden/>
              </w:rPr>
            </w:r>
            <w:r>
              <w:rPr>
                <w:noProof/>
                <w:webHidden/>
              </w:rPr>
              <w:fldChar w:fldCharType="separate"/>
            </w:r>
            <w:r>
              <w:rPr>
                <w:noProof/>
                <w:webHidden/>
              </w:rPr>
              <w:t>38</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5" w:history="1">
            <w:r w:rsidRPr="00915B1F">
              <w:rPr>
                <w:rStyle w:val="Hyperlink"/>
                <w:noProof/>
              </w:rPr>
              <w:t>B. 3</w:t>
            </w:r>
            <w:r>
              <w:rPr>
                <w:rFonts w:asciiTheme="minorHAnsi" w:eastAsiaTheme="minorEastAsia" w:hAnsiTheme="minorHAnsi"/>
                <w:noProof/>
                <w:szCs w:val="22"/>
              </w:rPr>
              <w:tab/>
            </w:r>
            <w:r w:rsidRPr="00915B1F">
              <w:rPr>
                <w:rStyle w:val="Hyperlink"/>
                <w:noProof/>
              </w:rPr>
              <w:t>Publishing on ArcGIS Server</w:t>
            </w:r>
            <w:r>
              <w:rPr>
                <w:noProof/>
                <w:webHidden/>
              </w:rPr>
              <w:tab/>
            </w:r>
            <w:r>
              <w:rPr>
                <w:noProof/>
                <w:webHidden/>
              </w:rPr>
              <w:fldChar w:fldCharType="begin"/>
            </w:r>
            <w:r>
              <w:rPr>
                <w:noProof/>
                <w:webHidden/>
              </w:rPr>
              <w:instrText xml:space="preserve"> PAGEREF _Toc364676165 \h </w:instrText>
            </w:r>
            <w:r>
              <w:rPr>
                <w:noProof/>
                <w:webHidden/>
              </w:rPr>
            </w:r>
            <w:r>
              <w:rPr>
                <w:noProof/>
                <w:webHidden/>
              </w:rPr>
              <w:fldChar w:fldCharType="separate"/>
            </w:r>
            <w:r>
              <w:rPr>
                <w:noProof/>
                <w:webHidden/>
              </w:rPr>
              <w:t>39</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6" w:history="1">
            <w:r w:rsidRPr="00915B1F">
              <w:rPr>
                <w:rStyle w:val="Hyperlink"/>
                <w:noProof/>
              </w:rPr>
              <w:t>B. 4</w:t>
            </w:r>
            <w:r>
              <w:rPr>
                <w:rFonts w:asciiTheme="minorHAnsi" w:eastAsiaTheme="minorEastAsia" w:hAnsiTheme="minorHAnsi"/>
                <w:noProof/>
                <w:szCs w:val="22"/>
              </w:rPr>
              <w:tab/>
            </w:r>
            <w:r w:rsidRPr="00915B1F">
              <w:rPr>
                <w:rStyle w:val="Hyperlink"/>
                <w:noProof/>
              </w:rPr>
              <w:t>Troubleshooting ArcGIS Server</w:t>
            </w:r>
            <w:r>
              <w:rPr>
                <w:noProof/>
                <w:webHidden/>
              </w:rPr>
              <w:tab/>
            </w:r>
            <w:r>
              <w:rPr>
                <w:noProof/>
                <w:webHidden/>
              </w:rPr>
              <w:fldChar w:fldCharType="begin"/>
            </w:r>
            <w:r>
              <w:rPr>
                <w:noProof/>
                <w:webHidden/>
              </w:rPr>
              <w:instrText xml:space="preserve"> PAGEREF _Toc364676166 \h </w:instrText>
            </w:r>
            <w:r>
              <w:rPr>
                <w:noProof/>
                <w:webHidden/>
              </w:rPr>
            </w:r>
            <w:r>
              <w:rPr>
                <w:noProof/>
                <w:webHidden/>
              </w:rPr>
              <w:fldChar w:fldCharType="separate"/>
            </w:r>
            <w:r>
              <w:rPr>
                <w:noProof/>
                <w:webHidden/>
              </w:rPr>
              <w:t>40</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67" w:history="1">
            <w:r w:rsidRPr="00915B1F">
              <w:rPr>
                <w:rStyle w:val="Hyperlink"/>
                <w:noProof/>
              </w:rPr>
              <w:t>Appendix C: OneGeology Web Service Requirements</w:t>
            </w:r>
            <w:r>
              <w:rPr>
                <w:noProof/>
                <w:webHidden/>
              </w:rPr>
              <w:tab/>
            </w:r>
            <w:r>
              <w:rPr>
                <w:noProof/>
                <w:webHidden/>
              </w:rPr>
              <w:fldChar w:fldCharType="begin"/>
            </w:r>
            <w:r>
              <w:rPr>
                <w:noProof/>
                <w:webHidden/>
              </w:rPr>
              <w:instrText xml:space="preserve"> PAGEREF _Toc364676167 \h </w:instrText>
            </w:r>
            <w:r>
              <w:rPr>
                <w:noProof/>
                <w:webHidden/>
              </w:rPr>
            </w:r>
            <w:r>
              <w:rPr>
                <w:noProof/>
                <w:webHidden/>
              </w:rPr>
              <w:fldChar w:fldCharType="separate"/>
            </w:r>
            <w:r>
              <w:rPr>
                <w:noProof/>
                <w:webHidden/>
              </w:rPr>
              <w:t>41</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8" w:history="1">
            <w:r w:rsidRPr="00915B1F">
              <w:rPr>
                <w:rStyle w:val="Hyperlink"/>
                <w:noProof/>
              </w:rPr>
              <w:t>C. 1</w:t>
            </w:r>
            <w:r>
              <w:rPr>
                <w:rFonts w:asciiTheme="minorHAnsi" w:eastAsiaTheme="minorEastAsia" w:hAnsiTheme="minorHAnsi"/>
                <w:noProof/>
                <w:szCs w:val="22"/>
              </w:rPr>
              <w:tab/>
            </w:r>
            <w:r w:rsidRPr="00915B1F">
              <w:rPr>
                <w:rStyle w:val="Hyperlink"/>
                <w:noProof/>
              </w:rPr>
              <w:t>Service-Level Metadata Requirements</w:t>
            </w:r>
            <w:r>
              <w:rPr>
                <w:noProof/>
                <w:webHidden/>
              </w:rPr>
              <w:tab/>
            </w:r>
            <w:r>
              <w:rPr>
                <w:noProof/>
                <w:webHidden/>
              </w:rPr>
              <w:fldChar w:fldCharType="begin"/>
            </w:r>
            <w:r>
              <w:rPr>
                <w:noProof/>
                <w:webHidden/>
              </w:rPr>
              <w:instrText xml:space="preserve"> PAGEREF _Toc364676168 \h </w:instrText>
            </w:r>
            <w:r>
              <w:rPr>
                <w:noProof/>
                <w:webHidden/>
              </w:rPr>
            </w:r>
            <w:r>
              <w:rPr>
                <w:noProof/>
                <w:webHidden/>
              </w:rPr>
              <w:fldChar w:fldCharType="separate"/>
            </w:r>
            <w:r>
              <w:rPr>
                <w:noProof/>
                <w:webHidden/>
              </w:rPr>
              <w:t>41</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69" w:history="1">
            <w:r w:rsidRPr="00915B1F">
              <w:rPr>
                <w:rStyle w:val="Hyperlink"/>
                <w:noProof/>
              </w:rPr>
              <w:t>C. 2</w:t>
            </w:r>
            <w:r>
              <w:rPr>
                <w:rFonts w:asciiTheme="minorHAnsi" w:eastAsiaTheme="minorEastAsia" w:hAnsiTheme="minorHAnsi"/>
                <w:noProof/>
                <w:szCs w:val="22"/>
              </w:rPr>
              <w:tab/>
            </w:r>
            <w:r w:rsidRPr="00915B1F">
              <w:rPr>
                <w:rStyle w:val="Hyperlink"/>
                <w:noProof/>
              </w:rPr>
              <w:t>WMS Service Title and Service Name Requirements</w:t>
            </w:r>
            <w:r>
              <w:rPr>
                <w:noProof/>
                <w:webHidden/>
              </w:rPr>
              <w:tab/>
            </w:r>
            <w:r>
              <w:rPr>
                <w:noProof/>
                <w:webHidden/>
              </w:rPr>
              <w:fldChar w:fldCharType="begin"/>
            </w:r>
            <w:r>
              <w:rPr>
                <w:noProof/>
                <w:webHidden/>
              </w:rPr>
              <w:instrText xml:space="preserve"> PAGEREF _Toc364676169 \h </w:instrText>
            </w:r>
            <w:r>
              <w:rPr>
                <w:noProof/>
                <w:webHidden/>
              </w:rPr>
            </w:r>
            <w:r>
              <w:rPr>
                <w:noProof/>
                <w:webHidden/>
              </w:rPr>
              <w:fldChar w:fldCharType="separate"/>
            </w:r>
            <w:r>
              <w:rPr>
                <w:noProof/>
                <w:webHidden/>
              </w:rPr>
              <w:t>42</w:t>
            </w:r>
            <w:r>
              <w:rPr>
                <w:noProof/>
                <w:webHidden/>
              </w:rPr>
              <w:fldChar w:fldCharType="end"/>
            </w:r>
          </w:hyperlink>
        </w:p>
        <w:p w:rsidR="0030160D" w:rsidRDefault="0030160D">
          <w:pPr>
            <w:pStyle w:val="TOC3"/>
            <w:rPr>
              <w:rFonts w:asciiTheme="minorHAnsi" w:eastAsiaTheme="minorEastAsia" w:hAnsiTheme="minorHAnsi"/>
              <w:noProof/>
              <w:szCs w:val="22"/>
            </w:rPr>
          </w:pPr>
          <w:hyperlink w:anchor="_Toc364676170" w:history="1">
            <w:r w:rsidRPr="00915B1F">
              <w:rPr>
                <w:rStyle w:val="Hyperlink"/>
                <w:noProof/>
              </w:rPr>
              <w:t>OneGeology Service Title Examples:</w:t>
            </w:r>
            <w:r>
              <w:rPr>
                <w:noProof/>
                <w:webHidden/>
              </w:rPr>
              <w:tab/>
            </w:r>
            <w:r>
              <w:rPr>
                <w:noProof/>
                <w:webHidden/>
              </w:rPr>
              <w:fldChar w:fldCharType="begin"/>
            </w:r>
            <w:r>
              <w:rPr>
                <w:noProof/>
                <w:webHidden/>
              </w:rPr>
              <w:instrText xml:space="preserve"> PAGEREF _Toc364676170 \h </w:instrText>
            </w:r>
            <w:r>
              <w:rPr>
                <w:noProof/>
                <w:webHidden/>
              </w:rPr>
            </w:r>
            <w:r>
              <w:rPr>
                <w:noProof/>
                <w:webHidden/>
              </w:rPr>
              <w:fldChar w:fldCharType="separate"/>
            </w:r>
            <w:r>
              <w:rPr>
                <w:noProof/>
                <w:webHidden/>
              </w:rPr>
              <w:t>43</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71" w:history="1">
            <w:r w:rsidRPr="00915B1F">
              <w:rPr>
                <w:rStyle w:val="Hyperlink"/>
                <w:noProof/>
              </w:rPr>
              <w:t>C. 3</w:t>
            </w:r>
            <w:r>
              <w:rPr>
                <w:rFonts w:asciiTheme="minorHAnsi" w:eastAsiaTheme="minorEastAsia" w:hAnsiTheme="minorHAnsi"/>
                <w:noProof/>
                <w:szCs w:val="22"/>
              </w:rPr>
              <w:tab/>
            </w:r>
            <w:r w:rsidRPr="00915B1F">
              <w:rPr>
                <w:rStyle w:val="Hyperlink"/>
                <w:noProof/>
              </w:rPr>
              <w:t>WMS Layer Naming and Title Conventions</w:t>
            </w:r>
            <w:r>
              <w:rPr>
                <w:noProof/>
                <w:webHidden/>
              </w:rPr>
              <w:tab/>
            </w:r>
            <w:r>
              <w:rPr>
                <w:noProof/>
                <w:webHidden/>
              </w:rPr>
              <w:fldChar w:fldCharType="begin"/>
            </w:r>
            <w:r>
              <w:rPr>
                <w:noProof/>
                <w:webHidden/>
              </w:rPr>
              <w:instrText xml:space="preserve"> PAGEREF _Toc364676171 \h </w:instrText>
            </w:r>
            <w:r>
              <w:rPr>
                <w:noProof/>
                <w:webHidden/>
              </w:rPr>
            </w:r>
            <w:r>
              <w:rPr>
                <w:noProof/>
                <w:webHidden/>
              </w:rPr>
              <w:fldChar w:fldCharType="separate"/>
            </w:r>
            <w:r>
              <w:rPr>
                <w:noProof/>
                <w:webHidden/>
              </w:rPr>
              <w:t>43</w:t>
            </w:r>
            <w:r>
              <w:rPr>
                <w:noProof/>
                <w:webHidden/>
              </w:rPr>
              <w:fldChar w:fldCharType="end"/>
            </w:r>
          </w:hyperlink>
        </w:p>
        <w:p w:rsidR="0030160D" w:rsidRDefault="0030160D">
          <w:pPr>
            <w:pStyle w:val="TOC3"/>
            <w:rPr>
              <w:rFonts w:asciiTheme="minorHAnsi" w:eastAsiaTheme="minorEastAsia" w:hAnsiTheme="minorHAnsi"/>
              <w:noProof/>
              <w:szCs w:val="22"/>
            </w:rPr>
          </w:pPr>
          <w:hyperlink w:anchor="_Toc364676172" w:history="1">
            <w:r w:rsidRPr="00915B1F">
              <w:rPr>
                <w:rStyle w:val="Hyperlink"/>
                <w:noProof/>
              </w:rPr>
              <w:t>Layer Title Examples (as indicated in the layer metadata; in the WMS Custom Capabilities)</w:t>
            </w:r>
            <w:r>
              <w:rPr>
                <w:noProof/>
                <w:webHidden/>
              </w:rPr>
              <w:tab/>
            </w:r>
            <w:r>
              <w:rPr>
                <w:noProof/>
                <w:webHidden/>
              </w:rPr>
              <w:fldChar w:fldCharType="begin"/>
            </w:r>
            <w:r>
              <w:rPr>
                <w:noProof/>
                <w:webHidden/>
              </w:rPr>
              <w:instrText xml:space="preserve"> PAGEREF _Toc364676172 \h </w:instrText>
            </w:r>
            <w:r>
              <w:rPr>
                <w:noProof/>
                <w:webHidden/>
              </w:rPr>
            </w:r>
            <w:r>
              <w:rPr>
                <w:noProof/>
                <w:webHidden/>
              </w:rPr>
              <w:fldChar w:fldCharType="separate"/>
            </w:r>
            <w:r>
              <w:rPr>
                <w:noProof/>
                <w:webHidden/>
              </w:rPr>
              <w:t>44</w:t>
            </w:r>
            <w:r>
              <w:rPr>
                <w:noProof/>
                <w:webHidden/>
              </w:rPr>
              <w:fldChar w:fldCharType="end"/>
            </w:r>
          </w:hyperlink>
        </w:p>
        <w:p w:rsidR="0030160D" w:rsidRDefault="0030160D">
          <w:pPr>
            <w:pStyle w:val="TOC3"/>
            <w:rPr>
              <w:rFonts w:asciiTheme="minorHAnsi" w:eastAsiaTheme="minorEastAsia" w:hAnsiTheme="minorHAnsi"/>
              <w:noProof/>
              <w:szCs w:val="22"/>
            </w:rPr>
          </w:pPr>
          <w:hyperlink w:anchor="_Toc364676173" w:history="1">
            <w:r w:rsidRPr="00915B1F">
              <w:rPr>
                <w:rStyle w:val="Hyperlink"/>
                <w:noProof/>
              </w:rPr>
              <w:t>Layer Name Examples</w:t>
            </w:r>
            <w:r>
              <w:rPr>
                <w:noProof/>
                <w:webHidden/>
              </w:rPr>
              <w:tab/>
            </w:r>
            <w:r>
              <w:rPr>
                <w:noProof/>
                <w:webHidden/>
              </w:rPr>
              <w:fldChar w:fldCharType="begin"/>
            </w:r>
            <w:r>
              <w:rPr>
                <w:noProof/>
                <w:webHidden/>
              </w:rPr>
              <w:instrText xml:space="preserve"> PAGEREF _Toc364676173 \h </w:instrText>
            </w:r>
            <w:r>
              <w:rPr>
                <w:noProof/>
                <w:webHidden/>
              </w:rPr>
            </w:r>
            <w:r>
              <w:rPr>
                <w:noProof/>
                <w:webHidden/>
              </w:rPr>
              <w:fldChar w:fldCharType="separate"/>
            </w:r>
            <w:r>
              <w:rPr>
                <w:noProof/>
                <w:webHidden/>
              </w:rPr>
              <w:t>44</w:t>
            </w:r>
            <w:r>
              <w:rPr>
                <w:noProof/>
                <w:webHidden/>
              </w:rPr>
              <w:fldChar w:fldCharType="end"/>
            </w:r>
          </w:hyperlink>
        </w:p>
        <w:p w:rsidR="0030160D" w:rsidRDefault="0030160D">
          <w:pPr>
            <w:pStyle w:val="TOC2"/>
            <w:tabs>
              <w:tab w:val="left" w:pos="1100"/>
            </w:tabs>
            <w:rPr>
              <w:rFonts w:asciiTheme="minorHAnsi" w:eastAsiaTheme="minorEastAsia" w:hAnsiTheme="minorHAnsi"/>
              <w:noProof/>
              <w:szCs w:val="22"/>
            </w:rPr>
          </w:pPr>
          <w:hyperlink w:anchor="_Toc364676174" w:history="1">
            <w:r w:rsidRPr="00915B1F">
              <w:rPr>
                <w:rStyle w:val="Hyperlink"/>
                <w:noProof/>
              </w:rPr>
              <w:t xml:space="preserve">C. 4 </w:t>
            </w:r>
            <w:r>
              <w:rPr>
                <w:rFonts w:asciiTheme="minorHAnsi" w:eastAsiaTheme="minorEastAsia" w:hAnsiTheme="minorHAnsi"/>
                <w:noProof/>
                <w:szCs w:val="22"/>
              </w:rPr>
              <w:tab/>
            </w:r>
            <w:r w:rsidRPr="00915B1F">
              <w:rPr>
                <w:rStyle w:val="Hyperlink"/>
                <w:noProof/>
              </w:rPr>
              <w:t>WFS Service and Layer Naming Conventions</w:t>
            </w:r>
            <w:r>
              <w:rPr>
                <w:noProof/>
                <w:webHidden/>
              </w:rPr>
              <w:tab/>
            </w:r>
            <w:r>
              <w:rPr>
                <w:noProof/>
                <w:webHidden/>
              </w:rPr>
              <w:fldChar w:fldCharType="begin"/>
            </w:r>
            <w:r>
              <w:rPr>
                <w:noProof/>
                <w:webHidden/>
              </w:rPr>
              <w:instrText xml:space="preserve"> PAGEREF _Toc364676174 \h </w:instrText>
            </w:r>
            <w:r>
              <w:rPr>
                <w:noProof/>
                <w:webHidden/>
              </w:rPr>
            </w:r>
            <w:r>
              <w:rPr>
                <w:noProof/>
                <w:webHidden/>
              </w:rPr>
              <w:fldChar w:fldCharType="separate"/>
            </w:r>
            <w:r>
              <w:rPr>
                <w:noProof/>
                <w:webHidden/>
              </w:rPr>
              <w:t>44</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75" w:history="1">
            <w:r w:rsidRPr="00915B1F">
              <w:rPr>
                <w:rStyle w:val="Hyperlink"/>
                <w:noProof/>
              </w:rPr>
              <w:t>C. 5</w:t>
            </w:r>
            <w:r>
              <w:rPr>
                <w:rFonts w:asciiTheme="minorHAnsi" w:eastAsiaTheme="minorEastAsia" w:hAnsiTheme="minorHAnsi"/>
                <w:noProof/>
                <w:szCs w:val="22"/>
              </w:rPr>
              <w:tab/>
            </w:r>
            <w:r w:rsidRPr="00915B1F">
              <w:rPr>
                <w:rStyle w:val="Hyperlink"/>
                <w:noProof/>
              </w:rPr>
              <w:t>Additional Layer-level Metadata Requirements</w:t>
            </w:r>
            <w:r>
              <w:rPr>
                <w:noProof/>
                <w:webHidden/>
              </w:rPr>
              <w:tab/>
            </w:r>
            <w:r>
              <w:rPr>
                <w:noProof/>
                <w:webHidden/>
              </w:rPr>
              <w:fldChar w:fldCharType="begin"/>
            </w:r>
            <w:r>
              <w:rPr>
                <w:noProof/>
                <w:webHidden/>
              </w:rPr>
              <w:instrText xml:space="preserve"> PAGEREF _Toc364676175 \h </w:instrText>
            </w:r>
            <w:r>
              <w:rPr>
                <w:noProof/>
                <w:webHidden/>
              </w:rPr>
            </w:r>
            <w:r>
              <w:rPr>
                <w:noProof/>
                <w:webHidden/>
              </w:rPr>
              <w:fldChar w:fldCharType="separate"/>
            </w:r>
            <w:r>
              <w:rPr>
                <w:noProof/>
                <w:webHidden/>
              </w:rPr>
              <w:t>44</w:t>
            </w:r>
            <w:r>
              <w:rPr>
                <w:noProof/>
                <w:webHidden/>
              </w:rPr>
              <w:fldChar w:fldCharType="end"/>
            </w:r>
          </w:hyperlink>
        </w:p>
        <w:p w:rsidR="0030160D" w:rsidRDefault="0030160D">
          <w:pPr>
            <w:pStyle w:val="TOC2"/>
            <w:tabs>
              <w:tab w:val="left" w:pos="880"/>
            </w:tabs>
            <w:rPr>
              <w:rFonts w:asciiTheme="minorHAnsi" w:eastAsiaTheme="minorEastAsia" w:hAnsiTheme="minorHAnsi"/>
              <w:noProof/>
              <w:szCs w:val="22"/>
            </w:rPr>
          </w:pPr>
          <w:hyperlink w:anchor="_Toc364676176" w:history="1">
            <w:r w:rsidRPr="00915B1F">
              <w:rPr>
                <w:rStyle w:val="Hyperlink"/>
                <w:noProof/>
              </w:rPr>
              <w:t>C. 6</w:t>
            </w:r>
            <w:r>
              <w:rPr>
                <w:rFonts w:asciiTheme="minorHAnsi" w:eastAsiaTheme="minorEastAsia" w:hAnsiTheme="minorHAnsi"/>
                <w:noProof/>
                <w:szCs w:val="22"/>
              </w:rPr>
              <w:tab/>
            </w:r>
            <w:r w:rsidRPr="00915B1F">
              <w:rPr>
                <w:rStyle w:val="Hyperlink"/>
                <w:noProof/>
              </w:rPr>
              <w:t>Custom Capabilities</w:t>
            </w:r>
            <w:r>
              <w:rPr>
                <w:noProof/>
                <w:webHidden/>
              </w:rPr>
              <w:tab/>
            </w:r>
            <w:r>
              <w:rPr>
                <w:noProof/>
                <w:webHidden/>
              </w:rPr>
              <w:fldChar w:fldCharType="begin"/>
            </w:r>
            <w:r>
              <w:rPr>
                <w:noProof/>
                <w:webHidden/>
              </w:rPr>
              <w:instrText xml:space="preserve"> PAGEREF _Toc364676176 \h </w:instrText>
            </w:r>
            <w:r>
              <w:rPr>
                <w:noProof/>
                <w:webHidden/>
              </w:rPr>
            </w:r>
            <w:r>
              <w:rPr>
                <w:noProof/>
                <w:webHidden/>
              </w:rPr>
              <w:fldChar w:fldCharType="separate"/>
            </w:r>
            <w:r>
              <w:rPr>
                <w:noProof/>
                <w:webHidden/>
              </w:rPr>
              <w:t>46</w:t>
            </w:r>
            <w:r>
              <w:rPr>
                <w:noProof/>
                <w:webHidden/>
              </w:rPr>
              <w:fldChar w:fldCharType="end"/>
            </w:r>
          </w:hyperlink>
        </w:p>
        <w:p w:rsidR="0030160D" w:rsidRDefault="0030160D">
          <w:pPr>
            <w:pStyle w:val="TOC1"/>
            <w:rPr>
              <w:rFonts w:asciiTheme="minorHAnsi" w:eastAsiaTheme="minorEastAsia" w:hAnsiTheme="minorHAnsi"/>
              <w:noProof/>
              <w:szCs w:val="22"/>
            </w:rPr>
          </w:pPr>
          <w:hyperlink w:anchor="_Toc364676177" w:history="1">
            <w:r w:rsidRPr="00915B1F">
              <w:rPr>
                <w:rStyle w:val="Hyperlink"/>
                <w:noProof/>
              </w:rPr>
              <w:t>8</w:t>
            </w:r>
            <w:r>
              <w:rPr>
                <w:rFonts w:asciiTheme="minorHAnsi" w:eastAsiaTheme="minorEastAsia" w:hAnsiTheme="minorHAnsi"/>
                <w:noProof/>
                <w:szCs w:val="22"/>
              </w:rPr>
              <w:tab/>
            </w:r>
            <w:r w:rsidRPr="00915B1F">
              <w:rPr>
                <w:rStyle w:val="Hyperlink"/>
                <w:noProof/>
              </w:rPr>
              <w:t>Glossary</w:t>
            </w:r>
            <w:r>
              <w:rPr>
                <w:noProof/>
                <w:webHidden/>
              </w:rPr>
              <w:tab/>
            </w:r>
            <w:r>
              <w:rPr>
                <w:noProof/>
                <w:webHidden/>
              </w:rPr>
              <w:fldChar w:fldCharType="begin"/>
            </w:r>
            <w:r>
              <w:rPr>
                <w:noProof/>
                <w:webHidden/>
              </w:rPr>
              <w:instrText xml:space="preserve"> PAGEREF _Toc364676177 \h </w:instrText>
            </w:r>
            <w:r>
              <w:rPr>
                <w:noProof/>
                <w:webHidden/>
              </w:rPr>
            </w:r>
            <w:r>
              <w:rPr>
                <w:noProof/>
                <w:webHidden/>
              </w:rPr>
              <w:fldChar w:fldCharType="separate"/>
            </w:r>
            <w:r>
              <w:rPr>
                <w:noProof/>
                <w:webHidden/>
              </w:rPr>
              <w:t>49</w:t>
            </w:r>
            <w:r>
              <w:rPr>
                <w:noProof/>
                <w:webHidden/>
              </w:rPr>
              <w:fldChar w:fldCharType="end"/>
            </w:r>
          </w:hyperlink>
        </w:p>
        <w:p w:rsidR="006A0679" w:rsidRDefault="006A0679">
          <w:r>
            <w:rPr>
              <w:b/>
              <w:bCs/>
              <w:noProof/>
            </w:rPr>
            <w:fldChar w:fldCharType="end"/>
          </w:r>
        </w:p>
      </w:sdtContent>
    </w:sdt>
    <w:p w:rsidR="00333560" w:rsidRDefault="00333560">
      <w:pPr>
        <w:rPr>
          <w:ins w:id="6" w:author="Christy Caudill" w:date="2013-08-16T12:13:00Z"/>
          <w:noProof/>
        </w:rPr>
        <w:pPrChange w:id="7" w:author="Christy Caudill" w:date="2013-08-16T11:28:00Z">
          <w:pPr>
            <w:pStyle w:val="Heading1"/>
            <w:pageBreakBefore/>
            <w:numPr>
              <w:numId w:val="0"/>
            </w:numPr>
            <w:tabs>
              <w:tab w:val="clear" w:pos="432"/>
            </w:tabs>
            <w:ind w:left="0" w:firstLine="0"/>
          </w:pPr>
        </w:pPrChange>
      </w:pPr>
    </w:p>
    <w:p w:rsidR="00333560" w:rsidRDefault="00333560">
      <w:pPr>
        <w:rPr>
          <w:ins w:id="8" w:author="Christy Caudill" w:date="2013-08-16T12:13:00Z"/>
          <w:noProof/>
        </w:rPr>
        <w:pPrChange w:id="9" w:author="Christy Caudill" w:date="2013-08-16T11:28:00Z">
          <w:pPr>
            <w:pStyle w:val="Heading1"/>
            <w:pageBreakBefore/>
            <w:numPr>
              <w:numId w:val="0"/>
            </w:numPr>
            <w:tabs>
              <w:tab w:val="clear" w:pos="432"/>
            </w:tabs>
            <w:ind w:left="0" w:firstLine="0"/>
          </w:pPr>
        </w:pPrChange>
      </w:pPr>
    </w:p>
    <w:p w:rsidR="00333560" w:rsidRDefault="00333560">
      <w:pPr>
        <w:rPr>
          <w:ins w:id="10" w:author="Christy Caudill" w:date="2013-08-16T12:13:00Z"/>
          <w:noProof/>
        </w:rPr>
        <w:pPrChange w:id="11" w:author="Christy Caudill" w:date="2013-08-16T11:28:00Z">
          <w:pPr>
            <w:pStyle w:val="Heading1"/>
            <w:pageBreakBefore/>
            <w:numPr>
              <w:numId w:val="0"/>
            </w:numPr>
            <w:tabs>
              <w:tab w:val="clear" w:pos="432"/>
            </w:tabs>
            <w:ind w:left="0" w:firstLine="0"/>
          </w:pPr>
        </w:pPrChange>
      </w:pPr>
    </w:p>
    <w:p w:rsidR="008C1A92" w:rsidRDefault="008C1A92">
      <w:pPr>
        <w:rPr>
          <w:noProof/>
        </w:rPr>
        <w:pPrChange w:id="12"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3" w:author="Christy Caudill" w:date="2013-08-16T11:28:00Z">
                <w:pPr>
                  <w:jc w:val="center"/>
                </w:pPr>
              </w:pPrChange>
            </w:pPr>
            <w:r w:rsidRPr="00CB2F1D">
              <w:rPr>
                <w:b/>
              </w:rPr>
              <w:t>Version</w:t>
            </w:r>
          </w:p>
        </w:tc>
        <w:tc>
          <w:tcPr>
            <w:tcW w:w="1080" w:type="dxa"/>
          </w:tcPr>
          <w:p w:rsidR="008C1A92" w:rsidRPr="00CB2F1D" w:rsidRDefault="008C1A92">
            <w:pPr>
              <w:rPr>
                <w:b/>
              </w:rPr>
              <w:pPrChange w:id="14" w:author="Christy Caudill" w:date="2013-08-16T11:28:00Z">
                <w:pPr>
                  <w:jc w:val="center"/>
                </w:pPr>
              </w:pPrChange>
            </w:pPr>
            <w:r w:rsidRPr="00CB2F1D">
              <w:rPr>
                <w:b/>
              </w:rPr>
              <w:t>Date</w:t>
            </w:r>
          </w:p>
        </w:tc>
        <w:tc>
          <w:tcPr>
            <w:tcW w:w="6120" w:type="dxa"/>
          </w:tcPr>
          <w:p w:rsidR="008C1A92" w:rsidRPr="00CB2F1D" w:rsidRDefault="008C1A92">
            <w:pPr>
              <w:rPr>
                <w:b/>
              </w:rPr>
              <w:pPrChange w:id="15"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6" w:author="Christy Caudill" w:date="2013-08-16T11:28:00Z">
                <w:pPr>
                  <w:spacing w:after="0" w:line="240" w:lineRule="auto"/>
                </w:pPr>
              </w:pPrChange>
            </w:pPr>
          </w:p>
        </w:tc>
        <w:tc>
          <w:tcPr>
            <w:tcW w:w="1080" w:type="dxa"/>
          </w:tcPr>
          <w:p w:rsidR="008C1A92" w:rsidRPr="008C1A92" w:rsidRDefault="008C1A92">
            <w:pPr>
              <w:pPrChange w:id="17" w:author="Christy Caudill" w:date="2013-08-16T11:28:00Z">
                <w:pPr>
                  <w:spacing w:after="0" w:line="240" w:lineRule="auto"/>
                </w:pPr>
              </w:pPrChange>
            </w:pPr>
            <w:r w:rsidRPr="008C1A92">
              <w:t>2012-05-17</w:t>
            </w:r>
          </w:p>
        </w:tc>
        <w:tc>
          <w:tcPr>
            <w:tcW w:w="6120" w:type="dxa"/>
          </w:tcPr>
          <w:p w:rsidR="008C1A92" w:rsidRPr="008C1A92" w:rsidRDefault="008C1A92">
            <w:pPr>
              <w:pPrChange w:id="18"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9"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20" w:author="Christy Caudill" w:date="2013-08-16T11:28:00Z">
                <w:pPr>
                  <w:spacing w:after="0" w:line="240" w:lineRule="auto"/>
                </w:pPr>
              </w:pPrChange>
            </w:pPr>
          </w:p>
        </w:tc>
        <w:tc>
          <w:tcPr>
            <w:tcW w:w="1080" w:type="dxa"/>
          </w:tcPr>
          <w:p w:rsidR="008C1A92" w:rsidRPr="008C1A92" w:rsidRDefault="008C1A92">
            <w:pPr>
              <w:pPrChange w:id="21" w:author="Christy Caudill" w:date="2013-08-16T11:28:00Z">
                <w:pPr>
                  <w:spacing w:after="0" w:line="240" w:lineRule="auto"/>
                </w:pPr>
              </w:pPrChange>
            </w:pPr>
            <w:r w:rsidRPr="008C1A92">
              <w:t>2013-05-28</w:t>
            </w:r>
          </w:p>
        </w:tc>
        <w:tc>
          <w:tcPr>
            <w:tcW w:w="6120" w:type="dxa"/>
          </w:tcPr>
          <w:p w:rsidR="008C1A92" w:rsidRPr="008C1A92" w:rsidRDefault="008C1A92">
            <w:pPr>
              <w:pPrChange w:id="22"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3"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4"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5" w:author="Christy Caudill" w:date="2013-08-16T11:28:00Z">
                <w:pPr>
                  <w:spacing w:after="0" w:line="240" w:lineRule="auto"/>
                </w:pPr>
              </w:pPrChange>
            </w:pPr>
            <w:ins w:id="26"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7" w:author="Christy Caudill" w:date="2013-08-16T11:28:00Z">
                <w:pPr>
                  <w:spacing w:after="0" w:line="240" w:lineRule="auto"/>
                </w:pPr>
              </w:pPrChange>
            </w:pPr>
            <w:ins w:id="28" w:author="Christy Caudill" w:date="2013-08-16T12:13:00Z">
              <w:r>
                <w:rPr>
                  <w:sz w:val="16"/>
                  <w:szCs w:val="16"/>
                  <w:lang w:eastAsia="ja-JP"/>
                </w:rPr>
                <w:t xml:space="preserve">Edited  naming conventions sections, made text more clear for WFS/WMS considerations. Added text to </w:t>
              </w:r>
            </w:ins>
            <w:ins w:id="29" w:author="Christy Caudill" w:date="2013-08-16T12:14:00Z">
              <w:r>
                <w:rPr>
                  <w:sz w:val="16"/>
                  <w:szCs w:val="16"/>
                  <w:lang w:eastAsia="ja-JP"/>
                </w:rPr>
                <w:t>Section 1.4 regarding naming of WFS and WMS.</w:t>
              </w:r>
            </w:ins>
            <w:ins w:id="30" w:author="Christy Caudill" w:date="2013-08-16T14:43:00Z">
              <w:r w:rsidR="00B76E01">
                <w:rPr>
                  <w:sz w:val="16"/>
                  <w:szCs w:val="16"/>
                  <w:lang w:eastAsia="ja-JP"/>
                </w:rPr>
                <w:t xml:space="preserve">  Added Section C6 for custom capabilities.</w:t>
              </w:r>
            </w:ins>
          </w:p>
        </w:tc>
        <w:tc>
          <w:tcPr>
            <w:tcW w:w="2076" w:type="dxa"/>
          </w:tcPr>
          <w:p w:rsidR="008C1A92" w:rsidRPr="000E528C" w:rsidRDefault="00333560">
            <w:pPr>
              <w:rPr>
                <w:sz w:val="16"/>
                <w:szCs w:val="16"/>
                <w:lang w:eastAsia="ja-JP"/>
              </w:rPr>
              <w:pPrChange w:id="31" w:author="Christy Caudill" w:date="2013-08-16T11:28:00Z">
                <w:pPr>
                  <w:spacing w:after="0" w:line="240" w:lineRule="auto"/>
                </w:pPr>
              </w:pPrChange>
            </w:pPr>
            <w:ins w:id="32"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3"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4"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5"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6"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7" w:name="_Toc364676116"/>
      <w:r>
        <w:rPr>
          <w:noProof/>
        </w:rPr>
        <w:lastRenderedPageBreak/>
        <w:t>1</w:t>
      </w:r>
      <w:r>
        <w:rPr>
          <w:noProof/>
        </w:rPr>
        <w:tab/>
      </w:r>
      <w:r w:rsidR="002A5DE2">
        <w:rPr>
          <w:noProof/>
        </w:rPr>
        <w:t>Int</w:t>
      </w:r>
      <w:r w:rsidR="00BF5E7C" w:rsidRPr="00283E2D">
        <w:t>roduction</w:t>
      </w:r>
      <w:bookmarkEnd w:id="3"/>
      <w:bookmarkEnd w:id="4"/>
      <w:bookmarkEnd w:id="0"/>
      <w:bookmarkEnd w:id="37"/>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3"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8" w:name="_Toc364676117"/>
      <w:r>
        <w:t>What is USGIN?</w:t>
      </w:r>
      <w:bookmarkEnd w:id="38"/>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39" w:name="_GeoSciML-Portrayal_and_GeoSciML"/>
      <w:bookmarkStart w:id="40" w:name="_Toc321148885"/>
      <w:bookmarkStart w:id="41" w:name="_Toc364676118"/>
      <w:bookmarkEnd w:id="39"/>
      <w:r w:rsidRPr="002A5DE2">
        <w:lastRenderedPageBreak/>
        <w:t>GeoSciML-Portrayal</w:t>
      </w:r>
      <w:bookmarkEnd w:id="40"/>
      <w:r w:rsidR="00874D61">
        <w:t xml:space="preserve"> and GeoSciML</w:t>
      </w:r>
      <w:bookmarkEnd w:id="4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1"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2" w:name="_Toc321763197"/>
      <w:bookmarkStart w:id="43" w:name="_Toc321763433"/>
      <w:bookmarkStart w:id="44" w:name="_Toc321763198"/>
      <w:bookmarkStart w:id="45" w:name="_Toc321763434"/>
      <w:bookmarkStart w:id="46" w:name="_Toc321763199"/>
      <w:bookmarkStart w:id="47" w:name="_Toc321763435"/>
      <w:bookmarkStart w:id="48" w:name="_Toc321763200"/>
      <w:bookmarkStart w:id="49" w:name="_Toc321763436"/>
      <w:bookmarkStart w:id="50" w:name="_Toc321763201"/>
      <w:bookmarkStart w:id="51" w:name="_Toc321763437"/>
      <w:bookmarkStart w:id="52" w:name="_Toc321763202"/>
      <w:bookmarkStart w:id="53" w:name="_Toc321763438"/>
      <w:bookmarkStart w:id="54" w:name="_Toc321763203"/>
      <w:bookmarkStart w:id="55" w:name="_Toc321763439"/>
      <w:bookmarkStart w:id="56" w:name="_Toc321763204"/>
      <w:bookmarkStart w:id="57" w:name="_Toc321763440"/>
      <w:bookmarkStart w:id="58" w:name="_Toc321763205"/>
      <w:bookmarkStart w:id="59" w:name="_Toc321763441"/>
      <w:bookmarkStart w:id="60" w:name="_Cookbook_Prerequisites"/>
      <w:bookmarkStart w:id="61" w:name="_Toc321148889"/>
      <w:bookmarkStart w:id="62" w:name="_Ref321725654"/>
      <w:bookmarkStart w:id="63" w:name="_Ref321729553"/>
      <w:bookmarkStart w:id="64" w:name="_Toc3646761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Pr="002A5DE2">
        <w:t xml:space="preserve">Cookbook </w:t>
      </w:r>
      <w:r w:rsidR="002D524F" w:rsidRPr="002A5DE2">
        <w:t>Prerequisites</w:t>
      </w:r>
      <w:bookmarkEnd w:id="61"/>
      <w:bookmarkEnd w:id="62"/>
      <w:bookmarkEnd w:id="63"/>
      <w:bookmarkEnd w:id="6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30160D" w:rsidP="002A5DE2">
      <w:pPr>
        <w:pStyle w:val="ListParagraph"/>
        <w:numPr>
          <w:ilvl w:val="2"/>
          <w:numId w:val="17"/>
        </w:numPr>
      </w:pPr>
      <w:hyperlink r:id="rId26" w:history="1">
        <w:r w:rsidR="002676C0" w:rsidRPr="00283E2D">
          <w:rPr>
            <w:rStyle w:val="Hyperlink"/>
          </w:rPr>
          <w:t>http://geoserver.org/</w:t>
        </w:r>
      </w:hyperlink>
    </w:p>
    <w:p w:rsidR="002676C0" w:rsidRPr="00283E2D" w:rsidRDefault="0030160D"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5" w:name="_Toc321148891"/>
      <w:bookmarkStart w:id="66" w:name="_Toc364676120"/>
      <w:r w:rsidRPr="002A5DE2">
        <w:t>Cookbook Workflow</w:t>
      </w:r>
      <w:bookmarkEnd w:id="65"/>
      <w:bookmarkEnd w:id="66"/>
    </w:p>
    <w:p w:rsidR="00B86E07" w:rsidRPr="00283E2D" w:rsidRDefault="008A3A5E" w:rsidP="002A5DE2">
      <w:ins w:id="67" w:author="Christy Caudill" w:date="2013-08-16T11:22:00Z">
        <w:r>
          <w:t>This workflow indicates the specifications required by the GeoSciML</w:t>
        </w:r>
      </w:ins>
      <w:ins w:id="68" w:author="Christy Caudill" w:date="2013-08-16T11:23:00Z">
        <w:r>
          <w:t>-</w:t>
        </w:r>
      </w:ins>
      <w:ins w:id="69" w:author="Christy Caudill" w:date="2013-08-16T11:22:00Z">
        <w:r>
          <w:t>Por</w:t>
        </w:r>
      </w:ins>
      <w:ins w:id="70" w:author="Christy Caudill" w:date="2013-08-16T11:23:00Z">
        <w:r>
          <w:t>trayal schema</w:t>
        </w:r>
        <w:r w:rsidR="00F1684B">
          <w:t xml:space="preserve"> for OneGeology data services. The Feature Types indicated</w:t>
        </w:r>
      </w:ins>
      <w:ins w:id="71" w:author="Christy Caudill" w:date="2013-08-16T11:24:00Z">
        <w:r w:rsidR="00F1684B">
          <w:t xml:space="preserve"> in Section 2</w:t>
        </w:r>
      </w:ins>
      <w:ins w:id="72" w:author="Christy Caudill" w:date="2013-08-16T11:23:00Z">
        <w:r w:rsidR="00F1684B">
          <w:t xml:space="preserve"> below </w:t>
        </w:r>
      </w:ins>
      <w:ins w:id="73" w:author="Christy Caudill" w:date="2013-08-16T11:24:00Z">
        <w:r w:rsidR="00F1684B">
          <w:t xml:space="preserve">will </w:t>
        </w:r>
      </w:ins>
      <w:ins w:id="74" w:author="Christy Caudill" w:date="2013-08-16T11:23:00Z">
        <w:r w:rsidR="00F1684B">
          <w:t>represent</w:t>
        </w:r>
      </w:ins>
      <w:ins w:id="75" w:author="Christy Caudill" w:date="2013-08-16T11:24:00Z">
        <w:r w:rsidR="00F1684B">
          <w:t>ed</w:t>
        </w:r>
      </w:ins>
      <w:ins w:id="76" w:author="Christy Caudill" w:date="2013-08-16T11:23:00Z">
        <w:r w:rsidR="00F1684B">
          <w:t xml:space="preserve"> </w:t>
        </w:r>
      </w:ins>
      <w:ins w:id="77" w:author="Christy Caudill" w:date="2013-08-16T11:24:00Z">
        <w:r w:rsidR="00F1684B">
          <w:t xml:space="preserve">in </w:t>
        </w:r>
      </w:ins>
      <w:ins w:id="78" w:author="Christy Caudill" w:date="2013-08-16T11:23:00Z">
        <w:r w:rsidR="00F1684B">
          <w:t>the layers</w:t>
        </w:r>
      </w:ins>
      <w:ins w:id="79" w:author="Christy Caudill" w:date="2013-08-16T11:24:00Z">
        <w:r w:rsidR="00F1684B">
          <w:t xml:space="preserve"> of a web feature service (WFS). Additional information regarding</w:t>
        </w:r>
      </w:ins>
      <w:ins w:id="80" w:author="Christy Caudill" w:date="2013-08-16T11:25:00Z">
        <w:r w:rsidR="00F1684B">
          <w:t xml:space="preserve"> service and layer</w:t>
        </w:r>
      </w:ins>
      <w:ins w:id="81" w:author="Christy Caudill" w:date="2013-08-16T11:24:00Z">
        <w:r w:rsidR="00F1684B">
          <w:t xml:space="preserve"> naming conventions</w:t>
        </w:r>
      </w:ins>
      <w:ins w:id="82" w:author="Christy Caudill" w:date="2013-08-16T11:26:00Z">
        <w:r w:rsidR="00F1684B">
          <w:t>,</w:t>
        </w:r>
      </w:ins>
      <w:ins w:id="83" w:author="Christy Caudill" w:date="2013-08-16T11:24:00Z">
        <w:r w:rsidR="00F1684B">
          <w:t xml:space="preserve"> with</w:t>
        </w:r>
      </w:ins>
      <w:ins w:id="84" w:author="Christy Caudill" w:date="2013-08-16T11:25:00Z">
        <w:r w:rsidR="00F1684B">
          <w:t xml:space="preserve"> a focus on web map service (WMS) naming specifications</w:t>
        </w:r>
      </w:ins>
      <w:ins w:id="85" w:author="Christy Caudill" w:date="2013-08-16T11:23:00Z">
        <w:r w:rsidR="00F1684B">
          <w:t xml:space="preserve"> </w:t>
        </w:r>
      </w:ins>
      <w:ins w:id="86" w:author="Christy Caudill" w:date="2013-08-16T11:26:00Z">
        <w:r w:rsidR="00F1684B">
          <w:t>can be found in Appendix C2, C3, and C4.</w:t>
        </w:r>
      </w:ins>
      <w:ins w:id="87" w:author="Christy Caudill" w:date="2013-08-16T11:22:00Z">
        <w:r>
          <w:t xml:space="preserve"> </w:t>
        </w:r>
      </w:ins>
      <w:r w:rsidR="005006C0">
        <w:t xml:space="preserve">Setting up a geologic data web </w:t>
      </w:r>
      <w:del w:id="88"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r w:rsidR="007A7C13" w:rsidRPr="007A7C13">
          <w:rPr>
            <w:rStyle w:val="Hyperlink"/>
          </w:rPr>
          <w:t>OneGeology</w:t>
        </w:r>
      </w:hyperlink>
    </w:p>
    <w:p w:rsidR="0064307F" w:rsidRPr="002A5DE2" w:rsidRDefault="0064307F" w:rsidP="002A5DE2">
      <w:pPr>
        <w:pStyle w:val="Heading1"/>
      </w:pPr>
      <w:bookmarkStart w:id="89" w:name="_GeoSciML-Portrayal"/>
      <w:bookmarkStart w:id="90" w:name="_GeoSciML-Portrayal_Feature_Types"/>
      <w:bookmarkStart w:id="91" w:name="_Toc321148892"/>
      <w:bookmarkStart w:id="92" w:name="_Toc364676121"/>
      <w:bookmarkEnd w:id="89"/>
      <w:bookmarkEnd w:id="90"/>
      <w:r w:rsidRPr="002A5DE2">
        <w:t>GeoSciML-Portrayal Feature Types</w:t>
      </w:r>
      <w:bookmarkEnd w:id="91"/>
      <w:bookmarkEnd w:id="92"/>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3" w:name="_Toc321148893"/>
      <w:bookmarkStart w:id="94" w:name="_Toc364676122"/>
      <w:r w:rsidRPr="002A5DE2">
        <w:t>ContactView Features</w:t>
      </w:r>
      <w:bookmarkEnd w:id="93"/>
      <w:bookmarkEnd w:id="94"/>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5" w:name="_Ref321727329"/>
      <w:r w:rsidRPr="00283E2D">
        <w:t xml:space="preserve">Table </w:t>
      </w:r>
      <w:r w:rsidR="00F86C86">
        <w:fldChar w:fldCharType="begin"/>
      </w:r>
      <w:r w:rsidR="00F86C86">
        <w:instrText xml:space="preserve"> SEQ Table \* ARABIC </w:instrText>
      </w:r>
      <w:r w:rsidR="00F86C86">
        <w:fldChar w:fldCharType="separate"/>
      </w:r>
      <w:r w:rsidR="006C0140">
        <w:rPr>
          <w:noProof/>
        </w:rPr>
        <w:t>1</w:t>
      </w:r>
      <w:r w:rsidR="00F86C86">
        <w:rPr>
          <w:noProof/>
        </w:rPr>
        <w:fldChar w:fldCharType="end"/>
      </w:r>
      <w:bookmarkEnd w:id="95"/>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6" w:name="_Toc321148894"/>
    </w:p>
    <w:bookmarkEnd w:id="96"/>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7" w:name="_Toc320707871"/>
      <w:bookmarkStart w:id="98" w:name="_Toc320714707"/>
      <w:bookmarkStart w:id="99" w:name="_Toc321148895"/>
      <w:bookmarkStart w:id="100" w:name="_Toc364676123"/>
      <w:bookmarkEnd w:id="97"/>
      <w:bookmarkEnd w:id="98"/>
      <w:r w:rsidRPr="002A5DE2">
        <w:t>ShearDisplacementView Features</w:t>
      </w:r>
      <w:bookmarkEnd w:id="99"/>
      <w:bookmarkEnd w:id="100"/>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6"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1" w:name="_Ref321727337"/>
      <w:r w:rsidRPr="00283E2D">
        <w:t xml:space="preserve">Table </w:t>
      </w:r>
      <w:r w:rsidR="00F86C86">
        <w:fldChar w:fldCharType="begin"/>
      </w:r>
      <w:r w:rsidR="00F86C86">
        <w:instrText xml:space="preserve"> SEQ Table \* ARABIC </w:instrText>
      </w:r>
      <w:r w:rsidR="00F86C86">
        <w:fldChar w:fldCharType="separate"/>
      </w:r>
      <w:r w:rsidR="006C0140">
        <w:rPr>
          <w:noProof/>
        </w:rPr>
        <w:t>2</w:t>
      </w:r>
      <w:r w:rsidR="00F86C86">
        <w:rPr>
          <w:noProof/>
        </w:rPr>
        <w:fldChar w:fldCharType="end"/>
      </w:r>
      <w:bookmarkEnd w:id="101"/>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2" w:name="_Toc320707873"/>
      <w:bookmarkStart w:id="103" w:name="_Toc320714709"/>
      <w:bookmarkStart w:id="104" w:name="_Toc321148896"/>
      <w:bookmarkEnd w:id="102"/>
      <w:bookmarkEnd w:id="103"/>
    </w:p>
    <w:bookmarkEnd w:id="104"/>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5" w:name="_Toc321148897"/>
      <w:bookmarkStart w:id="106" w:name="_Toc364676124"/>
      <w:r w:rsidRPr="002A5DE2">
        <w:t>GeologicUnitView Features</w:t>
      </w:r>
      <w:bookmarkEnd w:id="105"/>
      <w:bookmarkEnd w:id="106"/>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0"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7" w:name="_Ref321727345"/>
      <w:r w:rsidRPr="00283E2D">
        <w:t xml:space="preserve">Table </w:t>
      </w:r>
      <w:r w:rsidR="00F86C86">
        <w:fldChar w:fldCharType="begin"/>
      </w:r>
      <w:r w:rsidR="00F86C86">
        <w:instrText xml:space="preserve"> SEQ Table \* ARABIC </w:instrText>
      </w:r>
      <w:r w:rsidR="00F86C86">
        <w:fldChar w:fldCharType="separate"/>
      </w:r>
      <w:r w:rsidR="006C0140">
        <w:rPr>
          <w:noProof/>
        </w:rPr>
        <w:t>3</w:t>
      </w:r>
      <w:r w:rsidR="00F86C86">
        <w:rPr>
          <w:noProof/>
        </w:rPr>
        <w:fldChar w:fldCharType="end"/>
      </w:r>
      <w:bookmarkEnd w:id="107"/>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8" w:name="_Toc321763216"/>
      <w:bookmarkStart w:id="109" w:name="_Toc321763452"/>
      <w:bookmarkStart w:id="110" w:name="_Toc321763217"/>
      <w:bookmarkStart w:id="111" w:name="_Toc321763453"/>
      <w:bookmarkStart w:id="112" w:name="_Toc321763218"/>
      <w:bookmarkStart w:id="113" w:name="_Toc321763454"/>
      <w:bookmarkStart w:id="114" w:name="_Toc321763219"/>
      <w:bookmarkStart w:id="115" w:name="_Toc321763455"/>
      <w:bookmarkStart w:id="116" w:name="_Deployment_Cookbook"/>
      <w:bookmarkStart w:id="117" w:name="_Toc321148900"/>
      <w:bookmarkStart w:id="118" w:name="_Ref321729584"/>
      <w:bookmarkStart w:id="119" w:name="_Ref321729593"/>
      <w:bookmarkStart w:id="120" w:name="_Toc364676125"/>
      <w:bookmarkEnd w:id="108"/>
      <w:bookmarkEnd w:id="109"/>
      <w:bookmarkEnd w:id="110"/>
      <w:bookmarkEnd w:id="111"/>
      <w:bookmarkEnd w:id="112"/>
      <w:bookmarkEnd w:id="113"/>
      <w:bookmarkEnd w:id="114"/>
      <w:bookmarkEnd w:id="115"/>
      <w:bookmarkEnd w:id="116"/>
      <w:r w:rsidRPr="002A5DE2">
        <w:lastRenderedPageBreak/>
        <w:t>Deployment Cookbook</w:t>
      </w:r>
      <w:bookmarkEnd w:id="117"/>
      <w:bookmarkEnd w:id="118"/>
      <w:bookmarkEnd w:id="119"/>
      <w:bookmarkEnd w:id="120"/>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1" w:name="_Toc321148901"/>
      <w:bookmarkStart w:id="122" w:name="_Toc364676126"/>
      <w:r w:rsidRPr="002A5DE2">
        <w:t>Mapping from source data</w:t>
      </w:r>
      <w:bookmarkEnd w:id="121"/>
      <w:bookmarkEnd w:id="122"/>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3" w:name="_Toc321148902"/>
      <w:bookmarkStart w:id="124" w:name="_Toc364676127"/>
      <w:r w:rsidRPr="002A5DE2">
        <w:t>Interchange formats</w:t>
      </w:r>
      <w:bookmarkEnd w:id="123"/>
      <w:bookmarkEnd w:id="124"/>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5" w:name="_Toc321148903"/>
      <w:bookmarkStart w:id="126" w:name="_Toc364676128"/>
      <w:r w:rsidRPr="002A5DE2">
        <w:t xml:space="preserve">Schema mapping </w:t>
      </w:r>
      <w:r w:rsidR="00725EA5" w:rsidRPr="002A5DE2">
        <w:t>in ESRI ArcGIS</w:t>
      </w:r>
      <w:bookmarkEnd w:id="125"/>
      <w:bookmarkEnd w:id="126"/>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7" w:name="_Toc321763224"/>
      <w:bookmarkStart w:id="128" w:name="_Toc321763460"/>
      <w:bookmarkStart w:id="129" w:name="_Toc321763225"/>
      <w:bookmarkStart w:id="130" w:name="_Toc321763461"/>
      <w:bookmarkStart w:id="131" w:name="_Toc321148904"/>
      <w:bookmarkStart w:id="132" w:name="_Toc364676129"/>
      <w:bookmarkEnd w:id="127"/>
      <w:bookmarkEnd w:id="128"/>
      <w:bookmarkEnd w:id="129"/>
      <w:bookmarkEnd w:id="130"/>
      <w:r w:rsidRPr="00283E2D">
        <w:lastRenderedPageBreak/>
        <w:t xml:space="preserve">Schema mapping </w:t>
      </w:r>
      <w:r w:rsidR="00BA4765" w:rsidRPr="00283E2D">
        <w:t>in SQL</w:t>
      </w:r>
      <w:bookmarkEnd w:id="131"/>
      <w:bookmarkEnd w:id="132"/>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49"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3" w:name="_Toc321148905"/>
      <w:bookmarkStart w:id="134" w:name="_Toc364676130"/>
      <w:r w:rsidRPr="00283E2D">
        <w:t xml:space="preserve">Notes on schema mapping </w:t>
      </w:r>
      <w:r w:rsidR="00BA4765" w:rsidRPr="00283E2D">
        <w:t>i</w:t>
      </w:r>
      <w:r w:rsidR="00F25FA7" w:rsidRPr="00283E2D">
        <w:t>n</w:t>
      </w:r>
      <w:r w:rsidR="00BA4765" w:rsidRPr="00283E2D">
        <w:t xml:space="preserve"> SQL</w:t>
      </w:r>
      <w:bookmarkEnd w:id="133"/>
      <w:bookmarkEnd w:id="134"/>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5" w:name="_Toc321148906"/>
      <w:bookmarkStart w:id="136" w:name="_Toc364676131"/>
      <w:r w:rsidRPr="00283E2D">
        <w:t xml:space="preserve">Vocabulary </w:t>
      </w:r>
      <w:r w:rsidR="00BB2A3B" w:rsidRPr="00283E2D">
        <w:t>m</w:t>
      </w:r>
      <w:r w:rsidRPr="00283E2D">
        <w:t>apping</w:t>
      </w:r>
      <w:bookmarkEnd w:id="135"/>
      <w:bookmarkEnd w:id="136"/>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7" w:name="_Toc321148907"/>
      <w:bookmarkStart w:id="138" w:name="_Toc364676132"/>
      <w:r w:rsidRPr="00283E2D">
        <w:t>Excel Workbook template</w:t>
      </w:r>
      <w:bookmarkEnd w:id="137"/>
      <w:bookmarkEnd w:id="138"/>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9" w:name="_Toc321148908"/>
      <w:bookmarkStart w:id="140" w:name="_Toc364676133"/>
      <w:r w:rsidRPr="00283E2D">
        <w:t>Configuring OGC services</w:t>
      </w:r>
      <w:bookmarkEnd w:id="139"/>
      <w:bookmarkEnd w:id="140"/>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1" w:name="_Styling"/>
      <w:bookmarkStart w:id="142" w:name="_Toc321148909"/>
      <w:bookmarkStart w:id="143" w:name="_Ref321729607"/>
      <w:bookmarkStart w:id="144" w:name="_Ref321729614"/>
      <w:bookmarkStart w:id="145" w:name="_Toc364676134"/>
      <w:bookmarkEnd w:id="141"/>
      <w:r w:rsidRPr="00283E2D">
        <w:t>Styling</w:t>
      </w:r>
      <w:bookmarkEnd w:id="142"/>
      <w:bookmarkEnd w:id="143"/>
      <w:bookmarkEnd w:id="144"/>
      <w:bookmarkEnd w:id="145"/>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30160D"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6" w:name="_Toc321148910"/>
      <w:bookmarkStart w:id="147" w:name="_Toc364676135"/>
      <w:r w:rsidRPr="00283E2D">
        <w:t>How to Create a Styled Layer Descriptor (SLD) using Arc2Earth</w:t>
      </w:r>
      <w:bookmarkEnd w:id="146"/>
      <w:bookmarkEnd w:id="147"/>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148" w:name="_Toc321764994"/>
      <w:bookmarkStart w:id="149" w:name="_Toc364676136"/>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48"/>
      <w:bookmarkEnd w:id="149"/>
    </w:p>
    <w:p w:rsidR="007E19A1" w:rsidRPr="002C298B" w:rsidRDefault="007E19A1" w:rsidP="00A833BC">
      <w:pPr>
        <w:pStyle w:val="Heading1"/>
        <w:pageBreakBefore/>
      </w:pPr>
      <w:bookmarkStart w:id="150" w:name="_Toc364676137"/>
      <w:r w:rsidRPr="002C298B">
        <w:lastRenderedPageBreak/>
        <w:t>Deploying Your Web Service</w:t>
      </w:r>
      <w:bookmarkEnd w:id="150"/>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1" w:name="_Testing_Your_Web"/>
      <w:bookmarkStart w:id="152" w:name="_Toc321148912"/>
      <w:bookmarkEnd w:id="151"/>
    </w:p>
    <w:p w:rsidR="004D69C0" w:rsidRPr="004D69C0" w:rsidRDefault="004D69C0" w:rsidP="002A5DE2">
      <w:pPr>
        <w:pStyle w:val="Heading1"/>
      </w:pPr>
      <w:bookmarkStart w:id="153" w:name="_Ref321729772"/>
      <w:bookmarkStart w:id="154" w:name="_Toc364676138"/>
      <w:r w:rsidRPr="004D69C0">
        <w:t>Testing Your Web Service</w:t>
      </w:r>
      <w:bookmarkEnd w:id="152"/>
      <w:bookmarkEnd w:id="153"/>
      <w:bookmarkEnd w:id="154"/>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5" w:name="_Toc321148913"/>
      <w:bookmarkStart w:id="156" w:name="_Toc364676139"/>
      <w:r w:rsidRPr="005D2883">
        <w:t>Web Service Requests</w:t>
      </w:r>
      <w:bookmarkEnd w:id="155"/>
      <w:bookmarkEnd w:id="156"/>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30160D" w:rsidP="002A5DE2">
      <w:pPr>
        <w:pStyle w:val="ListParagraph"/>
        <w:numPr>
          <w:ilvl w:val="0"/>
          <w:numId w:val="27"/>
        </w:numPr>
      </w:pPr>
      <w:hyperlink r:id="rId63" w:history="1">
        <w:r w:rsidR="004D69C0" w:rsidRPr="00325A56">
          <w:rPr>
            <w:rStyle w:val="Hyperlink"/>
          </w:rPr>
          <w:t>ArcGIS Desktop</w:t>
        </w:r>
      </w:hyperlink>
    </w:p>
    <w:p w:rsidR="004D69C0" w:rsidRPr="00CC6C44" w:rsidRDefault="0030160D" w:rsidP="002A5DE2">
      <w:pPr>
        <w:pStyle w:val="ListParagraph"/>
        <w:numPr>
          <w:ilvl w:val="0"/>
          <w:numId w:val="27"/>
        </w:numPr>
      </w:pPr>
      <w:hyperlink r:id="rId64" w:history="1">
        <w:r w:rsidR="00CC6C44" w:rsidRPr="00325A56">
          <w:rPr>
            <w:rStyle w:val="Hyperlink"/>
          </w:rPr>
          <w:t>ArcGIS Explorer</w:t>
        </w:r>
      </w:hyperlink>
    </w:p>
    <w:p w:rsidR="004D69C0" w:rsidRPr="00CC6C44" w:rsidRDefault="0030160D" w:rsidP="002A5DE2">
      <w:pPr>
        <w:pStyle w:val="ListParagraph"/>
        <w:numPr>
          <w:ilvl w:val="0"/>
          <w:numId w:val="27"/>
        </w:numPr>
      </w:pPr>
      <w:hyperlink r:id="rId65" w:history="1">
        <w:r w:rsidR="00CC6C44" w:rsidRPr="00325A56">
          <w:rPr>
            <w:rStyle w:val="Hyperlink"/>
          </w:rPr>
          <w:t>ArcGIS Online</w:t>
        </w:r>
      </w:hyperlink>
    </w:p>
    <w:p w:rsidR="004D69C0" w:rsidRPr="00CC6C44" w:rsidRDefault="0030160D" w:rsidP="002A5DE2">
      <w:pPr>
        <w:pStyle w:val="ListParagraph"/>
        <w:numPr>
          <w:ilvl w:val="0"/>
          <w:numId w:val="27"/>
        </w:numPr>
      </w:pPr>
      <w:hyperlink r:id="rId66" w:history="1">
        <w:r w:rsidR="004D69C0" w:rsidRPr="00325A56">
          <w:rPr>
            <w:rStyle w:val="Hyperlink"/>
          </w:rPr>
          <w:t>Grass GIS</w:t>
        </w:r>
      </w:hyperlink>
    </w:p>
    <w:p w:rsidR="004D69C0" w:rsidRPr="00CC6C44" w:rsidRDefault="0030160D" w:rsidP="002A5DE2">
      <w:pPr>
        <w:pStyle w:val="ListParagraph"/>
        <w:numPr>
          <w:ilvl w:val="0"/>
          <w:numId w:val="27"/>
        </w:numPr>
      </w:pPr>
      <w:hyperlink r:id="rId67" w:history="1">
        <w:r w:rsidR="004D69C0" w:rsidRPr="00325A56">
          <w:rPr>
            <w:rStyle w:val="Hyperlink"/>
          </w:rPr>
          <w:t>gvSIG</w:t>
        </w:r>
      </w:hyperlink>
    </w:p>
    <w:p w:rsidR="004D69C0" w:rsidRPr="00CC6C44" w:rsidRDefault="0030160D" w:rsidP="002A5DE2">
      <w:pPr>
        <w:pStyle w:val="ListParagraph"/>
        <w:numPr>
          <w:ilvl w:val="0"/>
          <w:numId w:val="27"/>
        </w:numPr>
      </w:pPr>
      <w:hyperlink r:id="rId68" w:history="1">
        <w:r w:rsidR="004D69C0" w:rsidRPr="00325A56">
          <w:rPr>
            <w:rStyle w:val="Hyperlink"/>
          </w:rPr>
          <w:t>OpenLayers</w:t>
        </w:r>
      </w:hyperlink>
    </w:p>
    <w:p w:rsidR="004D69C0" w:rsidRPr="00CC6C44" w:rsidRDefault="0030160D" w:rsidP="002A5DE2">
      <w:pPr>
        <w:pStyle w:val="ListParagraph"/>
        <w:numPr>
          <w:ilvl w:val="0"/>
          <w:numId w:val="27"/>
        </w:numPr>
      </w:pPr>
      <w:hyperlink r:id="rId69" w:history="1">
        <w:r w:rsidR="004D69C0" w:rsidRPr="00325A56">
          <w:rPr>
            <w:rStyle w:val="Hyperlink"/>
          </w:rPr>
          <w:t>Quantum GIS</w:t>
        </w:r>
      </w:hyperlink>
    </w:p>
    <w:p w:rsidR="004D69C0" w:rsidRPr="00CC6C44" w:rsidRDefault="0030160D" w:rsidP="002A5DE2">
      <w:pPr>
        <w:pStyle w:val="ListParagraph"/>
        <w:numPr>
          <w:ilvl w:val="0"/>
          <w:numId w:val="27"/>
        </w:numPr>
      </w:pPr>
      <w:hyperlink r:id="rId70" w:history="1">
        <w:r w:rsidR="004D69C0" w:rsidRPr="00325A56">
          <w:rPr>
            <w:rStyle w:val="Hyperlink"/>
          </w:rPr>
          <w:t>uDig</w:t>
        </w:r>
      </w:hyperlink>
    </w:p>
    <w:p w:rsidR="00CC6C44" w:rsidRPr="00CC6C44" w:rsidRDefault="006A0679" w:rsidP="002A5DE2">
      <w:pPr>
        <w:pStyle w:val="Heading2"/>
      </w:pPr>
      <w:bookmarkStart w:id="157" w:name="_Toc321148914"/>
      <w:r>
        <w:t xml:space="preserve"> </w:t>
      </w:r>
      <w:bookmarkStart w:id="158" w:name="_Toc364676140"/>
      <w:r w:rsidR="004D69C0" w:rsidRPr="00CC6C44">
        <w:t>Addi</w:t>
      </w:r>
      <w:r w:rsidR="00CC6C44" w:rsidRPr="00CC6C44">
        <w:t>ng a Web</w:t>
      </w:r>
      <w:r w:rsidR="00325A56">
        <w:t xml:space="preserve"> Map</w:t>
      </w:r>
      <w:r w:rsidR="00CC6C44" w:rsidRPr="00CC6C44">
        <w:t xml:space="preserve"> Service in ArcCatalog</w:t>
      </w:r>
      <w:bookmarkEnd w:id="157"/>
      <w:bookmarkEnd w:id="158"/>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9" w:name="_Toc321148915"/>
      <w:bookmarkStart w:id="160" w:name="_Toc364676141"/>
      <w:r w:rsidRPr="00CC6C44">
        <w:t>Adding a Web Service in uDig</w:t>
      </w:r>
      <w:bookmarkEnd w:id="159"/>
      <w:bookmarkEnd w:id="160"/>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1" w:name="_Toc321148916"/>
      <w:bookmarkStart w:id="162" w:name="_Toc364676142"/>
      <w:r w:rsidRPr="00283E2D">
        <w:lastRenderedPageBreak/>
        <w:t>Registering with OneGeology and Submitting your Service</w:t>
      </w:r>
      <w:bookmarkEnd w:id="161"/>
      <w:bookmarkEnd w:id="162"/>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30160D"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30160D"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3" w:name="_Appendix_A:_Deploying"/>
      <w:bookmarkStart w:id="164" w:name="_Toc321148917"/>
      <w:bookmarkStart w:id="165" w:name="_Toc364676143"/>
      <w:bookmarkEnd w:id="163"/>
      <w:r w:rsidRPr="004D69C0">
        <w:t>Appendix A: Deploying GeoSciML-Portrayal Web Services in GeoServer</w:t>
      </w:r>
      <w:bookmarkEnd w:id="164"/>
      <w:bookmarkEnd w:id="165"/>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6" w:name="_Toc321148918"/>
      <w:bookmarkStart w:id="167" w:name="_Toc364676144"/>
      <w:r>
        <w:t>Logging in</w:t>
      </w:r>
      <w:bookmarkEnd w:id="166"/>
      <w:bookmarkEnd w:id="167"/>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8" w:name="_Toc321148919"/>
      <w:bookmarkStart w:id="169" w:name="_Toc364676145"/>
      <w:r w:rsidRPr="00DE2A1B">
        <w:t>Service-Level Metadata</w:t>
      </w:r>
      <w:bookmarkEnd w:id="168"/>
      <w:bookmarkEnd w:id="169"/>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70" w:name="_Creating_a_Workspace"/>
      <w:bookmarkStart w:id="171" w:name="_Toc321148920"/>
      <w:bookmarkStart w:id="172" w:name="_Toc364676146"/>
      <w:bookmarkEnd w:id="170"/>
      <w:r w:rsidRPr="00AD49C4">
        <w:t>Creating a Workspace</w:t>
      </w:r>
      <w:bookmarkEnd w:id="171"/>
      <w:bookmarkEnd w:id="172"/>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rPr>
          <w:ins w:id="173" w:author="Christy Caudill" w:date="2013-08-19T11:32:00Z"/>
        </w:rPr>
      </w:pPr>
      <w:bookmarkStart w:id="174" w:name="_Toc321148921"/>
      <w:bookmarkStart w:id="175" w:name="_Connecting_to_your"/>
      <w:bookmarkStart w:id="176" w:name="_Toc364676147"/>
      <w:bookmarkEnd w:id="175"/>
      <w:r w:rsidRPr="007D5F8C">
        <w:t>Connecting to your</w:t>
      </w:r>
      <w:ins w:id="177" w:author="Christy Caudill" w:date="2013-08-19T11:31:00Z">
        <w:r w:rsidR="00E4562A">
          <w:t xml:space="preserve"> data</w:t>
        </w:r>
      </w:ins>
      <w:bookmarkEnd w:id="176"/>
      <w:r w:rsidRPr="007D5F8C">
        <w:t xml:space="preserve"> </w:t>
      </w:r>
    </w:p>
    <w:p w:rsidR="00E4562A" w:rsidRPr="00E4562A" w:rsidRDefault="00E4562A" w:rsidP="00E4562A">
      <w:pPr>
        <w:rPr>
          <w:ins w:id="178" w:author="Christy Caudill" w:date="2013-08-19T11:31:00Z"/>
        </w:rPr>
        <w:pPrChange w:id="179" w:author="Christy Caudill" w:date="2013-08-19T11:33:00Z">
          <w:pPr>
            <w:pStyle w:val="Heading2"/>
            <w:numPr>
              <w:numId w:val="43"/>
            </w:numPr>
            <w:tabs>
              <w:tab w:val="clear" w:pos="360"/>
              <w:tab w:val="num" w:pos="720"/>
            </w:tabs>
          </w:pPr>
        </w:pPrChange>
      </w:pPr>
      <w:ins w:id="180" w:author="Christy Caudill" w:date="2013-08-19T11:32:00Z">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ins>
      <w:ins w:id="181" w:author="Christy Caudill" w:date="2013-08-19T11:43:00Z">
        <w:r w:rsidR="002D2FDB">
          <w:t>.</w:t>
        </w:r>
      </w:ins>
    </w:p>
    <w:p w:rsidR="00E4562A" w:rsidRDefault="007468B7" w:rsidP="00976766">
      <w:pPr>
        <w:pStyle w:val="Heading2"/>
        <w:numPr>
          <w:ilvl w:val="2"/>
          <w:numId w:val="43"/>
        </w:numPr>
        <w:rPr>
          <w:ins w:id="182" w:author="Christy Caudill" w:date="2013-08-19T11:33:00Z"/>
        </w:rPr>
        <w:pPrChange w:id="183" w:author="Christy Caudill" w:date="2013-08-19T11:40:00Z">
          <w:pPr>
            <w:pStyle w:val="Heading2"/>
            <w:numPr>
              <w:numId w:val="43"/>
            </w:numPr>
            <w:tabs>
              <w:tab w:val="clear" w:pos="360"/>
              <w:tab w:val="num" w:pos="720"/>
            </w:tabs>
          </w:pPr>
        </w:pPrChange>
      </w:pPr>
      <w:bookmarkStart w:id="184" w:name="_Toc364676148"/>
      <w:del w:id="185" w:author="Christy Caudill" w:date="2013-08-19T11:31:00Z">
        <w:r w:rsidRPr="007D5F8C" w:rsidDel="00E4562A">
          <w:delText>PostGIS</w:delText>
        </w:r>
      </w:del>
      <w:ins w:id="186" w:author="Christy Caudill" w:date="2013-08-19T11:31:00Z">
        <w:r w:rsidR="00E4562A">
          <w:t xml:space="preserve"> Connecting to Shapefile</w:t>
        </w:r>
      </w:ins>
      <w:bookmarkEnd w:id="184"/>
      <w:r w:rsidRPr="007D5F8C">
        <w:t xml:space="preserve"> </w:t>
      </w:r>
    </w:p>
    <w:p w:rsidR="00E4562A" w:rsidRDefault="00E4562A" w:rsidP="00E4562A">
      <w:pPr>
        <w:pStyle w:val="ListParagraph"/>
        <w:numPr>
          <w:ilvl w:val="0"/>
          <w:numId w:val="74"/>
        </w:numPr>
        <w:ind w:left="720" w:hanging="540"/>
        <w:rPr>
          <w:ins w:id="187" w:author="Christy Caudill" w:date="2013-08-19T11:35:00Z"/>
        </w:rPr>
        <w:pPrChange w:id="188" w:author="Christy Caudill" w:date="2013-08-19T11:39:00Z">
          <w:pPr>
            <w:pStyle w:val="Heading2"/>
            <w:numPr>
              <w:numId w:val="43"/>
            </w:numPr>
            <w:tabs>
              <w:tab w:val="clear" w:pos="360"/>
              <w:tab w:val="num" w:pos="720"/>
            </w:tabs>
          </w:pPr>
        </w:pPrChange>
      </w:pPr>
      <w:ins w:id="189" w:author="Christy Caudill" w:date="2013-08-19T11:34:00Z">
        <w:r>
          <w:t>First, place the shapefi</w:t>
        </w:r>
      </w:ins>
      <w:ins w:id="190" w:author="Christy Caudill" w:date="2013-08-19T11:47:00Z">
        <w:r w:rsidR="0030160D">
          <w:t>l</w:t>
        </w:r>
      </w:ins>
      <w:ins w:id="191" w:author="Christy Caudill" w:date="2013-08-19T11:34:00Z">
        <w:r>
          <w:t>e of the intended data source in a file location that can be access</w:t>
        </w:r>
      </w:ins>
      <w:ins w:id="192" w:author="Christy Caudill" w:date="2013-08-19T11:47:00Z">
        <w:r w:rsidR="0030160D">
          <w:t>ed</w:t>
        </w:r>
      </w:ins>
      <w:ins w:id="193" w:author="Christy Caudill" w:date="2013-08-19T11:34:00Z">
        <w:r>
          <w:t xml:space="preserve"> by your GeoServer instance. For the followi</w:t>
        </w:r>
        <w:r w:rsidR="006C7397">
          <w:t>ng example file location, a f</w:t>
        </w:r>
      </w:ins>
      <w:ins w:id="194" w:author="Christy Caudill" w:date="2013-08-19T11:41:00Z">
        <w:r w:rsidR="006C7397">
          <w:t>older</w:t>
        </w:r>
      </w:ins>
      <w:ins w:id="195" w:author="Christy Caudill" w:date="2013-08-19T11:34:00Z">
        <w:r>
          <w:t xml:space="preserve"> named </w:t>
        </w:r>
      </w:ins>
      <w:ins w:id="196" w:author="Christy Caudill" w:date="2013-08-19T11:35:00Z">
        <w:r>
          <w:t>“shapefiles” was created to house shapefiles:</w:t>
        </w:r>
      </w:ins>
    </w:p>
    <w:p w:rsidR="00E4562A" w:rsidRDefault="00E4562A" w:rsidP="00E4562A">
      <w:pPr>
        <w:ind w:left="180"/>
        <w:rPr>
          <w:ins w:id="197" w:author="Christy Caudill" w:date="2013-08-19T11:35:00Z"/>
        </w:rPr>
        <w:pPrChange w:id="198" w:author="Christy Caudill" w:date="2013-08-19T11:35:00Z">
          <w:pPr>
            <w:pStyle w:val="Heading2"/>
            <w:numPr>
              <w:numId w:val="43"/>
            </w:numPr>
            <w:tabs>
              <w:tab w:val="clear" w:pos="360"/>
              <w:tab w:val="num" w:pos="720"/>
            </w:tabs>
          </w:pPr>
        </w:pPrChange>
      </w:pPr>
      <w:ins w:id="199" w:author="Christy Caudill" w:date="2013-08-19T11:35:00Z">
        <w:r w:rsidRPr="00DE70F5">
          <w:t>C:\Program Files (x86)\OpenGeo\OpenGeo Suite\webapps\geoserver\data\shapefiles</w:t>
        </w:r>
      </w:ins>
    </w:p>
    <w:p w:rsidR="00E4562A" w:rsidRDefault="00E4562A" w:rsidP="00E4562A">
      <w:pPr>
        <w:pStyle w:val="ListParagraph"/>
        <w:numPr>
          <w:ilvl w:val="0"/>
          <w:numId w:val="74"/>
        </w:numPr>
        <w:ind w:left="720" w:hanging="540"/>
        <w:rPr>
          <w:ins w:id="200" w:author="Christy Caudill" w:date="2013-08-19T11:36:00Z"/>
        </w:rPr>
        <w:pPrChange w:id="201" w:author="Christy Caudill" w:date="2013-08-19T11:39:00Z">
          <w:pPr>
            <w:pStyle w:val="Heading2"/>
            <w:numPr>
              <w:numId w:val="43"/>
            </w:numPr>
            <w:tabs>
              <w:tab w:val="clear" w:pos="360"/>
              <w:tab w:val="num" w:pos="720"/>
            </w:tabs>
          </w:pPr>
        </w:pPrChange>
      </w:pPr>
      <w:ins w:id="202" w:author="Christy Caudill" w:date="2013-08-19T11:36:00Z">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ins>
    </w:p>
    <w:p w:rsidR="00E4562A" w:rsidRDefault="00E4562A" w:rsidP="00E4562A">
      <w:pPr>
        <w:pStyle w:val="ListParagraph"/>
        <w:numPr>
          <w:ilvl w:val="0"/>
          <w:numId w:val="74"/>
        </w:numPr>
        <w:ind w:left="720" w:hanging="540"/>
        <w:rPr>
          <w:ins w:id="203" w:author="Christy Caudill" w:date="2013-08-19T11:36:00Z"/>
        </w:rPr>
        <w:pPrChange w:id="204" w:author="Christy Caudill" w:date="2013-08-19T11:39:00Z">
          <w:pPr>
            <w:pStyle w:val="Heading2"/>
            <w:numPr>
              <w:numId w:val="43"/>
            </w:numPr>
            <w:tabs>
              <w:tab w:val="clear" w:pos="360"/>
              <w:tab w:val="num" w:pos="720"/>
            </w:tabs>
          </w:pPr>
        </w:pPrChange>
      </w:pPr>
      <w:ins w:id="205" w:author="Christy Caudill" w:date="2013-08-19T11:36:00Z">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ins>
    </w:p>
    <w:p w:rsidR="00E4562A" w:rsidRDefault="00E4562A" w:rsidP="00E4562A">
      <w:pPr>
        <w:pStyle w:val="ListParagraph"/>
        <w:numPr>
          <w:ilvl w:val="0"/>
          <w:numId w:val="74"/>
        </w:numPr>
        <w:ind w:left="720" w:hanging="540"/>
        <w:rPr>
          <w:ins w:id="206" w:author="Christy Caudill" w:date="2013-08-19T11:37:00Z"/>
        </w:rPr>
        <w:pPrChange w:id="207" w:author="Christy Caudill" w:date="2013-08-19T11:39:00Z">
          <w:pPr>
            <w:pStyle w:val="Heading2"/>
            <w:numPr>
              <w:numId w:val="43"/>
            </w:numPr>
            <w:tabs>
              <w:tab w:val="clear" w:pos="360"/>
              <w:tab w:val="num" w:pos="720"/>
            </w:tabs>
          </w:pPr>
        </w:pPrChange>
      </w:pPr>
      <w:ins w:id="208" w:author="Christy Caudill" w:date="2013-08-19T11:37:00Z">
        <w:r w:rsidRPr="00E4562A">
          <w:t xml:space="preserve">On the New Data Source page, choose </w:t>
        </w:r>
        <w:r w:rsidRPr="0099285D">
          <w:rPr>
            <w:b/>
            <w:rPrChange w:id="209" w:author="Christy Caudill" w:date="2013-08-19T11:41:00Z">
              <w:rPr/>
            </w:rPrChange>
          </w:rPr>
          <w:t>Shapefile</w:t>
        </w:r>
        <w:r w:rsidRPr="00E4562A">
          <w:t xml:space="preserve"> as the source by clicking </w:t>
        </w:r>
        <w:r w:rsidRPr="0099285D">
          <w:rPr>
            <w:b/>
            <w:rPrChange w:id="210" w:author="Christy Caudill" w:date="2013-08-19T11:41:00Z">
              <w:rPr/>
            </w:rPrChange>
          </w:rPr>
          <w:t>Shapefile</w:t>
        </w:r>
        <w:r w:rsidRPr="00E4562A">
          <w:t xml:space="preserve">. This will bring you to the </w:t>
        </w:r>
        <w:r w:rsidRPr="0099285D">
          <w:rPr>
            <w:b/>
            <w:rPrChange w:id="211" w:author="Christy Caudill" w:date="2013-08-19T11:42:00Z">
              <w:rPr/>
            </w:rPrChange>
          </w:rPr>
          <w:t>New Vector Data Source</w:t>
        </w:r>
        <w:r w:rsidRPr="00E4562A">
          <w:t xml:space="preserve"> page. Complete the following steps:</w:t>
        </w:r>
      </w:ins>
    </w:p>
    <w:p w:rsidR="00E4562A" w:rsidRDefault="00E4562A" w:rsidP="00E4562A">
      <w:pPr>
        <w:pStyle w:val="ListParagraph"/>
        <w:numPr>
          <w:ilvl w:val="0"/>
          <w:numId w:val="74"/>
        </w:numPr>
        <w:ind w:left="720" w:hanging="540"/>
        <w:rPr>
          <w:ins w:id="212" w:author="Christy Caudill" w:date="2013-08-19T11:38:00Z"/>
        </w:rPr>
        <w:pPrChange w:id="213" w:author="Christy Caudill" w:date="2013-08-19T11:39:00Z">
          <w:pPr>
            <w:pStyle w:val="Heading2"/>
            <w:numPr>
              <w:numId w:val="43"/>
            </w:numPr>
            <w:tabs>
              <w:tab w:val="clear" w:pos="360"/>
              <w:tab w:val="num" w:pos="720"/>
            </w:tabs>
          </w:pPr>
        </w:pPrChange>
      </w:pPr>
      <w:ins w:id="214" w:author="Christy Caudill" w:date="2013-08-19T11:38:00Z">
        <w:r w:rsidRPr="00E4562A">
          <w:t xml:space="preserve">Select a </w:t>
        </w:r>
        <w:r w:rsidRPr="0099285D">
          <w:rPr>
            <w:b/>
            <w:rPrChange w:id="215" w:author="Christy Caudill" w:date="2013-08-19T11:42:00Z">
              <w:rPr/>
            </w:rPrChange>
          </w:rPr>
          <w:t>Service Title</w:t>
        </w:r>
        <w:r w:rsidRPr="00E4562A">
          <w:t xml:space="preserve"> from the </w:t>
        </w:r>
        <w:r w:rsidRPr="0099285D">
          <w:rPr>
            <w:b/>
            <w:rPrChange w:id="216" w:author="Christy Caudill" w:date="2013-08-19T11:42:00Z">
              <w:rPr/>
            </w:rPrChange>
          </w:rPr>
          <w:t>Workspace</w:t>
        </w:r>
        <w:r w:rsidRPr="00E4562A">
          <w:t xml:space="preserve"> drop down menu. Select the workspace you created in Appendix A.3</w:t>
        </w:r>
      </w:ins>
    </w:p>
    <w:p w:rsidR="00E4562A" w:rsidRDefault="00E4562A" w:rsidP="00E4562A">
      <w:pPr>
        <w:pStyle w:val="ListParagraph"/>
        <w:numPr>
          <w:ilvl w:val="0"/>
          <w:numId w:val="74"/>
        </w:numPr>
        <w:ind w:left="720" w:hanging="540"/>
        <w:rPr>
          <w:ins w:id="217" w:author="Christy Caudill" w:date="2013-08-19T11:38:00Z"/>
        </w:rPr>
        <w:pPrChange w:id="218" w:author="Christy Caudill" w:date="2013-08-19T11:39:00Z">
          <w:pPr>
            <w:pStyle w:val="Heading2"/>
            <w:numPr>
              <w:numId w:val="43"/>
            </w:numPr>
            <w:tabs>
              <w:tab w:val="clear" w:pos="360"/>
              <w:tab w:val="num" w:pos="720"/>
            </w:tabs>
          </w:pPr>
        </w:pPrChange>
      </w:pPr>
      <w:ins w:id="219" w:author="Christy Caudill" w:date="2013-08-19T11:38:00Z">
        <w:r w:rsidRPr="00E4562A">
          <w:t xml:space="preserve">Type a name for your data store in the </w:t>
        </w:r>
        <w:r w:rsidRPr="0099285D">
          <w:rPr>
            <w:b/>
            <w:rPrChange w:id="220" w:author="Christy Caudill" w:date="2013-08-19T11:42:00Z">
              <w:rPr/>
            </w:rPrChange>
          </w:rPr>
          <w:t>Data Source Name</w:t>
        </w:r>
        <w:r w:rsidRPr="00E4562A">
          <w:t xml:space="preserve"> field (spaces are acceptable here); add a description if desired</w:t>
        </w:r>
      </w:ins>
    </w:p>
    <w:p w:rsidR="00E4562A" w:rsidRDefault="00E4562A" w:rsidP="00E4562A">
      <w:pPr>
        <w:pStyle w:val="ListParagraph"/>
        <w:numPr>
          <w:ilvl w:val="0"/>
          <w:numId w:val="74"/>
        </w:numPr>
        <w:ind w:left="720" w:hanging="540"/>
        <w:rPr>
          <w:ins w:id="221" w:author="Christy Caudill" w:date="2013-08-19T11:38:00Z"/>
        </w:rPr>
        <w:pPrChange w:id="222" w:author="Christy Caudill" w:date="2013-08-19T11:39:00Z">
          <w:pPr>
            <w:pStyle w:val="Heading2"/>
            <w:numPr>
              <w:numId w:val="43"/>
            </w:numPr>
            <w:tabs>
              <w:tab w:val="clear" w:pos="360"/>
              <w:tab w:val="num" w:pos="720"/>
            </w:tabs>
          </w:pPr>
        </w:pPrChange>
      </w:pPr>
      <w:ins w:id="223" w:author="Christy Caudill" w:date="2013-08-19T11:38:00Z">
        <w:r w:rsidRPr="00E4562A">
          <w:t xml:space="preserve">Make sure that the </w:t>
        </w:r>
        <w:r w:rsidRPr="0099285D">
          <w:rPr>
            <w:b/>
            <w:rPrChange w:id="224" w:author="Christy Caudill" w:date="2013-08-19T11:42:00Z">
              <w:rPr/>
            </w:rPrChange>
          </w:rPr>
          <w:t>Enabled</w:t>
        </w:r>
        <w:r w:rsidRPr="00E4562A">
          <w:t xml:space="preserve"> checkbox is checked.</w:t>
        </w:r>
      </w:ins>
    </w:p>
    <w:p w:rsidR="00E4562A" w:rsidRDefault="00E4562A" w:rsidP="00E4562A">
      <w:pPr>
        <w:pStyle w:val="ListParagraph"/>
        <w:numPr>
          <w:ilvl w:val="0"/>
          <w:numId w:val="74"/>
        </w:numPr>
        <w:ind w:left="720" w:hanging="540"/>
        <w:rPr>
          <w:ins w:id="225" w:author="Christy Caudill" w:date="2013-08-19T11:38:00Z"/>
        </w:rPr>
        <w:pPrChange w:id="226" w:author="Christy Caudill" w:date="2013-08-19T11:39:00Z">
          <w:pPr>
            <w:pStyle w:val="Heading2"/>
            <w:numPr>
              <w:numId w:val="43"/>
            </w:numPr>
            <w:tabs>
              <w:tab w:val="clear" w:pos="360"/>
              <w:tab w:val="num" w:pos="720"/>
            </w:tabs>
          </w:pPr>
        </w:pPrChange>
      </w:pPr>
      <w:ins w:id="227" w:author="Christy Caudill" w:date="2013-08-19T11:38:00Z">
        <w:r w:rsidRPr="00E4562A">
          <w:t xml:space="preserve">Under </w:t>
        </w:r>
        <w:r w:rsidRPr="0099285D">
          <w:rPr>
            <w:b/>
            <w:rPrChange w:id="228" w:author="Christy Caudill" w:date="2013-08-19T11:42:00Z">
              <w:rPr/>
            </w:rPrChange>
          </w:rPr>
          <w:t>Connection Parameters</w:t>
        </w:r>
        <w:r w:rsidRPr="00E4562A">
          <w:t xml:space="preserve">, click </w:t>
        </w:r>
        <w:r w:rsidRPr="0099285D">
          <w:rPr>
            <w:b/>
            <w:rPrChange w:id="229" w:author="Christy Caudill" w:date="2013-08-19T11:42:00Z">
              <w:rPr/>
            </w:rPrChange>
          </w:rPr>
          <w:t>Browse</w:t>
        </w:r>
        <w:r w:rsidRPr="00E4562A">
          <w:t>… and navigate to the saved shapefile.</w:t>
        </w:r>
      </w:ins>
    </w:p>
    <w:p w:rsidR="00E4562A" w:rsidRPr="00E4562A" w:rsidRDefault="00E4562A" w:rsidP="00E4562A">
      <w:pPr>
        <w:pStyle w:val="ListParagraph"/>
        <w:numPr>
          <w:ilvl w:val="0"/>
          <w:numId w:val="74"/>
        </w:numPr>
        <w:tabs>
          <w:tab w:val="left" w:pos="900"/>
        </w:tabs>
        <w:ind w:left="720" w:hanging="540"/>
        <w:rPr>
          <w:ins w:id="230" w:author="Christy Caudill" w:date="2013-08-19T11:31:00Z"/>
        </w:rPr>
        <w:pPrChange w:id="231" w:author="Christy Caudill" w:date="2013-08-19T11:40:00Z">
          <w:pPr>
            <w:pStyle w:val="Heading2"/>
            <w:numPr>
              <w:numId w:val="43"/>
            </w:numPr>
            <w:tabs>
              <w:tab w:val="clear" w:pos="360"/>
              <w:tab w:val="num" w:pos="720"/>
            </w:tabs>
          </w:pPr>
        </w:pPrChange>
      </w:pPr>
      <w:ins w:id="232" w:author="Christy Caudill" w:date="2013-08-19T11:38:00Z">
        <w:r w:rsidRPr="00E4562A">
          <w:t xml:space="preserve">Click </w:t>
        </w:r>
        <w:r w:rsidRPr="0099285D">
          <w:rPr>
            <w:b/>
            <w:rPrChange w:id="233" w:author="Christy Caudill" w:date="2013-08-19T11:42:00Z">
              <w:rPr/>
            </w:rPrChange>
          </w:rPr>
          <w:t>Save</w:t>
        </w:r>
        <w:r w:rsidRPr="00E4562A">
          <w:t>.</w:t>
        </w:r>
      </w:ins>
    </w:p>
    <w:p w:rsidR="007468B7" w:rsidRPr="007D5F8C" w:rsidRDefault="00E4562A" w:rsidP="00976766">
      <w:pPr>
        <w:pStyle w:val="Heading2"/>
        <w:numPr>
          <w:ilvl w:val="2"/>
          <w:numId w:val="43"/>
        </w:numPr>
        <w:pPrChange w:id="234" w:author="Christy Caudill" w:date="2013-08-19T11:40:00Z">
          <w:pPr>
            <w:pStyle w:val="Heading2"/>
            <w:numPr>
              <w:numId w:val="43"/>
            </w:numPr>
            <w:tabs>
              <w:tab w:val="clear" w:pos="360"/>
              <w:tab w:val="num" w:pos="720"/>
            </w:tabs>
          </w:pPr>
        </w:pPrChange>
      </w:pPr>
      <w:bookmarkStart w:id="235" w:name="_Toc364676149"/>
      <w:ins w:id="236" w:author="Christy Caudill" w:date="2013-08-19T11:32:00Z">
        <w:r>
          <w:t xml:space="preserve">Connecting to PostGIS </w:t>
        </w:r>
      </w:ins>
      <w:r w:rsidR="007468B7" w:rsidRPr="007D5F8C">
        <w:t>Database</w:t>
      </w:r>
      <w:bookmarkEnd w:id="174"/>
      <w:bookmarkEnd w:id="235"/>
    </w:p>
    <w:p w:rsidR="007468B7" w:rsidRPr="007468B7" w:rsidDel="00E4562A" w:rsidRDefault="007468B7" w:rsidP="0087247F">
      <w:pPr>
        <w:pStyle w:val="ListParagraph"/>
        <w:numPr>
          <w:ilvl w:val="0"/>
          <w:numId w:val="51"/>
        </w:numPr>
        <w:ind w:left="720" w:hanging="540"/>
        <w:rPr>
          <w:del w:id="237" w:author="Christy Caudill" w:date="2013-08-19T11:33:00Z"/>
        </w:rPr>
      </w:pPr>
      <w:del w:id="238" w:author="Christy Caudill" w:date="2013-08-19T11:33:00Z">
        <w:r w:rsidRPr="007468B7" w:rsidDel="00E4562A">
          <w:delText xml:space="preserve">Having created a new workspace, you will now create a </w:delText>
        </w:r>
        <w:r w:rsidRPr="00640EB5" w:rsidDel="00E4562A">
          <w:rPr>
            <w:b/>
          </w:rPr>
          <w:delText>store</w:delText>
        </w:r>
        <w:r w:rsidRPr="007468B7" w:rsidDel="00E4562A">
          <w:delText xml:space="preserve">, or </w:delText>
        </w:r>
        <w:r w:rsidRPr="00640EB5" w:rsidDel="00E4562A">
          <w:rPr>
            <w:b/>
          </w:rPr>
          <w:delText>database connection</w:delText>
        </w:r>
        <w:r w:rsidRPr="007468B7" w:rsidDel="00E4562A">
          <w:delText>, for your service.</w:delText>
        </w:r>
        <w:bookmarkStart w:id="239" w:name="_GoBack"/>
        <w:bookmarkEnd w:id="239"/>
      </w:del>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lastRenderedPageBreak/>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240" w:name="_Adding_Layers_to"/>
      <w:bookmarkStart w:id="241" w:name="_Toc321148922"/>
      <w:bookmarkStart w:id="242" w:name="_Toc364676150"/>
      <w:bookmarkEnd w:id="240"/>
      <w:r w:rsidRPr="007D5F8C">
        <w:t>Adding Layers to a Workspace</w:t>
      </w:r>
      <w:bookmarkEnd w:id="241"/>
      <w:bookmarkEnd w:id="242"/>
    </w:p>
    <w:p w:rsidR="007468B7" w:rsidRDefault="007468B7" w:rsidP="002A5DE2">
      <w:r w:rsidRPr="007468B7">
        <w:t xml:space="preserve">Having created a workspace and specified a </w:t>
      </w:r>
      <w:del w:id="243" w:author="Christy Caudill" w:date="2013-08-19T11:46:00Z">
        <w:r w:rsidRPr="007468B7" w:rsidDel="00FF276F">
          <w:delText xml:space="preserve">PostGIS </w:delText>
        </w:r>
      </w:del>
      <w:r w:rsidRPr="007468B7">
        <w:t>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340195" w:rsidRPr="003F7AE3" w:rsidRDefault="00340195" w:rsidP="002A5DE2">
                              <w:pPr>
                                <w:pStyle w:val="Caption"/>
                                <w:rPr>
                                  <w:noProof/>
                                </w:rPr>
                              </w:pPr>
                              <w:bookmarkStart w:id="244"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244"/>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340195" w:rsidRPr="003F7AE3" w:rsidRDefault="00340195" w:rsidP="002A5DE2">
                        <w:pPr>
                          <w:pStyle w:val="Caption"/>
                          <w:rPr>
                            <w:noProof/>
                          </w:rPr>
                        </w:pPr>
                        <w:bookmarkStart w:id="245"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245"/>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ins w:id="246" w:author="Christy Caudill" w:date="2013-08-19T11:45:00Z"/>
          <w:rFonts w:asciiTheme="majorHAnsi" w:eastAsiaTheme="majorEastAsia" w:hAnsiTheme="majorHAnsi" w:cstheme="majorBidi"/>
          <w:bCs/>
          <w:vanish/>
          <w:color w:val="4F81BD" w:themeColor="accent1"/>
          <w:sz w:val="24"/>
        </w:rPr>
      </w:pPr>
      <w:bookmarkStart w:id="247" w:name="_Toc321763245"/>
      <w:bookmarkStart w:id="248" w:name="_Toc321763481"/>
      <w:bookmarkStart w:id="249" w:name="_Toc321764135"/>
      <w:bookmarkStart w:id="250" w:name="_Toc321765007"/>
      <w:bookmarkStart w:id="251" w:name="_Toc364417904"/>
      <w:bookmarkStart w:id="252" w:name="_Toc364427456"/>
      <w:bookmarkStart w:id="253" w:name="_Toc364427529"/>
      <w:bookmarkStart w:id="254" w:name="_Toc364428353"/>
      <w:bookmarkStart w:id="255" w:name="_Toc321148923"/>
      <w:bookmarkStart w:id="256" w:name="_Toc364675975"/>
      <w:bookmarkStart w:id="257" w:name="_Toc364676151"/>
      <w:bookmarkEnd w:id="247"/>
      <w:bookmarkEnd w:id="248"/>
      <w:bookmarkEnd w:id="249"/>
      <w:bookmarkEnd w:id="250"/>
      <w:bookmarkEnd w:id="251"/>
      <w:bookmarkEnd w:id="252"/>
      <w:bookmarkEnd w:id="253"/>
      <w:bookmarkEnd w:id="254"/>
      <w:bookmarkEnd w:id="256"/>
      <w:bookmarkEnd w:id="257"/>
    </w:p>
    <w:p w:rsidR="00A94EAD" w:rsidRPr="00A94EAD" w:rsidRDefault="00A94EAD" w:rsidP="00A94EAD">
      <w:pPr>
        <w:pStyle w:val="ListParagraph"/>
        <w:keepNext/>
        <w:keepLines/>
        <w:numPr>
          <w:ilvl w:val="1"/>
          <w:numId w:val="40"/>
        </w:numPr>
        <w:spacing w:before="200" w:after="0"/>
        <w:contextualSpacing w:val="0"/>
        <w:outlineLvl w:val="2"/>
        <w:rPr>
          <w:ins w:id="258" w:author="Christy Caudill" w:date="2013-08-19T11:45:00Z"/>
          <w:rFonts w:asciiTheme="majorHAnsi" w:eastAsiaTheme="majorEastAsia" w:hAnsiTheme="majorHAnsi" w:cstheme="majorBidi"/>
          <w:bCs/>
          <w:vanish/>
          <w:color w:val="4F81BD" w:themeColor="accent1"/>
          <w:sz w:val="24"/>
        </w:rPr>
      </w:pPr>
      <w:bookmarkStart w:id="259" w:name="_Toc364676152"/>
      <w:bookmarkEnd w:id="259"/>
    </w:p>
    <w:p w:rsidR="00A94EAD" w:rsidRPr="00A94EAD" w:rsidRDefault="00A94EAD" w:rsidP="00A94EAD">
      <w:pPr>
        <w:pStyle w:val="ListParagraph"/>
        <w:keepNext/>
        <w:keepLines/>
        <w:numPr>
          <w:ilvl w:val="1"/>
          <w:numId w:val="40"/>
        </w:numPr>
        <w:spacing w:before="200" w:after="0"/>
        <w:contextualSpacing w:val="0"/>
        <w:outlineLvl w:val="2"/>
        <w:rPr>
          <w:ins w:id="260" w:author="Christy Caudill" w:date="2013-08-19T11:45:00Z"/>
          <w:rFonts w:asciiTheme="majorHAnsi" w:eastAsiaTheme="majorEastAsia" w:hAnsiTheme="majorHAnsi" w:cstheme="majorBidi"/>
          <w:bCs/>
          <w:vanish/>
          <w:color w:val="4F81BD" w:themeColor="accent1"/>
          <w:sz w:val="24"/>
        </w:rPr>
      </w:pPr>
      <w:bookmarkStart w:id="261" w:name="_Toc364676153"/>
      <w:bookmarkEnd w:id="261"/>
    </w:p>
    <w:p w:rsidR="00A94EAD" w:rsidRPr="00A94EAD" w:rsidRDefault="00A94EAD" w:rsidP="00A94EAD">
      <w:pPr>
        <w:pStyle w:val="ListParagraph"/>
        <w:keepNext/>
        <w:keepLines/>
        <w:numPr>
          <w:ilvl w:val="1"/>
          <w:numId w:val="40"/>
        </w:numPr>
        <w:spacing w:before="200" w:after="0"/>
        <w:contextualSpacing w:val="0"/>
        <w:outlineLvl w:val="2"/>
        <w:rPr>
          <w:ins w:id="262" w:author="Christy Caudill" w:date="2013-08-19T11:45:00Z"/>
          <w:rFonts w:asciiTheme="majorHAnsi" w:eastAsiaTheme="majorEastAsia" w:hAnsiTheme="majorHAnsi" w:cstheme="majorBidi"/>
          <w:bCs/>
          <w:vanish/>
          <w:color w:val="4F81BD" w:themeColor="accent1"/>
          <w:sz w:val="24"/>
        </w:rPr>
      </w:pPr>
      <w:bookmarkStart w:id="263" w:name="_Toc364676154"/>
      <w:bookmarkEnd w:id="263"/>
    </w:p>
    <w:p w:rsidR="00A94EAD" w:rsidRPr="00A94EAD" w:rsidRDefault="00A94EAD" w:rsidP="00A94EAD">
      <w:pPr>
        <w:pStyle w:val="ListParagraph"/>
        <w:keepNext/>
        <w:keepLines/>
        <w:numPr>
          <w:ilvl w:val="1"/>
          <w:numId w:val="40"/>
        </w:numPr>
        <w:spacing w:before="200" w:after="0"/>
        <w:contextualSpacing w:val="0"/>
        <w:outlineLvl w:val="2"/>
        <w:rPr>
          <w:ins w:id="264" w:author="Christy Caudill" w:date="2013-08-19T11:45:00Z"/>
          <w:rFonts w:asciiTheme="majorHAnsi" w:eastAsiaTheme="majorEastAsia" w:hAnsiTheme="majorHAnsi" w:cstheme="majorBidi"/>
          <w:bCs/>
          <w:vanish/>
          <w:color w:val="4F81BD" w:themeColor="accent1"/>
          <w:sz w:val="24"/>
        </w:rPr>
      </w:pPr>
      <w:bookmarkStart w:id="265" w:name="_Toc364676155"/>
      <w:bookmarkEnd w:id="265"/>
    </w:p>
    <w:p w:rsidR="00A94EAD" w:rsidRPr="00A94EAD" w:rsidRDefault="00A94EAD" w:rsidP="00A94EAD">
      <w:pPr>
        <w:pStyle w:val="ListParagraph"/>
        <w:keepNext/>
        <w:keepLines/>
        <w:numPr>
          <w:ilvl w:val="1"/>
          <w:numId w:val="40"/>
        </w:numPr>
        <w:spacing w:before="200" w:after="0"/>
        <w:contextualSpacing w:val="0"/>
        <w:outlineLvl w:val="2"/>
        <w:rPr>
          <w:ins w:id="266" w:author="Christy Caudill" w:date="2013-08-19T11:45:00Z"/>
          <w:rFonts w:asciiTheme="majorHAnsi" w:eastAsiaTheme="majorEastAsia" w:hAnsiTheme="majorHAnsi" w:cstheme="majorBidi"/>
          <w:bCs/>
          <w:vanish/>
          <w:color w:val="4F81BD" w:themeColor="accent1"/>
          <w:sz w:val="24"/>
        </w:rPr>
      </w:pPr>
      <w:bookmarkStart w:id="267" w:name="_Toc364676156"/>
      <w:bookmarkEnd w:id="267"/>
    </w:p>
    <w:p w:rsidR="007075EF" w:rsidRPr="006A0679" w:rsidRDefault="007075EF" w:rsidP="00A94EAD">
      <w:pPr>
        <w:pStyle w:val="Heading3"/>
        <w:numPr>
          <w:ilvl w:val="2"/>
          <w:numId w:val="40"/>
        </w:numPr>
      </w:pPr>
      <w:bookmarkStart w:id="268" w:name="_Toc364676157"/>
      <w:r w:rsidRPr="00640EB5">
        <w:t xml:space="preserve">The Data </w:t>
      </w:r>
      <w:r w:rsidRPr="006A0679">
        <w:t>tab of the Edit Layer page</w:t>
      </w:r>
      <w:bookmarkEnd w:id="255"/>
      <w:bookmarkEnd w:id="268"/>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69" w:name="_Toc321148924"/>
      <w:bookmarkStart w:id="270" w:name="_Toc364676158"/>
      <w:r w:rsidRPr="007D5F8C">
        <w:t>The Publishing tab of the Edit Layer page</w:t>
      </w:r>
      <w:bookmarkEnd w:id="269"/>
      <w:bookmarkEnd w:id="270"/>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71" w:name="_Importing_Layer_Styles"/>
      <w:bookmarkEnd w:id="271"/>
      <w:r w:rsidRPr="00113A50">
        <w:rPr>
          <w:sz w:val="20"/>
        </w:rPr>
        <w:t xml:space="preserve"> </w:t>
      </w:r>
      <w:bookmarkStart w:id="272" w:name="_Toc321148925"/>
      <w:bookmarkStart w:id="273" w:name="_Toc364676159"/>
      <w:r w:rsidR="007D5F8C" w:rsidRPr="00113A50">
        <w:t>Importing Layer Styles from an SLD File</w:t>
      </w:r>
      <w:bookmarkEnd w:id="272"/>
      <w:bookmarkEnd w:id="273"/>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74" w:name="_Toc321148926"/>
      <w:bookmarkStart w:id="275" w:name="_Toc364676160"/>
      <w:r w:rsidRPr="000E3293">
        <w:t>Finishing Up</w:t>
      </w:r>
      <w:bookmarkEnd w:id="274"/>
      <w:bookmarkEnd w:id="275"/>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76" w:name="_Toc321148927"/>
      <w:bookmarkStart w:id="277" w:name="_Toc364676161"/>
      <w:r w:rsidRPr="004D69C0">
        <w:t xml:space="preserve">GeoServer </w:t>
      </w:r>
      <w:r w:rsidR="00283E2D" w:rsidRPr="004D69C0">
        <w:t>Troubleshooting</w:t>
      </w:r>
      <w:bookmarkEnd w:id="276"/>
      <w:bookmarkEnd w:id="277"/>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30160D"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78" w:name="_Appendix_B:_Deploying"/>
      <w:bookmarkStart w:id="279" w:name="_Toc321148928"/>
      <w:bookmarkStart w:id="280" w:name="_Toc364676162"/>
      <w:bookmarkEnd w:id="278"/>
      <w:r>
        <w:t>Appendix B: Deploying GeoSciML-Portrayal Web Services in ArcGIS Server</w:t>
      </w:r>
      <w:bookmarkEnd w:id="279"/>
      <w:bookmarkEnd w:id="280"/>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81" w:name="_Toc321148929"/>
      <w:bookmarkStart w:id="282" w:name="_Toc364676163"/>
      <w:r w:rsidRPr="00220077">
        <w:t>Connecting to your ArcGIS Server instance</w:t>
      </w:r>
      <w:bookmarkEnd w:id="281"/>
      <w:bookmarkEnd w:id="282"/>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83" w:name="_Toc321148930"/>
      <w:bookmarkStart w:id="284" w:name="_Toc364676164"/>
      <w:r w:rsidRPr="00536638">
        <w:t>Create an ArcMap Project for your web service</w:t>
      </w:r>
      <w:bookmarkEnd w:id="283"/>
      <w:bookmarkEnd w:id="284"/>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85" w:name="_Toc321148931"/>
      <w:bookmarkStart w:id="286" w:name="_Toc364676165"/>
      <w:r w:rsidRPr="00536638">
        <w:t>Publishing on ArcGIS Server</w:t>
      </w:r>
      <w:bookmarkEnd w:id="285"/>
      <w:bookmarkEnd w:id="286"/>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87" w:name="_Toc321148932"/>
      <w:bookmarkStart w:id="288" w:name="_Toc364676166"/>
      <w:r w:rsidRPr="00536638">
        <w:t>Troubleshooting ArcGIS Server</w:t>
      </w:r>
      <w:bookmarkEnd w:id="287"/>
      <w:bookmarkEnd w:id="288"/>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89" w:name="_Appendix_C:_OneGeology"/>
      <w:bookmarkStart w:id="290" w:name="_Toc321148933"/>
      <w:bookmarkStart w:id="291" w:name="_Toc364676167"/>
      <w:bookmarkEnd w:id="289"/>
      <w:r>
        <w:t xml:space="preserve">Appendix </w:t>
      </w:r>
      <w:r w:rsidR="00CF1193">
        <w:t>C</w:t>
      </w:r>
      <w:r>
        <w:t xml:space="preserve">: </w:t>
      </w:r>
      <w:r w:rsidR="0054715C" w:rsidRPr="0054715C">
        <w:t>OneGeology Web Service Requirements</w:t>
      </w:r>
      <w:bookmarkEnd w:id="290"/>
      <w:bookmarkEnd w:id="291"/>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5"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92" w:name="_Service-Level_Metadata_Requirements"/>
      <w:bookmarkStart w:id="293" w:name="_Toc321148934"/>
      <w:bookmarkStart w:id="294" w:name="_Toc364676168"/>
      <w:bookmarkEnd w:id="292"/>
      <w:r w:rsidRPr="00DE2A1B">
        <w:t>Service-Level Metadata Requirements</w:t>
      </w:r>
      <w:bookmarkEnd w:id="293"/>
      <w:bookmarkEnd w:id="294"/>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F86C86">
        <w:fldChar w:fldCharType="begin"/>
      </w:r>
      <w:r w:rsidR="00F86C86">
        <w:instrText xml:space="preserve"> SEQ Table \* ARABIC </w:instrText>
      </w:r>
      <w:r w:rsidR="00F86C86">
        <w:fldChar w:fldCharType="separate"/>
      </w:r>
      <w:r w:rsidR="006C0140">
        <w:rPr>
          <w:noProof/>
        </w:rPr>
        <w:t>4</w:t>
      </w:r>
      <w:r w:rsidR="00F86C86">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95" w:name="_Service_Title_and"/>
      <w:bookmarkStart w:id="296" w:name="_Toc321148935"/>
      <w:bookmarkStart w:id="297" w:name="_Toc364676169"/>
      <w:bookmarkEnd w:id="295"/>
      <w:ins w:id="298"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96"/>
      <w:bookmarkEnd w:id="297"/>
    </w:p>
    <w:p w:rsidR="0054715C" w:rsidRPr="005C598F" w:rsidRDefault="000C33BA" w:rsidP="002A5DE2">
      <w:r w:rsidRPr="005C598F">
        <w:t>This section describes the OneGeology standards that</w:t>
      </w:r>
      <w:r w:rsidR="0054715C" w:rsidRPr="005C598F">
        <w:t xml:space="preserve"> govern web</w:t>
      </w:r>
      <w:ins w:id="299" w:author="Christy Caudill" w:date="2013-08-16T10:48:00Z">
        <w:r w:rsidR="005C598F">
          <w:t xml:space="preserve"> map</w:t>
        </w:r>
      </w:ins>
      <w:r w:rsidR="0054715C" w:rsidRPr="005C598F">
        <w:t xml:space="preserve"> service</w:t>
      </w:r>
      <w:ins w:id="300"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301" w:author="Christy Caudill" w:date="2013-08-16T12:39:00Z">
        <w:r w:rsidR="00A14CE0">
          <w:t xml:space="preserve"> </w:t>
        </w:r>
      </w:ins>
      <w:ins w:id="302" w:author="Christy Caudill" w:date="2013-08-16T12:40:00Z">
        <w:r w:rsidR="00A14CE0">
          <w:t>For service deployment using ArcGIS, two separate services are necessary to conform to both the WMS naming specifications (</w:t>
        </w:r>
      </w:ins>
      <w:ins w:id="303" w:author="Christy Caudill" w:date="2013-08-16T12:41:00Z">
        <w:r w:rsidR="00A14CE0">
          <w:t>Section C.</w:t>
        </w:r>
      </w:ins>
      <w:ins w:id="304" w:author="Christy Caudill" w:date="2013-08-16T12:42:00Z">
        <w:r w:rsidR="00A14CE0">
          <w:t xml:space="preserve"> </w:t>
        </w:r>
      </w:ins>
      <w:ins w:id="305" w:author="Christy Caudill" w:date="2013-08-16T12:41:00Z">
        <w:r w:rsidR="00A14CE0">
          <w:t>3</w:t>
        </w:r>
      </w:ins>
      <w:ins w:id="306" w:author="Christy Caudill" w:date="2013-08-16T12:40:00Z">
        <w:r w:rsidR="00A14CE0">
          <w:t>) and the WFS layer names</w:t>
        </w:r>
      </w:ins>
      <w:ins w:id="307" w:author="Christy Caudill" w:date="2013-08-16T12:42:00Z">
        <w:r w:rsidR="00A14CE0">
          <w:t xml:space="preserve"> as specified by the GeoScimML-Portrayal schema (Section C. 4).</w:t>
        </w:r>
      </w:ins>
      <w:ins w:id="308"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309"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7"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310" w:author="Christy Caudill" w:date="2013-08-16T10:54:00Z"/>
        </w:rPr>
      </w:pPr>
      <w:r w:rsidRPr="005C598F">
        <w:t xml:space="preserve">See </w:t>
      </w:r>
      <w:hyperlink r:id="rId88"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311" w:author="Christy Caudill" w:date="2013-08-16T10:54:00Z">
        <w:r>
          <w:t xml:space="preserve">Language </w:t>
        </w:r>
      </w:ins>
      <w:ins w:id="312" w:author="Christy Caudill" w:date="2013-08-16T10:55:00Z">
        <w:r>
          <w:t>Code is only used if the serivce name language differs from the</w:t>
        </w:r>
      </w:ins>
      <w:ins w:id="313" w:author="Christy Caudill" w:date="2013-08-16T10:56:00Z">
        <w:r>
          <w:t xml:space="preserve"> data language.</w:t>
        </w:r>
      </w:ins>
      <w:ins w:id="314" w:author="Christy Caudill" w:date="2013-08-16T10:55:00Z">
        <w:r>
          <w:t xml:space="preserve"> </w:t>
        </w:r>
      </w:ins>
    </w:p>
    <w:p w:rsidR="006D25AA" w:rsidRPr="005C598F" w:rsidDel="00C2611A" w:rsidRDefault="006D25AA" w:rsidP="002A5DE2">
      <w:pPr>
        <w:pStyle w:val="ListParagraph"/>
        <w:numPr>
          <w:ilvl w:val="0"/>
          <w:numId w:val="20"/>
        </w:numPr>
        <w:rPr>
          <w:del w:id="315" w:author="Christy Caudill" w:date="2013-08-16T10:54:00Z"/>
        </w:rPr>
      </w:pPr>
      <w:del w:id="316"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317" w:author="Christy Caudill" w:date="2013-08-16T10:54:00Z"/>
        </w:rPr>
      </w:pPr>
      <w:del w:id="318"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319" w:author="Christy Caudill" w:date="2013-08-16T10:46:00Z">
        <w:r w:rsidR="005C598F">
          <w:t>. This is indicated in the</w:t>
        </w:r>
      </w:ins>
      <w:ins w:id="320" w:author="Christy Caudill" w:date="2013-08-16T10:59:00Z">
        <w:r w:rsidR="00C2611A">
          <w:t xml:space="preserve"> layer metad</w:t>
        </w:r>
      </w:ins>
      <w:ins w:id="321" w:author="Christy Caudill" w:date="2013-08-16T13:01:00Z">
        <w:r w:rsidR="0025586C">
          <w:t>a</w:t>
        </w:r>
      </w:ins>
      <w:ins w:id="322" w:author="Christy Caudill" w:date="2013-08-16T10:59:00Z">
        <w:r w:rsidR="00C2611A">
          <w:t>ta; in the</w:t>
        </w:r>
      </w:ins>
      <w:ins w:id="323"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324" w:name="_Toc321148936"/>
      <w:bookmarkStart w:id="325" w:name="_Toc364676170"/>
      <w:r w:rsidRPr="005C598F">
        <w:t xml:space="preserve">OneGeology Service Title </w:t>
      </w:r>
      <w:r w:rsidR="00DD362E" w:rsidRPr="005C598F">
        <w:t>Examples</w:t>
      </w:r>
      <w:r w:rsidRPr="005C598F">
        <w:t>:</w:t>
      </w:r>
      <w:bookmarkEnd w:id="324"/>
      <w:bookmarkEnd w:id="325"/>
    </w:p>
    <w:p w:rsidR="0054715C" w:rsidRDefault="0054715C" w:rsidP="002A5DE2">
      <w:pPr>
        <w:rPr>
          <w:ins w:id="326" w:author="Christy Caudill" w:date="2013-08-16T11:00:00Z"/>
        </w:rPr>
      </w:pPr>
      <w:r w:rsidRPr="005C598F">
        <w:t xml:space="preserve">USA USGIN </w:t>
      </w:r>
      <w:del w:id="327" w:author="Christy Caudill" w:date="2013-08-16T10:57:00Z">
        <w:r w:rsidRPr="005C598F" w:rsidDel="00C2611A">
          <w:delText>1:3M</w:delText>
        </w:r>
      </w:del>
      <w:r w:rsidRPr="005C598F">
        <w:t xml:space="preserve"> Geology</w:t>
      </w:r>
      <w:r w:rsidR="00595226" w:rsidRPr="005C598F">
        <w:br/>
        <w:t xml:space="preserve">USA-AZ AZGS </w:t>
      </w:r>
      <w:del w:id="328" w:author="Christy Caudill" w:date="2013-08-16T10:51:00Z">
        <w:r w:rsidR="00595226" w:rsidRPr="005C598F" w:rsidDel="005C598F">
          <w:delText>ES</w:delText>
        </w:r>
      </w:del>
      <w:del w:id="329"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330" w:author="Christy Caudill" w:date="2013-08-16T11:01:00Z"/>
        </w:rPr>
      </w:pPr>
      <w:ins w:id="331" w:author="Christy Caudill" w:date="2013-08-16T11:00:00Z">
        <w:r>
          <w:t>***Note: The service URL must use “_”</w:t>
        </w:r>
      </w:ins>
      <w:ins w:id="332" w:author="Christy Caudill" w:date="2013-08-16T11:01:00Z">
        <w:r w:rsidR="00DF6D81">
          <w:t xml:space="preserve"> instead of spaces for software conformance. The service URL</w:t>
        </w:r>
      </w:ins>
      <w:ins w:id="333" w:author="Christy Caudill" w:date="2013-08-16T11:04:00Z">
        <w:r w:rsidR="00960C08">
          <w:t xml:space="preserve"> string</w:t>
        </w:r>
      </w:ins>
      <w:ins w:id="334" w:author="Christy Caudill" w:date="2013-08-16T11:01:00Z">
        <w:r w:rsidR="00DF6D81">
          <w:t xml:space="preserve"> for the above AZ service example would be:</w:t>
        </w:r>
      </w:ins>
    </w:p>
    <w:p w:rsidR="00DF6D81" w:rsidRPr="005C598F" w:rsidRDefault="00DF6D81" w:rsidP="002A5DE2">
      <w:ins w:id="335" w:author="Christy Caudill" w:date="2013-08-16T11:02:00Z">
        <w:r>
          <w:t>USA-AZ_AZGS_Faults</w:t>
        </w:r>
      </w:ins>
    </w:p>
    <w:p w:rsidR="0054715C" w:rsidDel="00C2611A" w:rsidRDefault="0054715C" w:rsidP="002A5DE2">
      <w:pPr>
        <w:rPr>
          <w:del w:id="336" w:author="Christy Caudill" w:date="2013-08-16T10:56:00Z"/>
        </w:rPr>
      </w:pPr>
      <w:del w:id="337"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338"/>
        <w:commentRangeStart w:id="339"/>
        <w:r w:rsidRPr="008C1A92" w:rsidDel="00C2611A">
          <w:rPr>
            <w:highlight w:val="yellow"/>
          </w:rPr>
          <w:delText>English</w:delText>
        </w:r>
        <w:commentRangeEnd w:id="338"/>
        <w:r w:rsidR="008C1A92" w:rsidDel="00C2611A">
          <w:rPr>
            <w:rStyle w:val="CommentReference"/>
          </w:rPr>
          <w:commentReference w:id="338"/>
        </w:r>
        <w:commentRangeEnd w:id="339"/>
        <w:r w:rsidR="00C2611A" w:rsidDel="00C2611A">
          <w:rPr>
            <w:rStyle w:val="CommentReference"/>
          </w:rPr>
          <w:commentReference w:id="339"/>
        </w:r>
        <w:r w:rsidRPr="008C1A92" w:rsidDel="00C2611A">
          <w:rPr>
            <w:highlight w:val="yellow"/>
          </w:rPr>
          <w:delText>.</w:delText>
        </w:r>
      </w:del>
    </w:p>
    <w:p w:rsidR="00243D6F" w:rsidRPr="002F441C" w:rsidRDefault="00C2611A" w:rsidP="0087247F">
      <w:pPr>
        <w:pStyle w:val="Heading2"/>
        <w:numPr>
          <w:ilvl w:val="1"/>
          <w:numId w:val="60"/>
        </w:numPr>
      </w:pPr>
      <w:bookmarkStart w:id="340" w:name="_Layer_Naming_and"/>
      <w:bookmarkStart w:id="341" w:name="_Toc321148937"/>
      <w:bookmarkStart w:id="342" w:name="_Toc364676171"/>
      <w:bookmarkEnd w:id="340"/>
      <w:ins w:id="343" w:author="Christy Caudill" w:date="2013-08-16T10:57:00Z">
        <w:r>
          <w:t xml:space="preserve">WMS </w:t>
        </w:r>
      </w:ins>
      <w:r w:rsidR="00243D6F" w:rsidRPr="002F441C">
        <w:t xml:space="preserve">Layer Naming </w:t>
      </w:r>
      <w:r w:rsidR="00D20426">
        <w:t xml:space="preserve">and Title </w:t>
      </w:r>
      <w:r w:rsidR="00243D6F" w:rsidRPr="002F441C">
        <w:t>Conventions</w:t>
      </w:r>
      <w:bookmarkEnd w:id="341"/>
      <w:bookmarkEnd w:id="342"/>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344"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345" w:author="Christy Caudill" w:date="2013-08-16T10:56:00Z"/>
        </w:r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346" w:author="Christy Caudill" w:date="2013-08-16T10:56:00Z"/>
        </w:rPr>
      </w:pPr>
      <w:ins w:id="347"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348"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349" w:name="_Toc321148938"/>
      <w:bookmarkStart w:id="350" w:name="_Toc364676172"/>
      <w:r w:rsidRPr="00D20426">
        <w:t xml:space="preserve">Layer </w:t>
      </w:r>
      <w:r>
        <w:t>T</w:t>
      </w:r>
      <w:r w:rsidRPr="00D20426">
        <w:t>itle Examples</w:t>
      </w:r>
      <w:bookmarkEnd w:id="349"/>
      <w:ins w:id="351" w:author="Christy Caudill" w:date="2013-08-16T10:58:00Z">
        <w:r w:rsidR="00C2611A">
          <w:t xml:space="preserve"> (as indicated </w:t>
        </w:r>
      </w:ins>
      <w:ins w:id="352" w:author="Christy Caudill" w:date="2013-08-16T10:59:00Z">
        <w:r w:rsidR="00C2611A">
          <w:t xml:space="preserve">in the layer </w:t>
        </w:r>
      </w:ins>
      <w:ins w:id="353" w:author="Christy Caudill" w:date="2013-08-16T10:58:00Z">
        <w:r w:rsidR="00C2611A">
          <w:t>metadata; in the WMS Custom Capabilities)</w:t>
        </w:r>
      </w:ins>
      <w:bookmarkEnd w:id="350"/>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354" w:name="_Toc321148939"/>
      <w:bookmarkStart w:id="355" w:name="_Toc364676173"/>
      <w:r w:rsidRPr="00D20426">
        <w:t>Layer Name Examples</w:t>
      </w:r>
      <w:bookmarkEnd w:id="354"/>
      <w:bookmarkEnd w:id="355"/>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356" w:author="Christy Caudill" w:date="2013-08-16T11:32:00Z"/>
        </w:rPr>
        <w:pPrChange w:id="357" w:author="Christy Caudill" w:date="2013-08-16T11:08:00Z">
          <w:pPr>
            <w:pStyle w:val="Heading3"/>
            <w:numPr>
              <w:ilvl w:val="0"/>
              <w:numId w:val="0"/>
            </w:numPr>
            <w:tabs>
              <w:tab w:val="clear" w:pos="720"/>
            </w:tabs>
          </w:pPr>
        </w:pPrChange>
      </w:pPr>
      <w:bookmarkStart w:id="358" w:name="_Toc321148940"/>
      <w:del w:id="359" w:author="Christy Caudill" w:date="2013-08-16T11:30:00Z">
        <w:r w:rsidRPr="00787E5F" w:rsidDel="003234AB">
          <w:delText>A sample WMS GetCapabilities document demonstrating Layer Names and Layer Titles</w:delText>
        </w:r>
      </w:del>
      <w:bookmarkEnd w:id="358"/>
    </w:p>
    <w:p w:rsidR="003234AB" w:rsidRDefault="00C26F48">
      <w:pPr>
        <w:pStyle w:val="Heading2"/>
        <w:numPr>
          <w:ilvl w:val="0"/>
          <w:numId w:val="0"/>
        </w:numPr>
        <w:rPr>
          <w:ins w:id="360" w:author="Christy Caudill" w:date="2013-08-16T11:12:00Z"/>
        </w:rPr>
        <w:pPrChange w:id="361" w:author="Christy Caudill" w:date="2013-08-16T12:52:00Z">
          <w:pPr>
            <w:pStyle w:val="Heading3"/>
            <w:numPr>
              <w:ilvl w:val="0"/>
              <w:numId w:val="0"/>
            </w:numPr>
            <w:tabs>
              <w:tab w:val="clear" w:pos="720"/>
            </w:tabs>
          </w:pPr>
        </w:pPrChange>
      </w:pPr>
      <w:bookmarkStart w:id="362" w:name="_Toc364676174"/>
      <w:ins w:id="363" w:author="Christy Caudill" w:date="2013-08-16T11:45:00Z">
        <w:r>
          <w:t>C.</w:t>
        </w:r>
      </w:ins>
      <w:ins w:id="364" w:author="Christy Caudill" w:date="2013-08-16T14:42:00Z">
        <w:r w:rsidR="00340195">
          <w:t xml:space="preserve"> </w:t>
        </w:r>
      </w:ins>
      <w:ins w:id="365" w:author="Christy Caudill" w:date="2013-08-16T11:45:00Z">
        <w:r>
          <w:t xml:space="preserve">4 </w:t>
        </w:r>
      </w:ins>
      <w:ins w:id="366" w:author="Christy Caudill" w:date="2013-08-16T12:08:00Z">
        <w:r w:rsidR="007206EE">
          <w:tab/>
        </w:r>
      </w:ins>
      <w:ins w:id="367" w:author="Christy Caudill" w:date="2013-08-16T11:45:00Z">
        <w:r w:rsidR="006E3619">
          <w:t>WFS Service a</w:t>
        </w:r>
      </w:ins>
      <w:ins w:id="368" w:author="Christy Caudill" w:date="2013-08-16T12:52:00Z">
        <w:r w:rsidR="006E3619">
          <w:t xml:space="preserve">nd </w:t>
        </w:r>
      </w:ins>
      <w:ins w:id="369" w:author="Christy Caudill" w:date="2013-08-16T11:45:00Z">
        <w:r>
          <w:t>Layer Naming Conventions</w:t>
        </w:r>
      </w:ins>
      <w:bookmarkEnd w:id="362"/>
    </w:p>
    <w:p w:rsidR="003B5259" w:rsidRDefault="003B5259">
      <w:pPr>
        <w:spacing w:after="0"/>
        <w:rPr>
          <w:ins w:id="370" w:author="Christy Caudill" w:date="2013-08-16T11:18:00Z"/>
        </w:rPr>
        <w:pPrChange w:id="371" w:author="Christy Caudill" w:date="2013-08-16T12:52:00Z">
          <w:pPr>
            <w:pStyle w:val="Heading3"/>
            <w:numPr>
              <w:ilvl w:val="0"/>
              <w:numId w:val="0"/>
            </w:numPr>
            <w:tabs>
              <w:tab w:val="clear" w:pos="720"/>
            </w:tabs>
          </w:pPr>
        </w:pPrChange>
      </w:pPr>
      <w:ins w:id="372" w:author="Christy Caudill" w:date="2013-08-16T11:09:00Z">
        <w:r>
          <w:t>The above two sections are indications for naming the web map service</w:t>
        </w:r>
      </w:ins>
      <w:ins w:id="373" w:author="Christy Caudill" w:date="2013-08-16T11:10:00Z">
        <w:r>
          <w:t xml:space="preserve"> (WMS)</w:t>
        </w:r>
      </w:ins>
      <w:ins w:id="374" w:author="Christy Caudill" w:date="2013-08-16T11:09:00Z">
        <w:r>
          <w:t xml:space="preserve"> and</w:t>
        </w:r>
      </w:ins>
      <w:ins w:id="375" w:author="Christy Caudill" w:date="2013-08-16T11:10:00Z">
        <w:r>
          <w:t xml:space="preserve"> WMS layers. </w:t>
        </w:r>
      </w:ins>
      <w:ins w:id="376" w:author="Christy Caudill" w:date="2013-08-16T11:13:00Z">
        <w:r w:rsidR="00795689">
          <w:t>To meet 4 star</w:t>
        </w:r>
      </w:ins>
      <w:ins w:id="377" w:author="Christy Caudill" w:date="2013-08-16T11:14:00Z">
        <w:r w:rsidR="00795689">
          <w:t xml:space="preserve"> requirements, </w:t>
        </w:r>
      </w:ins>
      <w:ins w:id="378" w:author="Christy Caudill" w:date="2013-08-16T11:13:00Z">
        <w:r w:rsidR="00795689">
          <w:t xml:space="preserve"> </w:t>
        </w:r>
      </w:ins>
      <w:ins w:id="379" w:author="Christy Caudill" w:date="2013-08-16T11:14:00Z">
        <w:r w:rsidR="00795689">
          <w:t>t</w:t>
        </w:r>
      </w:ins>
      <w:ins w:id="380" w:author="Christy Caudill" w:date="2013-08-16T11:10:00Z">
        <w:r>
          <w:t>he web feature service (WFS)</w:t>
        </w:r>
      </w:ins>
      <w:ins w:id="381" w:author="Christy Caudill" w:date="2013-08-16T11:14:00Z">
        <w:r w:rsidR="00795689">
          <w:t xml:space="preserve"> must be delivered in</w:t>
        </w:r>
      </w:ins>
      <w:ins w:id="382" w:author="Christy Caudill" w:date="2013-08-16T11:09:00Z">
        <w:r>
          <w:t xml:space="preserve"> </w:t>
        </w:r>
      </w:ins>
      <w:ins w:id="383" w:author="Christy Caudill" w:date="2013-08-16T11:14:00Z">
        <w:r w:rsidR="0025586C">
          <w:t>GeoSci</w:t>
        </w:r>
        <w:r w:rsidR="00795689">
          <w:t xml:space="preserve">ML </w:t>
        </w:r>
        <w:commentRangeStart w:id="384"/>
        <w:r w:rsidR="00795689">
          <w:t>format</w:t>
        </w:r>
      </w:ins>
      <w:commentRangeEnd w:id="384"/>
      <w:ins w:id="385" w:author="Christy Caudill" w:date="2013-08-16T11:15:00Z">
        <w:r w:rsidR="00795689">
          <w:rPr>
            <w:rStyle w:val="CommentReference"/>
          </w:rPr>
          <w:commentReference w:id="384"/>
        </w:r>
      </w:ins>
      <w:ins w:id="386" w:author="Christy Caudill" w:date="2013-08-16T11:14:00Z">
        <w:r w:rsidR="00795689">
          <w:t>.</w:t>
        </w:r>
      </w:ins>
      <w:ins w:id="387" w:author="Christy Caudill" w:date="2013-08-16T12:47:00Z">
        <w:r w:rsidR="006E3619">
          <w:t xml:space="preserve"> </w:t>
        </w:r>
      </w:ins>
      <w:ins w:id="388" w:author="Christy Caudill" w:date="2013-08-16T11:16:00Z">
        <w:r w:rsidR="00795689">
          <w:t xml:space="preserve">Section 2 of this document outlines a workflow for conforming data to the </w:t>
        </w:r>
      </w:ins>
      <w:ins w:id="389" w:author="Christy Caudill" w:date="2013-08-16T11:08:00Z">
        <w:r>
          <w:t>GeoSciML-Portrayal</w:t>
        </w:r>
      </w:ins>
      <w:ins w:id="390" w:author="Christy Caudill" w:date="2013-08-16T11:17:00Z">
        <w:r w:rsidR="00795689">
          <w:t xml:space="preserve"> schema</w:t>
        </w:r>
      </w:ins>
      <w:ins w:id="391" w:author="Christy Caudill" w:date="2013-08-16T11:16:00Z">
        <w:r w:rsidR="00795689">
          <w:t xml:space="preserve">. </w:t>
        </w:r>
      </w:ins>
      <w:ins w:id="392" w:author="Christy Caudill" w:date="2013-08-16T11:17:00Z">
        <w:r w:rsidR="00795689">
          <w:t>The t</w:t>
        </w:r>
      </w:ins>
      <w:ins w:id="393" w:author="Christy Caudill" w:date="2013-08-16T11:16:00Z">
        <w:r w:rsidR="00795689">
          <w:t xml:space="preserve">hree elements </w:t>
        </w:r>
      </w:ins>
      <w:ins w:id="394" w:author="Christy Caudill" w:date="2013-08-16T11:18:00Z">
        <w:r w:rsidR="00795689">
          <w:t>in</w:t>
        </w:r>
      </w:ins>
      <w:ins w:id="395" w:author="Christy Caudill" w:date="2013-08-16T11:16:00Z">
        <w:r w:rsidR="00795689">
          <w:t xml:space="preserve"> the G</w:t>
        </w:r>
      </w:ins>
      <w:ins w:id="396" w:author="Christy Caudill" w:date="2013-08-16T11:18:00Z">
        <w:r w:rsidR="00795689">
          <w:t xml:space="preserve">eoSciML-Portrayal schema must be </w:t>
        </w:r>
      </w:ins>
      <w:ins w:id="397" w:author="Christy Caudill" w:date="2013-08-16T12:59:00Z">
        <w:r w:rsidR="006D2056">
          <w:t>indicated exactly in</w:t>
        </w:r>
      </w:ins>
      <w:ins w:id="398" w:author="Christy Caudill" w:date="2013-08-16T11:18:00Z">
        <w:r w:rsidR="006D2056">
          <w:t xml:space="preserve"> the layer names </w:t>
        </w:r>
      </w:ins>
      <w:ins w:id="399" w:author="Christy Caudill" w:date="2013-08-16T12:59:00Z">
        <w:r w:rsidR="006D2056">
          <w:t>of</w:t>
        </w:r>
      </w:ins>
      <w:ins w:id="400" w:author="Christy Caudill" w:date="2013-08-16T11:18:00Z">
        <w:r w:rsidR="00795689">
          <w:t xml:space="preserve"> the WFS to conform to the schema</w:t>
        </w:r>
      </w:ins>
      <w:ins w:id="401" w:author="Christy Caudill" w:date="2013-08-16T13:03:00Z">
        <w:r w:rsidR="0025586C">
          <w:t>, if using this portrayal</w:t>
        </w:r>
      </w:ins>
      <w:ins w:id="402" w:author="Christy Caudill" w:date="2013-08-16T11:18:00Z">
        <w:r w:rsidR="00795689">
          <w:t>:</w:t>
        </w:r>
      </w:ins>
    </w:p>
    <w:p w:rsidR="00795689" w:rsidRDefault="00795689">
      <w:pPr>
        <w:pStyle w:val="ListParagraph"/>
        <w:numPr>
          <w:ilvl w:val="1"/>
          <w:numId w:val="66"/>
        </w:numPr>
        <w:spacing w:after="0"/>
        <w:rPr>
          <w:ins w:id="403" w:author="Christy Caudill" w:date="2013-08-16T11:19:00Z"/>
        </w:rPr>
        <w:pPrChange w:id="404" w:author="Christy Caudill" w:date="2013-08-16T12:52:00Z">
          <w:pPr>
            <w:pStyle w:val="Heading3"/>
            <w:numPr>
              <w:ilvl w:val="0"/>
              <w:numId w:val="0"/>
            </w:numPr>
            <w:tabs>
              <w:tab w:val="clear" w:pos="720"/>
            </w:tabs>
          </w:pPr>
        </w:pPrChange>
      </w:pPr>
      <w:ins w:id="405" w:author="Christy Caudill" w:date="2013-08-16T11:19:00Z">
        <w:r>
          <w:t>ContactView</w:t>
        </w:r>
      </w:ins>
    </w:p>
    <w:p w:rsidR="00795689" w:rsidRDefault="00795689">
      <w:pPr>
        <w:pStyle w:val="ListParagraph"/>
        <w:numPr>
          <w:ilvl w:val="1"/>
          <w:numId w:val="66"/>
        </w:numPr>
        <w:rPr>
          <w:ins w:id="406" w:author="Christy Caudill" w:date="2013-08-16T11:19:00Z"/>
        </w:rPr>
        <w:pPrChange w:id="407" w:author="Christy Caudill" w:date="2013-08-16T11:19:00Z">
          <w:pPr>
            <w:pStyle w:val="Heading3"/>
            <w:numPr>
              <w:ilvl w:val="0"/>
              <w:numId w:val="0"/>
            </w:numPr>
            <w:tabs>
              <w:tab w:val="clear" w:pos="720"/>
            </w:tabs>
          </w:pPr>
        </w:pPrChange>
      </w:pPr>
      <w:ins w:id="408" w:author="Christy Caudill" w:date="2013-08-16T11:19:00Z">
        <w:r>
          <w:t>ShearDisplacementView</w:t>
        </w:r>
      </w:ins>
    </w:p>
    <w:p w:rsidR="00795689" w:rsidRDefault="00795689">
      <w:pPr>
        <w:pStyle w:val="ListParagraph"/>
        <w:numPr>
          <w:ilvl w:val="1"/>
          <w:numId w:val="66"/>
        </w:numPr>
        <w:rPr>
          <w:ins w:id="409" w:author="Christy Caudill" w:date="2013-08-16T12:53:00Z"/>
        </w:rPr>
        <w:pPrChange w:id="410" w:author="Christy Caudill" w:date="2013-08-16T11:19:00Z">
          <w:pPr>
            <w:pStyle w:val="Heading3"/>
            <w:numPr>
              <w:ilvl w:val="0"/>
              <w:numId w:val="0"/>
            </w:numPr>
            <w:tabs>
              <w:tab w:val="clear" w:pos="720"/>
            </w:tabs>
          </w:pPr>
        </w:pPrChange>
      </w:pPr>
      <w:ins w:id="411" w:author="Christy Caudill" w:date="2013-08-16T11:19:00Z">
        <w:r>
          <w:t>GeologicUnitView</w:t>
        </w:r>
      </w:ins>
    </w:p>
    <w:p w:rsidR="009E2877" w:rsidRDefault="009E2877">
      <w:pPr>
        <w:rPr>
          <w:ins w:id="412" w:author="Christy Caudill" w:date="2013-08-16T11:29:00Z"/>
        </w:rPr>
        <w:pPrChange w:id="413" w:author="Christy Caudill" w:date="2013-08-16T12:53:00Z">
          <w:pPr>
            <w:pStyle w:val="Heading3"/>
            <w:numPr>
              <w:ilvl w:val="0"/>
              <w:numId w:val="0"/>
            </w:numPr>
            <w:tabs>
              <w:tab w:val="clear" w:pos="720"/>
            </w:tabs>
          </w:pPr>
        </w:pPrChange>
      </w:pPr>
      <w:ins w:id="414" w:author="Christy Caudill" w:date="2013-08-16T12:53:00Z">
        <w:r>
          <w:t>Service naming</w:t>
        </w:r>
      </w:ins>
      <w:ins w:id="415" w:author="Christy Caudill" w:date="2013-08-16T12:59:00Z">
        <w:r w:rsidR="00B4073E">
          <w:t xml:space="preserve"> conventions</w:t>
        </w:r>
      </w:ins>
      <w:ins w:id="416" w:author="Christy Caudill" w:date="2013-08-16T12:53:00Z">
        <w:r>
          <w:t xml:space="preserve"> for the WFS are not specifed, but should closely resemble the name of the associated WMS service for </w:t>
        </w:r>
        <w:commentRangeStart w:id="417"/>
        <w:r>
          <w:t>clarity</w:t>
        </w:r>
      </w:ins>
      <w:commentRangeEnd w:id="417"/>
      <w:ins w:id="418" w:author="Christy Caudill" w:date="2013-08-16T12:54:00Z">
        <w:r>
          <w:rPr>
            <w:rStyle w:val="CommentReference"/>
          </w:rPr>
          <w:commentReference w:id="417"/>
        </w:r>
      </w:ins>
      <w:ins w:id="419" w:author="Christy Caudill" w:date="2013-08-16T12:53:00Z">
        <w:r>
          <w:t>.</w:t>
        </w:r>
      </w:ins>
    </w:p>
    <w:p w:rsidR="00407F56" w:rsidRDefault="009E2877">
      <w:pPr>
        <w:spacing w:after="0"/>
        <w:rPr>
          <w:ins w:id="420" w:author="Christy Caudill" w:date="2013-08-16T12:57:00Z"/>
        </w:rPr>
        <w:pPrChange w:id="421" w:author="Christy Caudill" w:date="2013-08-16T12:57:00Z">
          <w:pPr>
            <w:pStyle w:val="Heading3"/>
            <w:numPr>
              <w:ilvl w:val="0"/>
              <w:numId w:val="0"/>
            </w:numPr>
            <w:tabs>
              <w:tab w:val="clear" w:pos="720"/>
            </w:tabs>
          </w:pPr>
        </w:pPrChange>
      </w:pPr>
      <w:ins w:id="422" w:author="Christy Caudill" w:date="2013-08-16T12:56:00Z">
        <w:r>
          <w:t>WMS Service Name</w:t>
        </w:r>
      </w:ins>
      <w:ins w:id="423" w:author="Christy Caudill" w:date="2013-08-16T12:55:00Z">
        <w:r>
          <w:t xml:space="preserve"> Example</w:t>
        </w:r>
      </w:ins>
      <w:ins w:id="424" w:author="Christy Caudill" w:date="2013-08-16T12:56:00Z">
        <w:r w:rsidR="00407F56">
          <w:t>:</w:t>
        </w:r>
      </w:ins>
      <w:ins w:id="425" w:author="Christy Caudill" w:date="2013-08-16T12:58:00Z">
        <w:r w:rsidR="00407F56">
          <w:tab/>
        </w:r>
      </w:ins>
      <w:ins w:id="426" w:author="Christy Caudill" w:date="2013-08-16T12:57:00Z">
        <w:r w:rsidR="00407F56">
          <w:t>AZGS_HIGS_Geology</w:t>
        </w:r>
      </w:ins>
    </w:p>
    <w:p w:rsidR="003234AB" w:rsidRPr="003B5259" w:rsidRDefault="00407F56">
      <w:pPr>
        <w:spacing w:after="0"/>
        <w:pPrChange w:id="427" w:author="Christy Caudill" w:date="2013-08-16T12:57:00Z">
          <w:pPr>
            <w:pStyle w:val="Heading3"/>
            <w:numPr>
              <w:ilvl w:val="0"/>
              <w:numId w:val="0"/>
            </w:numPr>
            <w:tabs>
              <w:tab w:val="clear" w:pos="720"/>
            </w:tabs>
          </w:pPr>
        </w:pPrChange>
      </w:pPr>
      <w:ins w:id="428" w:author="Christy Caudill" w:date="2013-08-16T12:58:00Z">
        <w:r>
          <w:t>A</w:t>
        </w:r>
      </w:ins>
      <w:ins w:id="429" w:author="Christy Caudill" w:date="2013-08-16T12:57:00Z">
        <w:r>
          <w:t>ssociated WFS Service Name:</w:t>
        </w:r>
      </w:ins>
      <w:ins w:id="430" w:author="Christy Caudill" w:date="2013-08-16T12:58:00Z">
        <w:r>
          <w:tab/>
          <w:t>AZGS_HIGS_Geology_WFS</w:t>
        </w:r>
      </w:ins>
      <w:ins w:id="431" w:author="Christy Caudill" w:date="2013-08-16T12:57:00Z">
        <w:r>
          <w:t xml:space="preserve">  </w:t>
        </w:r>
      </w:ins>
    </w:p>
    <w:p w:rsidR="00243D6F" w:rsidRPr="001D144E" w:rsidRDefault="00750329">
      <w:pPr>
        <w:pStyle w:val="Heading2"/>
        <w:numPr>
          <w:ilvl w:val="1"/>
          <w:numId w:val="67"/>
        </w:numPr>
        <w:pPrChange w:id="432" w:author="Christy Caudill" w:date="2013-08-16T12:01:00Z">
          <w:pPr>
            <w:pStyle w:val="Heading2"/>
            <w:numPr>
              <w:numId w:val="60"/>
            </w:numPr>
            <w:tabs>
              <w:tab w:val="clear" w:pos="360"/>
              <w:tab w:val="num" w:pos="450"/>
            </w:tabs>
            <w:ind w:left="90"/>
          </w:pPr>
        </w:pPrChange>
      </w:pPr>
      <w:bookmarkStart w:id="433" w:name="_Toc321148941"/>
      <w:bookmarkStart w:id="434" w:name="_Toc364676175"/>
      <w:r>
        <w:t xml:space="preserve">Additional </w:t>
      </w:r>
      <w:r w:rsidR="00243D6F" w:rsidRPr="001D144E">
        <w:t>Layer-level Metadata Requirements</w:t>
      </w:r>
      <w:bookmarkEnd w:id="433"/>
      <w:bookmarkEnd w:id="434"/>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435"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F86C86">
        <w:fldChar w:fldCharType="begin"/>
      </w:r>
      <w:r w:rsidR="00F86C86">
        <w:instrText xml:space="preserve"> SEQ Table \* ARABIC </w:instrText>
      </w:r>
      <w:r w:rsidR="00F86C86">
        <w:fldChar w:fldCharType="separate"/>
      </w:r>
      <w:r w:rsidR="006C0140">
        <w:rPr>
          <w:noProof/>
        </w:rPr>
        <w:t>5</w:t>
      </w:r>
      <w:r w:rsidR="00F86C86">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340195" w:rsidRDefault="00243D6F" w:rsidP="00340195">
      <w:pPr>
        <w:rPr>
          <w:ins w:id="436" w:author="Christy Caudill" w:date="2013-08-16T14:38:00Z"/>
        </w:rPr>
      </w:pPr>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pPr>
        <w:pStyle w:val="Heading2"/>
        <w:numPr>
          <w:ilvl w:val="0"/>
          <w:numId w:val="0"/>
        </w:numPr>
        <w:pPrChange w:id="437" w:author="Christy Caudill" w:date="2013-08-16T14:41:00Z">
          <w:pPr/>
        </w:pPrChange>
      </w:pPr>
      <w:bookmarkStart w:id="438" w:name="_Toc364676176"/>
      <w:ins w:id="439" w:author="Christy Caudill" w:date="2013-08-16T14:40:00Z">
        <w:r>
          <w:t>C.</w:t>
        </w:r>
      </w:ins>
      <w:ins w:id="440" w:author="Christy Caudill" w:date="2013-08-16T14:42:00Z">
        <w:r w:rsidR="002363FD">
          <w:t xml:space="preserve"> </w:t>
        </w:r>
      </w:ins>
      <w:ins w:id="441" w:author="Christy Caudill" w:date="2013-08-16T14:40:00Z">
        <w:r>
          <w:t>6</w:t>
        </w:r>
      </w:ins>
      <w:ins w:id="442" w:author="Christy Caudill" w:date="2013-08-16T14:44:00Z">
        <w:r w:rsidR="008B5DDB">
          <w:tab/>
        </w:r>
      </w:ins>
      <w:ins w:id="443" w:author="Christy Caudill" w:date="2013-08-16T14:38:00Z">
        <w:r>
          <w:t>Custom Capabilities</w:t>
        </w:r>
      </w:ins>
      <w:bookmarkEnd w:id="438"/>
    </w:p>
    <w:p w:rsidR="00037ADB" w:rsidRDefault="00E64113" w:rsidP="002A5DE2">
      <w:pPr>
        <w:rPr>
          <w:ins w:id="444" w:author="Christy Caudill" w:date="2013-08-16T13:23:00Z"/>
        </w:rPr>
      </w:pPr>
      <w:ins w:id="445" w:author="Christy Caudill" w:date="2013-08-16T13:19:00Z">
        <w:r>
          <w:t>It may be necessary to create custom capabilities documents to allow for these metadata requirements. Capabilites documents are created automatically by ArcGIS Server and GeoServer when a service is created, using metadata that is entered</w:t>
        </w:r>
      </w:ins>
      <w:ins w:id="446" w:author="Christy Caudill" w:date="2013-08-16T13:20:00Z">
        <w:r>
          <w:t xml:space="preserve"> </w:t>
        </w:r>
      </w:ins>
      <w:ins w:id="447" w:author="Christy Caudill" w:date="2013-08-16T13:19:00Z">
        <w:r>
          <w:t>in user interfaces</w:t>
        </w:r>
      </w:ins>
      <w:ins w:id="448" w:author="Christy Caudill" w:date="2013-08-16T13:21:00Z">
        <w:r w:rsidRPr="00E64113">
          <w:t xml:space="preserve"> </w:t>
        </w:r>
        <w:r>
          <w:t>previous to service deployment</w:t>
        </w:r>
      </w:ins>
      <w:ins w:id="449" w:author="Christy Caudill" w:date="2013-08-16T13:19:00Z">
        <w:r>
          <w:t>.</w:t>
        </w:r>
      </w:ins>
      <w:ins w:id="450" w:author="Christy Caudill" w:date="2013-08-16T13:21:00Z">
        <w:r>
          <w:t xml:space="preserve"> </w:t>
        </w:r>
      </w:ins>
      <w:ins w:id="451" w:author="Christy Caudill" w:date="2013-08-16T13:22:00Z">
        <w:r>
          <w:t>After the service is deployed, that capabilites document can be edited and customized.</w:t>
        </w:r>
      </w:ins>
      <w:ins w:id="452" w:author="Christy Caudill" w:date="2013-08-16T13:24:00Z">
        <w:r w:rsidR="00037ADB">
          <w:t xml:space="preserve"> The follow</w:t>
        </w:r>
        <w:r w:rsidR="00912951">
          <w:t>ing is a workflow for creating</w:t>
        </w:r>
        <w:r w:rsidR="00741AF1">
          <w:t xml:space="preserve"> custom capabilit</w:t>
        </w:r>
      </w:ins>
      <w:ins w:id="453" w:author="Christy Caudill" w:date="2013-08-16T14:55:00Z">
        <w:r w:rsidR="00741AF1">
          <w:t>ies</w:t>
        </w:r>
      </w:ins>
      <w:ins w:id="454" w:author="Christy Caudill" w:date="2013-08-16T14:34:00Z">
        <w:r w:rsidR="00912951">
          <w:t xml:space="preserve"> for ArcGIS services</w:t>
        </w:r>
      </w:ins>
      <w:ins w:id="455" w:author="Christy Caudill" w:date="2013-08-16T13:24:00Z">
        <w:r w:rsidR="00037ADB">
          <w:t xml:space="preserve"> that allow for the above </w:t>
        </w:r>
      </w:ins>
      <w:ins w:id="456" w:author="Christy Caudill" w:date="2013-08-16T13:25:00Z">
        <w:r w:rsidR="00037ADB">
          <w:t xml:space="preserve">service metadata </w:t>
        </w:r>
      </w:ins>
      <w:ins w:id="457" w:author="Christy Caudill" w:date="2013-08-16T13:24:00Z">
        <w:r w:rsidR="00037ADB">
          <w:t>requirements.</w:t>
        </w:r>
      </w:ins>
    </w:p>
    <w:p w:rsidR="00672744" w:rsidRDefault="00A63549">
      <w:pPr>
        <w:pStyle w:val="ListParagraph"/>
        <w:numPr>
          <w:ilvl w:val="0"/>
          <w:numId w:val="68"/>
        </w:numPr>
        <w:rPr>
          <w:ins w:id="458" w:author="Christy Caudill" w:date="2013-08-16T13:27:00Z"/>
        </w:rPr>
        <w:pPrChange w:id="459" w:author="Christy Caudill" w:date="2013-08-16T13:25:00Z">
          <w:pPr/>
        </w:pPrChange>
      </w:pPr>
      <w:ins w:id="460" w:author="Christy Caudill" w:date="2013-08-16T13:27:00Z">
        <w:r>
          <w:t>Deploy your WMS service</w:t>
        </w:r>
        <w:r w:rsidR="00672744">
          <w:t>, entering in all metadata enabled by the interface.</w:t>
        </w:r>
      </w:ins>
    </w:p>
    <w:p w:rsidR="00486885" w:rsidRDefault="00672744">
      <w:pPr>
        <w:pStyle w:val="ListParagraph"/>
        <w:numPr>
          <w:ilvl w:val="0"/>
          <w:numId w:val="68"/>
        </w:numPr>
        <w:rPr>
          <w:ins w:id="461" w:author="Christy Caudill" w:date="2013-08-16T13:30:00Z"/>
        </w:rPr>
        <w:pPrChange w:id="462" w:author="Christy Caudill" w:date="2013-08-16T13:25:00Z">
          <w:pPr/>
        </w:pPrChange>
      </w:pPr>
      <w:ins w:id="463" w:author="Christy Caudill" w:date="2013-08-16T13:28:00Z">
        <w:r>
          <w:t xml:space="preserve">After service is deployed, </w:t>
        </w:r>
      </w:ins>
      <w:ins w:id="464" w:author="Christy Caudill" w:date="2013-08-16T13:29:00Z">
        <w:r>
          <w:t>open the capabilites document</w:t>
        </w:r>
      </w:ins>
      <w:ins w:id="465" w:author="Christy Caudill" w:date="2013-08-16T13:31:00Z">
        <w:r w:rsidR="00F86C86">
          <w:t>s</w:t>
        </w:r>
      </w:ins>
      <w:ins w:id="466" w:author="Christy Caudill" w:date="2013-08-16T13:29:00Z">
        <w:r>
          <w:t xml:space="preserve"> u</w:t>
        </w:r>
      </w:ins>
      <w:ins w:id="467" w:author="Christy Caudill" w:date="2013-08-16T13:23:00Z">
        <w:r w:rsidR="00037ADB">
          <w:t>sing an XML editin</w:t>
        </w:r>
        <w:r>
          <w:t>g application such as Notepad++</w:t>
        </w:r>
      </w:ins>
      <w:ins w:id="468" w:author="Christy Caudill" w:date="2013-08-16T13:25:00Z">
        <w:r w:rsidR="00037ADB">
          <w:t>.</w:t>
        </w:r>
      </w:ins>
      <w:ins w:id="469" w:author="Christy Caudill" w:date="2013-08-16T13:29:00Z">
        <w:r>
          <w:t xml:space="preserve">  </w:t>
        </w:r>
        <w:r w:rsidR="00F86C86">
          <w:t>Th</w:t>
        </w:r>
      </w:ins>
      <w:ins w:id="470" w:author="Christy Caudill" w:date="2013-08-16T13:31:00Z">
        <w:r w:rsidR="00F86C86">
          <w:t>ese</w:t>
        </w:r>
      </w:ins>
      <w:ins w:id="471" w:author="Christy Caudill" w:date="2013-08-16T13:29:00Z">
        <w:r>
          <w:t xml:space="preserve"> document</w:t>
        </w:r>
      </w:ins>
      <w:ins w:id="472" w:author="Christy Caudill" w:date="2013-08-16T13:31:00Z">
        <w:r w:rsidR="00F86C86">
          <w:t>s</w:t>
        </w:r>
      </w:ins>
      <w:ins w:id="473" w:author="Christy Caudill" w:date="2013-08-16T13:29:00Z">
        <w:r>
          <w:t xml:space="preserve"> will be located at a file specified during service deployment, for example:  </w:t>
        </w:r>
      </w:ins>
      <w:ins w:id="474" w:author="Christy Caudill" w:date="2013-08-16T13:23:00Z">
        <w:r w:rsidR="00037ADB">
          <w:t xml:space="preserve"> </w:t>
        </w:r>
      </w:ins>
      <w:ins w:id="475" w:author="Christy Caudill" w:date="2013-08-16T13:22:00Z">
        <w:r w:rsidR="00E64113">
          <w:t xml:space="preserve"> </w:t>
        </w:r>
      </w:ins>
    </w:p>
    <w:p w:rsidR="00672744" w:rsidRDefault="00672744">
      <w:pPr>
        <w:pStyle w:val="ListParagraph"/>
        <w:rPr>
          <w:ins w:id="476" w:author="Christy Caudill" w:date="2013-08-16T13:30:00Z"/>
          <w:color w:val="1F497D"/>
        </w:rPr>
        <w:pPrChange w:id="477" w:author="Christy Caudill" w:date="2013-08-16T13:30:00Z">
          <w:pPr/>
        </w:pPrChange>
      </w:pPr>
      <w:ins w:id="478" w:author="Christy Caudill" w:date="2013-08-16T13:30:00Z">
        <w:r>
          <w:rPr>
            <w:color w:val="1F497D"/>
          </w:rPr>
          <w:t>C:\arcgisserver\arcgisoutput\&lt;someservicename&gt;_MapServer</w:t>
        </w:r>
      </w:ins>
    </w:p>
    <w:p w:rsidR="00672744" w:rsidRDefault="00F86C86">
      <w:pPr>
        <w:pStyle w:val="ListParagraph"/>
        <w:rPr>
          <w:ins w:id="479" w:author="Christy Caudill" w:date="2013-08-16T13:31:00Z"/>
        </w:rPr>
        <w:pPrChange w:id="480" w:author="Christy Caudill" w:date="2013-08-16T13:31:00Z">
          <w:pPr/>
        </w:pPrChange>
      </w:pPr>
      <w:ins w:id="481" w:author="Christy Caudill" w:date="2013-08-16T13:31:00Z">
        <w:r>
          <w:t>The files will be named:</w:t>
        </w:r>
      </w:ins>
    </w:p>
    <w:p w:rsidR="00F86C86" w:rsidRDefault="00F86C86">
      <w:pPr>
        <w:pStyle w:val="ListParagraph"/>
        <w:rPr>
          <w:ins w:id="482" w:author="Christy Caudill" w:date="2013-08-16T13:31:00Z"/>
        </w:rPr>
        <w:pPrChange w:id="483" w:author="Christy Caudill" w:date="2013-08-16T13:31:00Z">
          <w:pPr/>
        </w:pPrChange>
      </w:pPr>
      <w:ins w:id="484" w:author="Christy Caudill" w:date="2013-08-16T13:31:00Z">
        <w:r>
          <w:t>GetCapabilities100.xml</w:t>
        </w:r>
      </w:ins>
    </w:p>
    <w:p w:rsidR="00F86C86" w:rsidRDefault="00F86C86">
      <w:pPr>
        <w:pStyle w:val="ListParagraph"/>
        <w:rPr>
          <w:ins w:id="485" w:author="Christy Caudill" w:date="2013-08-16T13:31:00Z"/>
        </w:rPr>
        <w:pPrChange w:id="486" w:author="Christy Caudill" w:date="2013-08-16T13:31:00Z">
          <w:pPr/>
        </w:pPrChange>
      </w:pPr>
      <w:ins w:id="487" w:author="Christy Caudill" w:date="2013-08-16T13:31:00Z">
        <w:r>
          <w:t>GetCapabilities110.xml</w:t>
        </w:r>
      </w:ins>
    </w:p>
    <w:p w:rsidR="00F86C86" w:rsidRDefault="00285927">
      <w:pPr>
        <w:pStyle w:val="ListParagraph"/>
        <w:numPr>
          <w:ilvl w:val="0"/>
          <w:numId w:val="68"/>
        </w:numPr>
        <w:rPr>
          <w:ins w:id="488" w:author="Christy Caudill" w:date="2013-08-16T13:41:00Z"/>
        </w:rPr>
        <w:pPrChange w:id="489" w:author="Christy Caudill" w:date="2013-08-16T13:31:00Z">
          <w:pPr/>
        </w:pPrChange>
      </w:pPr>
      <w:ins w:id="490" w:author="Christy Caudill" w:date="2013-08-16T14:13:00Z">
        <w:r>
          <w:t>For the WMS, t</w:t>
        </w:r>
      </w:ins>
      <w:ins w:id="491" w:author="Christy Caudill" w:date="2013-08-16T13:32:00Z">
        <w:r w:rsidR="00A421B0">
          <w:t xml:space="preserve">he GetCapabilities100.xml </w:t>
        </w:r>
      </w:ins>
      <w:ins w:id="492" w:author="Christy Caudill" w:date="2013-08-16T13:40:00Z">
        <w:r w:rsidR="00F86C86">
          <w:t>will be renamed onegeologyWMS-111.xml</w:t>
        </w:r>
      </w:ins>
      <w:ins w:id="493" w:author="Christy Caudill" w:date="2013-08-16T13:45:00Z">
        <w:r w:rsidR="00A421B0">
          <w:t>; the GetCapabilities110.xml will be renamed onegeologyWMS-130.xml. Edit both files</w:t>
        </w:r>
      </w:ins>
      <w:ins w:id="494" w:author="Christy Caudill" w:date="2013-08-16T13:46:00Z">
        <w:r w:rsidR="00A421B0">
          <w:t xml:space="preserve"> to include additionally required metadata</w:t>
        </w:r>
      </w:ins>
      <w:ins w:id="495" w:author="Christy Caudill" w:date="2013-08-16T13:45:00Z">
        <w:r w:rsidR="00A421B0">
          <w:t>:</w:t>
        </w:r>
      </w:ins>
    </w:p>
    <w:p w:rsidR="00A421B0" w:rsidRDefault="00A421B0">
      <w:pPr>
        <w:pStyle w:val="ListParagraph"/>
        <w:numPr>
          <w:ilvl w:val="1"/>
          <w:numId w:val="68"/>
        </w:numPr>
        <w:rPr>
          <w:ins w:id="496" w:author="Christy Caudill" w:date="2013-08-16T13:44:00Z"/>
        </w:rPr>
        <w:pPrChange w:id="497" w:author="Christy Caudill" w:date="2013-08-16T13:41:00Z">
          <w:pPr/>
        </w:pPrChange>
      </w:pPr>
      <w:ins w:id="498" w:author="Christy Caudill" w:date="2013-08-16T13:41:00Z">
        <w:r>
          <w:t>Add required keywords as indicated in the above table.</w:t>
        </w:r>
      </w:ins>
    </w:p>
    <w:p w:rsidR="008B4B8E" w:rsidRDefault="00A421B0">
      <w:pPr>
        <w:pStyle w:val="ListParagraph"/>
        <w:numPr>
          <w:ilvl w:val="1"/>
          <w:numId w:val="68"/>
        </w:numPr>
        <w:rPr>
          <w:ins w:id="499" w:author="Christy Caudill" w:date="2013-08-16T13:47:00Z"/>
        </w:rPr>
        <w:pPrChange w:id="500" w:author="Christy Caudill" w:date="2013-08-16T14:12:00Z">
          <w:pPr/>
        </w:pPrChange>
      </w:pPr>
      <w:ins w:id="501" w:author="Christy Caudill" w:date="2013-08-16T13:44:00Z">
        <w:r>
          <w:t>Add abstract for each layer in the service.</w:t>
        </w:r>
      </w:ins>
      <w:ins w:id="502" w:author="Christy Caudill" w:date="2013-08-16T13:47:00Z">
        <w:r>
          <w:t xml:space="preserve"> This Abstract element will be entered below the Title element:</w:t>
        </w:r>
      </w:ins>
    </w:p>
    <w:p w:rsidR="00285927" w:rsidRDefault="00285927">
      <w:pPr>
        <w:autoSpaceDE w:val="0"/>
        <w:autoSpaceDN w:val="0"/>
        <w:adjustRightInd w:val="0"/>
        <w:spacing w:after="0" w:line="240" w:lineRule="auto"/>
        <w:ind w:left="360" w:firstLine="720"/>
        <w:rPr>
          <w:ins w:id="503" w:author="Christy Caudill" w:date="2013-08-16T14:12:00Z"/>
          <w:rFonts w:ascii="Arial" w:hAnsi="Arial" w:cs="Arial"/>
          <w:color w:val="000000"/>
          <w:sz w:val="20"/>
          <w:szCs w:val="20"/>
          <w:highlight w:val="white"/>
        </w:rPr>
        <w:pPrChange w:id="504" w:author="Christy Caudill" w:date="2013-08-16T14:12:00Z">
          <w:pPr>
            <w:autoSpaceDE w:val="0"/>
            <w:autoSpaceDN w:val="0"/>
            <w:adjustRightInd w:val="0"/>
            <w:spacing w:after="0" w:line="240" w:lineRule="auto"/>
          </w:pPr>
        </w:pPrChange>
      </w:pPr>
      <w:ins w:id="505" w:author="Christy Caudill" w:date="2013-08-16T14:12:00Z">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285927" w:rsidRDefault="00285927" w:rsidP="00285927">
      <w:pPr>
        <w:autoSpaceDE w:val="0"/>
        <w:autoSpaceDN w:val="0"/>
        <w:adjustRightInd w:val="0"/>
        <w:spacing w:after="0" w:line="240" w:lineRule="auto"/>
        <w:rPr>
          <w:ins w:id="506" w:author="Christy Caudill" w:date="2013-08-16T14:12:00Z"/>
          <w:rFonts w:ascii="Arial" w:hAnsi="Arial" w:cs="Arial"/>
          <w:color w:val="000000"/>
          <w:sz w:val="20"/>
          <w:szCs w:val="20"/>
          <w:highlight w:val="white"/>
        </w:rPr>
      </w:pPr>
      <w:ins w:id="507" w:author="Christy Caudill" w:date="2013-08-16T14:12: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ins>
    </w:p>
    <w:p w:rsidR="008B4B8E" w:rsidRDefault="00285927">
      <w:pPr>
        <w:pStyle w:val="ListParagraph"/>
        <w:ind w:left="1440"/>
        <w:rPr>
          <w:ins w:id="508" w:author="Christy Caudill" w:date="2013-08-16T14:12:00Z"/>
          <w:rFonts w:ascii="Arial" w:hAnsi="Arial" w:cs="Arial"/>
          <w:color w:val="0000FF"/>
          <w:sz w:val="20"/>
          <w:szCs w:val="20"/>
        </w:rPr>
        <w:pPrChange w:id="509" w:author="Christy Caudill" w:date="2013-08-16T13:52:00Z">
          <w:pPr/>
        </w:pPrChange>
      </w:pPr>
      <w:ins w:id="510" w:author="Christy Caudill" w:date="2013-08-16T14:12: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w:t>
        </w:r>
        <w:r>
          <w:rPr>
            <w:rFonts w:ascii="Arial" w:hAnsi="Arial" w:cs="Arial"/>
            <w:color w:val="000000"/>
            <w:sz w:val="20"/>
            <w:szCs w:val="20"/>
            <w:highlight w:val="white"/>
          </w:rPr>
          <w:lastRenderedPageBreak/>
          <w:t>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ins>
    </w:p>
    <w:p w:rsidR="00285927" w:rsidRDefault="00285927">
      <w:pPr>
        <w:pStyle w:val="ListParagraph"/>
        <w:ind w:left="1440"/>
        <w:rPr>
          <w:ins w:id="511" w:author="Christy Caudill" w:date="2013-08-16T13:52:00Z"/>
        </w:rPr>
        <w:pPrChange w:id="512" w:author="Christy Caudill" w:date="2013-08-16T13:52:00Z">
          <w:pPr/>
        </w:pPrChange>
      </w:pPr>
    </w:p>
    <w:p w:rsidR="008B4B8E" w:rsidRDefault="00A63549">
      <w:pPr>
        <w:pStyle w:val="ListParagraph"/>
        <w:numPr>
          <w:ilvl w:val="1"/>
          <w:numId w:val="68"/>
        </w:numPr>
        <w:rPr>
          <w:ins w:id="513" w:author="Christy Caudill" w:date="2013-08-16T13:56:00Z"/>
        </w:rPr>
        <w:pPrChange w:id="514" w:author="Christy Caudill" w:date="2013-08-16T13:52:00Z">
          <w:pPr/>
        </w:pPrChange>
      </w:pPr>
      <w:ins w:id="515" w:author="Christy Caudill" w:date="2013-08-16T13:54:00Z">
        <w:r>
          <w:t>Edit ServiceName</w:t>
        </w:r>
      </w:ins>
      <w:ins w:id="516" w:author="Christy Caudill" w:date="2013-08-16T13:56:00Z">
        <w:r>
          <w:t>:</w:t>
        </w:r>
      </w:ins>
    </w:p>
    <w:p w:rsidR="00A63549" w:rsidRDefault="00A63549" w:rsidP="00A63549">
      <w:pPr>
        <w:pStyle w:val="ListParagraph"/>
        <w:numPr>
          <w:ilvl w:val="2"/>
          <w:numId w:val="68"/>
        </w:numPr>
        <w:spacing w:after="0" w:line="240" w:lineRule="auto"/>
        <w:contextualSpacing w:val="0"/>
        <w:rPr>
          <w:ins w:id="517" w:author="Christy Caudill" w:date="2013-08-16T13:56:00Z"/>
          <w:color w:val="1F497D"/>
        </w:rPr>
      </w:pPr>
      <w:ins w:id="518" w:author="Christy Caudill" w:date="2013-08-16T13:56:00Z">
        <w:r>
          <w:rPr>
            <w:color w:val="1F497D"/>
          </w:rPr>
          <w:t>For WMS version 1.1.1 the service name MUST be: OGC:WMS</w:t>
        </w:r>
      </w:ins>
    </w:p>
    <w:p w:rsidR="00A63549" w:rsidRDefault="00A63549">
      <w:pPr>
        <w:pStyle w:val="ListParagraph"/>
        <w:numPr>
          <w:ilvl w:val="2"/>
          <w:numId w:val="68"/>
        </w:numPr>
        <w:spacing w:after="0" w:line="240" w:lineRule="auto"/>
        <w:contextualSpacing w:val="0"/>
        <w:rPr>
          <w:ins w:id="519" w:author="Christy Caudill" w:date="2013-08-16T13:58:00Z"/>
          <w:color w:val="1F497D"/>
        </w:rPr>
        <w:pPrChange w:id="520" w:author="Christy Caudill" w:date="2013-08-16T13:58:00Z">
          <w:pPr/>
        </w:pPrChange>
      </w:pPr>
      <w:ins w:id="521" w:author="Christy Caudill" w:date="2013-08-16T13:56:00Z">
        <w:r>
          <w:rPr>
            <w:color w:val="1F497D"/>
          </w:rPr>
          <w:t>For WMS version 1.3.0 the service name MUST be: WMS</w:t>
        </w:r>
      </w:ins>
    </w:p>
    <w:p w:rsidR="00A63549" w:rsidRPr="00A63549" w:rsidRDefault="00A63549">
      <w:pPr>
        <w:pStyle w:val="ListParagraph"/>
        <w:spacing w:after="0" w:line="240" w:lineRule="auto"/>
        <w:ind w:left="2160"/>
        <w:contextualSpacing w:val="0"/>
        <w:rPr>
          <w:ins w:id="522" w:author="Christy Caudill" w:date="2013-08-16T13:57:00Z"/>
          <w:color w:val="1F497D"/>
          <w:rPrChange w:id="523" w:author="Christy Caudill" w:date="2013-08-16T13:58:00Z">
            <w:rPr>
              <w:ins w:id="524" w:author="Christy Caudill" w:date="2013-08-16T13:57:00Z"/>
            </w:rPr>
          </w:rPrChange>
        </w:rPr>
        <w:pPrChange w:id="525" w:author="Christy Caudill" w:date="2013-08-16T13:58:00Z">
          <w:pPr/>
        </w:pPrChange>
      </w:pPr>
    </w:p>
    <w:p w:rsidR="00A63549" w:rsidRDefault="00A63549">
      <w:pPr>
        <w:autoSpaceDE w:val="0"/>
        <w:autoSpaceDN w:val="0"/>
        <w:adjustRightInd w:val="0"/>
        <w:spacing w:after="0" w:line="240" w:lineRule="auto"/>
        <w:ind w:left="1260" w:firstLine="720"/>
        <w:rPr>
          <w:ins w:id="526" w:author="Christy Caudill" w:date="2013-08-16T13:57:00Z"/>
          <w:rFonts w:ascii="Arial" w:hAnsi="Arial" w:cs="Arial"/>
          <w:color w:val="000000"/>
          <w:sz w:val="20"/>
          <w:szCs w:val="20"/>
          <w:highlight w:val="white"/>
        </w:rPr>
        <w:pPrChange w:id="527" w:author="Christy Caudill" w:date="2013-08-16T13:57:00Z">
          <w:pPr>
            <w:autoSpaceDE w:val="0"/>
            <w:autoSpaceDN w:val="0"/>
            <w:adjustRightInd w:val="0"/>
            <w:spacing w:after="0" w:line="240" w:lineRule="auto"/>
          </w:pPr>
        </w:pPrChange>
      </w:pPr>
      <w:ins w:id="528" w:author="Christy Caudill" w:date="2013-08-16T13:57:00Z">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ins>
    </w:p>
    <w:p w:rsidR="00A63549" w:rsidRDefault="00A63549">
      <w:pPr>
        <w:pStyle w:val="ListParagraph"/>
        <w:ind w:left="1980"/>
        <w:rPr>
          <w:ins w:id="529" w:author="Christy Caudill" w:date="2013-08-16T13:58:00Z"/>
          <w:rFonts w:ascii="Arial" w:hAnsi="Arial" w:cs="Arial"/>
          <w:color w:val="0000FF"/>
          <w:sz w:val="20"/>
          <w:szCs w:val="20"/>
        </w:rPr>
        <w:pPrChange w:id="530" w:author="Christy Caudill" w:date="2013-08-16T13:57:00Z">
          <w:pPr/>
        </w:pPrChange>
      </w:pPr>
      <w:ins w:id="531" w:author="Christy Caudill" w:date="2013-08-16T13:57: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A63549" w:rsidRDefault="00A63549">
      <w:pPr>
        <w:pStyle w:val="ListParagraph"/>
        <w:ind w:left="1980"/>
        <w:rPr>
          <w:ins w:id="532" w:author="Christy Caudill" w:date="2013-08-16T13:58:00Z"/>
          <w:rFonts w:ascii="Arial" w:hAnsi="Arial" w:cs="Arial"/>
          <w:color w:val="0000FF"/>
          <w:sz w:val="20"/>
          <w:szCs w:val="20"/>
        </w:rPr>
        <w:pPrChange w:id="533" w:author="Christy Caudill" w:date="2013-08-16T13:57:00Z">
          <w:pPr/>
        </w:pPrChange>
      </w:pPr>
    </w:p>
    <w:p w:rsidR="00A63549" w:rsidRDefault="00A63549">
      <w:pPr>
        <w:pStyle w:val="ListParagraph"/>
        <w:numPr>
          <w:ilvl w:val="1"/>
          <w:numId w:val="68"/>
        </w:numPr>
        <w:rPr>
          <w:ins w:id="534" w:author="Christy Caudill" w:date="2013-08-16T14:00:00Z"/>
        </w:rPr>
        <w:pPrChange w:id="535" w:author="Christy Caudill" w:date="2013-08-16T14:02:00Z">
          <w:pPr/>
        </w:pPrChange>
      </w:pPr>
      <w:ins w:id="536" w:author="Christy Caudill" w:date="2013-08-16T13:59:00Z">
        <w:r>
          <w:t xml:space="preserve">Add MetadataURL element </w:t>
        </w:r>
      </w:ins>
      <w:ins w:id="537" w:author="Christy Caudill" w:date="2013-08-16T14:00:00Z">
        <w:r>
          <w:t>for each layer</w:t>
        </w:r>
      </w:ins>
      <w:ins w:id="538" w:author="Christy Caudill" w:date="2013-08-16T13:59:00Z">
        <w:r>
          <w:t>. This</w:t>
        </w:r>
      </w:ins>
      <w:ins w:id="539" w:author="Christy Caudill" w:date="2013-08-16T14:00:00Z">
        <w:r>
          <w:t xml:space="preserve"> will be entered below the BoundingBox element:</w:t>
        </w:r>
      </w:ins>
    </w:p>
    <w:p w:rsidR="00A63549" w:rsidRDefault="00A63549">
      <w:pPr>
        <w:autoSpaceDE w:val="0"/>
        <w:autoSpaceDN w:val="0"/>
        <w:adjustRightInd w:val="0"/>
        <w:spacing w:after="0" w:line="240" w:lineRule="auto"/>
        <w:ind w:left="360" w:firstLine="720"/>
        <w:rPr>
          <w:ins w:id="540" w:author="Christy Caudill" w:date="2013-08-16T14:01:00Z"/>
          <w:rFonts w:ascii="Arial" w:hAnsi="Arial" w:cs="Arial"/>
          <w:color w:val="000000"/>
          <w:sz w:val="20"/>
          <w:szCs w:val="20"/>
          <w:highlight w:val="white"/>
        </w:rPr>
        <w:pPrChange w:id="541" w:author="Christy Caudill" w:date="2013-08-16T14:01:00Z">
          <w:pPr>
            <w:autoSpaceDE w:val="0"/>
            <w:autoSpaceDN w:val="0"/>
            <w:adjustRightInd w:val="0"/>
            <w:spacing w:after="0" w:line="240" w:lineRule="auto"/>
          </w:pPr>
        </w:pPrChange>
      </w:pPr>
      <w:ins w:id="542"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543" w:author="Christy Caudill" w:date="2013-08-16T14:01:00Z"/>
          <w:rFonts w:ascii="Arial" w:hAnsi="Arial" w:cs="Arial"/>
          <w:color w:val="000000"/>
          <w:sz w:val="20"/>
          <w:szCs w:val="20"/>
          <w:highlight w:val="white"/>
        </w:rPr>
      </w:pPr>
      <w:ins w:id="544"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545" w:author="Christy Caudill" w:date="2013-08-16T14:01:00Z"/>
          <w:rFonts w:ascii="Arial" w:hAnsi="Arial" w:cs="Arial"/>
          <w:color w:val="000000"/>
          <w:sz w:val="20"/>
          <w:szCs w:val="20"/>
          <w:highlight w:val="white"/>
        </w:rPr>
      </w:pPr>
      <w:ins w:id="546"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pPr>
        <w:autoSpaceDE w:val="0"/>
        <w:autoSpaceDN w:val="0"/>
        <w:adjustRightInd w:val="0"/>
        <w:spacing w:after="0" w:line="240" w:lineRule="auto"/>
        <w:ind w:left="360" w:firstLine="720"/>
        <w:rPr>
          <w:ins w:id="547" w:author="Christy Caudill" w:date="2013-08-16T14:01:00Z"/>
          <w:rFonts w:ascii="Arial" w:hAnsi="Arial" w:cs="Arial"/>
          <w:color w:val="000000"/>
          <w:sz w:val="20"/>
          <w:szCs w:val="20"/>
          <w:highlight w:val="white"/>
        </w:rPr>
        <w:pPrChange w:id="548" w:author="Christy Caudill" w:date="2013-08-16T14:01:00Z">
          <w:pPr>
            <w:autoSpaceDE w:val="0"/>
            <w:autoSpaceDN w:val="0"/>
            <w:adjustRightInd w:val="0"/>
            <w:spacing w:after="0" w:line="240" w:lineRule="auto"/>
          </w:pPr>
        </w:pPrChange>
      </w:pPr>
      <w:ins w:id="549"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ins>
    </w:p>
    <w:p w:rsidR="00A63549" w:rsidRDefault="00CB1ACD" w:rsidP="00A63549">
      <w:pPr>
        <w:autoSpaceDE w:val="0"/>
        <w:autoSpaceDN w:val="0"/>
        <w:adjustRightInd w:val="0"/>
        <w:spacing w:after="0" w:line="240" w:lineRule="auto"/>
        <w:rPr>
          <w:ins w:id="550" w:author="Christy Caudill" w:date="2013-08-16T14:01:00Z"/>
          <w:rFonts w:ascii="Arial" w:hAnsi="Arial" w:cs="Arial"/>
          <w:color w:val="000000"/>
          <w:sz w:val="20"/>
          <w:szCs w:val="20"/>
          <w:highlight w:val="white"/>
        </w:rPr>
      </w:pPr>
      <w:ins w:id="551"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ins>
    </w:p>
    <w:p w:rsidR="00CB1ACD" w:rsidRDefault="00CB1ACD">
      <w:pPr>
        <w:autoSpaceDE w:val="0"/>
        <w:autoSpaceDN w:val="0"/>
        <w:adjustRightInd w:val="0"/>
        <w:spacing w:after="0" w:line="240" w:lineRule="auto"/>
        <w:ind w:left="720"/>
        <w:rPr>
          <w:ins w:id="552" w:author="Christy Caudill" w:date="2013-08-16T14:02:00Z"/>
          <w:rFonts w:ascii="Arial" w:hAnsi="Arial" w:cs="Arial"/>
          <w:color w:val="FF0000"/>
          <w:sz w:val="20"/>
          <w:szCs w:val="20"/>
          <w:highlight w:val="white"/>
        </w:rPr>
        <w:pPrChange w:id="553" w:author="Christy Caudill" w:date="2013-08-16T14:02:00Z">
          <w:pPr/>
        </w:pPrChange>
      </w:pPr>
      <w:ins w:id="554" w:author="Christy Caudill" w:date="2013-08-16T14:01:00Z">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ins>
    </w:p>
    <w:p w:rsidR="00CB1ACD" w:rsidRDefault="00A63549">
      <w:pPr>
        <w:autoSpaceDE w:val="0"/>
        <w:autoSpaceDN w:val="0"/>
        <w:adjustRightInd w:val="0"/>
        <w:spacing w:after="0" w:line="240" w:lineRule="auto"/>
        <w:ind w:left="1440"/>
        <w:rPr>
          <w:ins w:id="555" w:author="Christy Caudill" w:date="2013-08-16T14:02:00Z"/>
          <w:rFonts w:ascii="Arial" w:hAnsi="Arial" w:cs="Arial"/>
          <w:color w:val="0000FF"/>
          <w:sz w:val="20"/>
          <w:szCs w:val="20"/>
          <w:highlight w:val="white"/>
        </w:rPr>
        <w:pPrChange w:id="556" w:author="Christy Caudill" w:date="2013-08-16T14:02:00Z">
          <w:pPr/>
        </w:pPrChange>
      </w:pPr>
      <w:ins w:id="557" w:author="Christy Caudill" w:date="2013-08-16T14:01:00Z">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ins>
    </w:p>
    <w:p w:rsidR="00C54E7D" w:rsidDel="00C54E7D" w:rsidRDefault="00C54E7D">
      <w:pPr>
        <w:autoSpaceDE w:val="0"/>
        <w:autoSpaceDN w:val="0"/>
        <w:adjustRightInd w:val="0"/>
        <w:spacing w:after="0" w:line="240" w:lineRule="auto"/>
        <w:ind w:left="360" w:firstLine="720"/>
        <w:rPr>
          <w:del w:id="558" w:author="Christy Caudill" w:date="2013-08-16T14:03:00Z"/>
          <w:rFonts w:ascii="Arial" w:hAnsi="Arial" w:cs="Arial"/>
          <w:sz w:val="20"/>
          <w:szCs w:val="20"/>
        </w:rPr>
        <w:pPrChange w:id="559" w:author="Christy Caudill" w:date="2013-08-16T14:08:00Z">
          <w:pPr/>
        </w:pPrChange>
      </w:pPr>
      <w:ins w:id="560" w:author="Christy Caudill" w:date="2013-08-16T14:04:00Z">
        <w:r w:rsidRPr="00C54E7D">
          <w:rPr>
            <w:rFonts w:ascii="Arial" w:hAnsi="Arial" w:cs="Arial"/>
            <w:sz w:val="20"/>
            <w:szCs w:val="20"/>
            <w:rPrChange w:id="561" w:author="Christy Caudill" w:date="2013-08-16T14:05:00Z">
              <w:rPr/>
            </w:rPrChange>
          </w:rPr>
          <w:t>&lt;/MetadataURL&gt;</w:t>
        </w:r>
      </w:ins>
      <w:ins w:id="562" w:author="Christy Caudill" w:date="2013-08-16T14:05:00Z">
        <w:r>
          <w:rPr>
            <w:rFonts w:ascii="Arial" w:hAnsi="Arial" w:cs="Arial"/>
            <w:sz w:val="20"/>
            <w:szCs w:val="20"/>
          </w:rPr>
          <w:t xml:space="preserve">  </w:t>
        </w:r>
      </w:ins>
    </w:p>
    <w:p w:rsidR="00C54E7D" w:rsidRDefault="00C54E7D">
      <w:pPr>
        <w:autoSpaceDE w:val="0"/>
        <w:autoSpaceDN w:val="0"/>
        <w:adjustRightInd w:val="0"/>
        <w:spacing w:after="0" w:line="240" w:lineRule="auto"/>
        <w:ind w:left="360" w:firstLine="720"/>
        <w:rPr>
          <w:ins w:id="563" w:author="Christy Caudill" w:date="2013-08-16T14:08:00Z"/>
          <w:rFonts w:ascii="Arial" w:hAnsi="Arial" w:cs="Arial"/>
          <w:sz w:val="20"/>
          <w:szCs w:val="20"/>
        </w:rPr>
        <w:pPrChange w:id="564" w:author="Christy Caudill" w:date="2013-08-16T14:08:00Z">
          <w:pPr/>
        </w:pPrChange>
      </w:pPr>
    </w:p>
    <w:p w:rsidR="00C54E7D" w:rsidRPr="00285927" w:rsidRDefault="00285927">
      <w:pPr>
        <w:pStyle w:val="ListParagraph"/>
        <w:numPr>
          <w:ilvl w:val="0"/>
          <w:numId w:val="68"/>
        </w:numPr>
        <w:autoSpaceDE w:val="0"/>
        <w:autoSpaceDN w:val="0"/>
        <w:adjustRightInd w:val="0"/>
        <w:spacing w:after="0" w:line="240" w:lineRule="auto"/>
        <w:rPr>
          <w:ins w:id="565" w:author="Christy Caudill" w:date="2013-08-16T14:14:00Z"/>
          <w:rFonts w:ascii="Arial" w:hAnsi="Arial" w:cs="Arial"/>
          <w:sz w:val="20"/>
          <w:szCs w:val="20"/>
          <w:rPrChange w:id="566" w:author="Christy Caudill" w:date="2013-08-16T14:14:00Z">
            <w:rPr>
              <w:ins w:id="567" w:author="Christy Caudill" w:date="2013-08-16T14:14:00Z"/>
            </w:rPr>
          </w:rPrChange>
        </w:rPr>
        <w:pPrChange w:id="568" w:author="Christy Caudill" w:date="2013-08-16T14:14:00Z">
          <w:pPr/>
        </w:pPrChange>
      </w:pPr>
      <w:ins w:id="569" w:author="Christy Caudill" w:date="2013-08-16T14:13:00Z">
        <w:r>
          <w:t>Deploy</w:t>
        </w:r>
      </w:ins>
      <w:ins w:id="570" w:author="Christy Caudill" w:date="2013-08-16T14:14:00Z">
        <w:r>
          <w:t xml:space="preserve"> your WFS service, entering in all metadata enabled by the interface.</w:t>
        </w:r>
      </w:ins>
    </w:p>
    <w:p w:rsidR="00285927" w:rsidRPr="00285927" w:rsidRDefault="00285927">
      <w:pPr>
        <w:pStyle w:val="ListParagraph"/>
        <w:numPr>
          <w:ilvl w:val="0"/>
          <w:numId w:val="68"/>
        </w:numPr>
        <w:autoSpaceDE w:val="0"/>
        <w:autoSpaceDN w:val="0"/>
        <w:adjustRightInd w:val="0"/>
        <w:spacing w:after="0" w:line="240" w:lineRule="auto"/>
        <w:rPr>
          <w:ins w:id="571" w:author="Christy Caudill" w:date="2013-08-16T14:14:00Z"/>
          <w:rFonts w:ascii="Arial" w:hAnsi="Arial" w:cs="Arial"/>
          <w:sz w:val="20"/>
          <w:szCs w:val="20"/>
          <w:rPrChange w:id="572" w:author="Christy Caudill" w:date="2013-08-16T14:15:00Z">
            <w:rPr>
              <w:ins w:id="573" w:author="Christy Caudill" w:date="2013-08-16T14:14:00Z"/>
            </w:rPr>
          </w:rPrChange>
        </w:rPr>
        <w:pPrChange w:id="574" w:author="Christy Caudill" w:date="2013-08-16T14:14:00Z">
          <w:pPr/>
        </w:pPrChange>
      </w:pPr>
      <w:ins w:id="575" w:author="Christy Caudill" w:date="2013-08-16T14:14:00Z">
        <w:r>
          <w:t>Open the Capabilities documents in an XML editing application.</w:t>
        </w:r>
      </w:ins>
    </w:p>
    <w:p w:rsidR="00285927" w:rsidRDefault="00285927" w:rsidP="00285927">
      <w:pPr>
        <w:pStyle w:val="ListParagraph"/>
        <w:numPr>
          <w:ilvl w:val="0"/>
          <w:numId w:val="68"/>
        </w:numPr>
        <w:rPr>
          <w:ins w:id="576" w:author="Christy Caudill" w:date="2013-08-16T14:26:00Z"/>
        </w:rPr>
      </w:pPr>
      <w:ins w:id="577" w:author="Christy Caudill" w:date="2013-08-16T14:15:00Z">
        <w:r>
          <w:t>For WFS, the GetCapabilities100.xml will be renamed onegeologyW</w:t>
        </w:r>
      </w:ins>
      <w:ins w:id="578" w:author="Christy Caudill" w:date="2013-08-16T14:17:00Z">
        <w:r>
          <w:t>F</w:t>
        </w:r>
      </w:ins>
      <w:ins w:id="579" w:author="Christy Caudill" w:date="2013-08-16T14:15:00Z">
        <w:r>
          <w:t>S-1</w:t>
        </w:r>
      </w:ins>
      <w:ins w:id="580" w:author="Christy Caudill" w:date="2013-08-16T14:18:00Z">
        <w:r>
          <w:t>0</w:t>
        </w:r>
      </w:ins>
      <w:ins w:id="581" w:author="Christy Caudill" w:date="2013-08-16T14:17:00Z">
        <w:r>
          <w:t>0</w:t>
        </w:r>
      </w:ins>
      <w:ins w:id="582" w:author="Christy Caudill" w:date="2013-08-16T14:15:00Z">
        <w:r>
          <w:t>.xml; the GetCapabilities110.xml will be renamed onegeologyW</w:t>
        </w:r>
      </w:ins>
      <w:ins w:id="583" w:author="Christy Caudill" w:date="2013-08-16T14:17:00Z">
        <w:r>
          <w:t>F</w:t>
        </w:r>
      </w:ins>
      <w:ins w:id="584" w:author="Christy Caudill" w:date="2013-08-16T14:15:00Z">
        <w:r>
          <w:t>S-1</w:t>
        </w:r>
      </w:ins>
      <w:ins w:id="585" w:author="Christy Caudill" w:date="2013-08-16T14:18:00Z">
        <w:r>
          <w:t>1</w:t>
        </w:r>
      </w:ins>
      <w:ins w:id="586" w:author="Christy Caudill" w:date="2013-08-16T14:15:00Z">
        <w:r>
          <w:t>0.xml. Edit both files to include additionally required metadata</w:t>
        </w:r>
      </w:ins>
      <w:ins w:id="587" w:author="Christy Caudill" w:date="2013-08-16T14:18:00Z">
        <w:r>
          <w:t xml:space="preserve"> as specified above</w:t>
        </w:r>
      </w:ins>
      <w:ins w:id="588" w:author="Christy Caudill" w:date="2013-08-16T14:19:00Z">
        <w:r>
          <w:t xml:space="preserve"> for the WMS, with the exceptions of the </w:t>
        </w:r>
      </w:ins>
      <w:ins w:id="589" w:author="Christy Caudill" w:date="2013-08-16T14:24:00Z">
        <w:r w:rsidR="00516659">
          <w:t xml:space="preserve">prefix and namespace binding, </w:t>
        </w:r>
      </w:ins>
      <w:ins w:id="590" w:author="Christy Caudill" w:date="2013-08-16T14:19:00Z">
        <w:r>
          <w:t>Service Name, Featur</w:t>
        </w:r>
        <w:r w:rsidR="00516659">
          <w:t>e</w:t>
        </w:r>
        <w:r>
          <w:t>Type Name, and Abstract.</w:t>
        </w:r>
      </w:ins>
    </w:p>
    <w:p w:rsidR="0089092D" w:rsidRDefault="0089092D">
      <w:pPr>
        <w:pStyle w:val="ListParagraph"/>
        <w:numPr>
          <w:ilvl w:val="1"/>
          <w:numId w:val="68"/>
        </w:numPr>
        <w:rPr>
          <w:ins w:id="591" w:author="Christy Caudill" w:date="2013-08-16T14:27:00Z"/>
        </w:rPr>
        <w:pPrChange w:id="592" w:author="Christy Caudill" w:date="2013-08-16T14:26:00Z">
          <w:pPr>
            <w:pStyle w:val="ListParagraph"/>
            <w:numPr>
              <w:numId w:val="68"/>
            </w:numPr>
            <w:ind w:hanging="360"/>
          </w:pPr>
        </w:pPrChange>
      </w:pPr>
      <w:ins w:id="593" w:author="Christy Caudill" w:date="2013-08-16T14:27:00Z">
        <w:r>
          <w:t>Th</w:t>
        </w:r>
        <w:r w:rsidR="00741AF1">
          <w:t>e GeoSciML-Portrayal</w:t>
        </w:r>
      </w:ins>
      <w:ins w:id="594" w:author="Christy Caudill" w:date="2013-08-16T14:54:00Z">
        <w:r w:rsidR="00741AF1">
          <w:t xml:space="preserve"> </w:t>
        </w:r>
      </w:ins>
      <w:ins w:id="595" w:author="Christy Caudill" w:date="2013-08-16T14:27:00Z">
        <w:r>
          <w:t xml:space="preserve">namespace must occur as the schemaLocation and </w:t>
        </w:r>
      </w:ins>
      <w:ins w:id="596" w:author="Christy Caudill" w:date="2013-08-16T14:54:00Z">
        <w:r w:rsidR="00741AF1">
          <w:t>the prefix must be</w:t>
        </w:r>
      </w:ins>
      <w:ins w:id="597" w:author="Christy Caudill" w:date="2013-08-16T14:27:00Z">
        <w:r>
          <w:t xml:space="preserve"> bound</w:t>
        </w:r>
      </w:ins>
      <w:ins w:id="598" w:author="Christy Caudill" w:date="2013-08-16T14:54:00Z">
        <w:r w:rsidR="00741AF1">
          <w:t xml:space="preserve"> </w:t>
        </w:r>
      </w:ins>
      <w:ins w:id="599" w:author="Christy Caudill" w:date="2013-08-16T14:55:00Z">
        <w:r w:rsidR="00741AF1">
          <w:t>t</w:t>
        </w:r>
      </w:ins>
      <w:ins w:id="600" w:author="Christy Caudill" w:date="2013-08-16T14:54:00Z">
        <w:r w:rsidR="00741AF1">
          <w:t xml:space="preserve">o that </w:t>
        </w:r>
      </w:ins>
      <w:ins w:id="601" w:author="Christy Caudill" w:date="2013-08-16T14:55:00Z">
        <w:r w:rsidR="00741AF1">
          <w:t>namespace</w:t>
        </w:r>
      </w:ins>
      <w:ins w:id="602" w:author="Christy Caudill" w:date="2013-08-16T14:27:00Z">
        <w:r>
          <w:t xml:space="preserve"> in the first text grouping of the document:</w:t>
        </w:r>
      </w:ins>
    </w:p>
    <w:p w:rsidR="0089092D" w:rsidRDefault="0089092D">
      <w:pPr>
        <w:pStyle w:val="ListParagraph"/>
        <w:ind w:left="1440"/>
        <w:rPr>
          <w:ins w:id="603" w:author="Christy Caudill" w:date="2013-08-16T14:27:00Z"/>
        </w:rPr>
        <w:pPrChange w:id="604" w:author="Christy Caudill" w:date="2013-08-16T14:27:00Z">
          <w:pPr>
            <w:pStyle w:val="ListParagraph"/>
            <w:numPr>
              <w:numId w:val="68"/>
            </w:numPr>
            <w:ind w:hanging="360"/>
          </w:pPr>
        </w:pPrChange>
      </w:pPr>
    </w:p>
    <w:p w:rsidR="0089092D" w:rsidRDefault="0089092D">
      <w:pPr>
        <w:pStyle w:val="ListParagraph"/>
        <w:ind w:left="1440"/>
        <w:rPr>
          <w:ins w:id="605" w:author="Christy Caudill" w:date="2013-08-16T14:27:00Z"/>
        </w:rPr>
        <w:pPrChange w:id="606" w:author="Christy Caudill" w:date="2013-08-16T14:27:00Z">
          <w:pPr>
            <w:pStyle w:val="ListParagraph"/>
            <w:numPr>
              <w:numId w:val="68"/>
            </w:numPr>
            <w:ind w:hanging="360"/>
          </w:pPr>
        </w:pPrChange>
      </w:pPr>
      <w:ins w:id="607" w:author="Christy Caudill" w:date="2013-08-16T14:28:00Z">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89092D">
          <w:rPr>
            <w:rFonts w:ascii="Arial" w:hAnsi="Arial" w:cs="Arial"/>
            <w:color w:val="000000"/>
            <w:sz w:val="20"/>
            <w:szCs w:val="20"/>
            <w:highlight w:val="yellow"/>
            <w:rPrChange w:id="608" w:author="Christy Caudill" w:date="2013-08-16T14:29:00Z">
              <w:rPr>
                <w:rFonts w:ascii="Arial" w:hAnsi="Arial" w:cs="Arial"/>
                <w:color w:val="000000"/>
                <w:sz w:val="20"/>
                <w:szCs w:val="20"/>
                <w:highlight w:val="white"/>
              </w:rPr>
            </w:rPrChange>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89092D">
          <w:rPr>
            <w:rFonts w:ascii="Arial" w:hAnsi="Arial" w:cs="Arial"/>
            <w:color w:val="FF0000"/>
            <w:sz w:val="20"/>
            <w:szCs w:val="20"/>
            <w:highlight w:val="yellow"/>
            <w:rPrChange w:id="609" w:author="Christy Caudill" w:date="2013-08-16T14:29:00Z">
              <w:rPr>
                <w:rFonts w:ascii="Arial" w:hAnsi="Arial" w:cs="Arial"/>
                <w:color w:val="FF0000"/>
                <w:sz w:val="20"/>
                <w:szCs w:val="20"/>
                <w:highlight w:val="white"/>
              </w:rPr>
            </w:rPrChange>
          </w:rPr>
          <w:t>xmlns:gsmlp</w:t>
        </w:r>
        <w:r w:rsidRPr="0089092D">
          <w:rPr>
            <w:rFonts w:ascii="Arial" w:hAnsi="Arial" w:cs="Arial"/>
            <w:color w:val="0000FF"/>
            <w:sz w:val="20"/>
            <w:szCs w:val="20"/>
            <w:highlight w:val="yellow"/>
            <w:rPrChange w:id="610" w:author="Christy Caudill" w:date="2013-08-16T14:29:00Z">
              <w:rPr>
                <w:rFonts w:ascii="Arial" w:hAnsi="Arial" w:cs="Arial"/>
                <w:color w:val="0000FF"/>
                <w:sz w:val="20"/>
                <w:szCs w:val="20"/>
                <w:highlight w:val="white"/>
              </w:rPr>
            </w:rPrChange>
          </w:rPr>
          <w:t>='</w:t>
        </w:r>
        <w:r w:rsidRPr="0089092D">
          <w:rPr>
            <w:rFonts w:ascii="Arial" w:hAnsi="Arial" w:cs="Arial"/>
            <w:color w:val="000000"/>
            <w:sz w:val="20"/>
            <w:szCs w:val="20"/>
            <w:highlight w:val="yellow"/>
            <w:rPrChange w:id="611" w:author="Christy Caudill" w:date="2013-08-16T14:29:00Z">
              <w:rPr>
                <w:rFonts w:ascii="Arial" w:hAnsi="Arial" w:cs="Arial"/>
                <w:color w:val="000000"/>
                <w:sz w:val="20"/>
                <w:szCs w:val="20"/>
                <w:highlight w:val="white"/>
              </w:rPr>
            </w:rPrChange>
          </w:rPr>
          <w:t>http://xmlns.geosciml.org/geosciml-portrayal/2.0</w:t>
        </w:r>
        <w:r w:rsidRPr="0089092D">
          <w:rPr>
            <w:rFonts w:ascii="Arial" w:hAnsi="Arial" w:cs="Arial"/>
            <w:color w:val="0000FF"/>
            <w:sz w:val="20"/>
            <w:szCs w:val="20"/>
            <w:highlight w:val="yellow"/>
            <w:rPrChange w:id="612" w:author="Christy Caudill" w:date="2013-08-16T14:29:00Z">
              <w:rPr>
                <w:rFonts w:ascii="Arial" w:hAnsi="Arial" w:cs="Arial"/>
                <w:color w:val="0000FF"/>
                <w:sz w:val="20"/>
                <w:szCs w:val="20"/>
                <w:highlight w:val="white"/>
              </w:rPr>
            </w:rPrChange>
          </w:rPr>
          <w:t>'</w:t>
        </w:r>
        <w:r>
          <w:rPr>
            <w:rFonts w:ascii="Arial" w:hAnsi="Arial" w:cs="Arial"/>
            <w:color w:val="0000FF"/>
            <w:sz w:val="20"/>
            <w:szCs w:val="20"/>
            <w:highlight w:val="white"/>
          </w:rPr>
          <w:t>&gt;</w:t>
        </w:r>
      </w:ins>
    </w:p>
    <w:p w:rsidR="0089092D" w:rsidRDefault="0089092D">
      <w:pPr>
        <w:pStyle w:val="ListParagraph"/>
        <w:ind w:left="1440"/>
        <w:rPr>
          <w:ins w:id="613" w:author="Christy Caudill" w:date="2013-08-16T14:19:00Z"/>
        </w:rPr>
        <w:pPrChange w:id="614" w:author="Christy Caudill" w:date="2013-08-16T14:27:00Z">
          <w:pPr>
            <w:pStyle w:val="ListParagraph"/>
            <w:numPr>
              <w:numId w:val="68"/>
            </w:numPr>
            <w:ind w:hanging="360"/>
          </w:pPr>
        </w:pPrChange>
      </w:pPr>
    </w:p>
    <w:p w:rsidR="00285927" w:rsidRDefault="00285927">
      <w:pPr>
        <w:pStyle w:val="ListParagraph"/>
        <w:numPr>
          <w:ilvl w:val="1"/>
          <w:numId w:val="68"/>
        </w:numPr>
        <w:rPr>
          <w:ins w:id="615" w:author="Christy Caudill" w:date="2013-08-16T14:21:00Z"/>
        </w:rPr>
        <w:pPrChange w:id="616" w:author="Christy Caudill" w:date="2013-08-16T14:20:00Z">
          <w:pPr>
            <w:pStyle w:val="ListParagraph"/>
            <w:numPr>
              <w:numId w:val="68"/>
            </w:numPr>
            <w:ind w:hanging="360"/>
          </w:pPr>
        </w:pPrChange>
      </w:pPr>
      <w:ins w:id="617" w:author="Christy Caudill" w:date="2013-08-16T14:20:00Z">
        <w:r>
          <w:t>Title element will indicate serivce name:</w:t>
        </w:r>
      </w:ins>
    </w:p>
    <w:p w:rsidR="00516659" w:rsidRDefault="00285927">
      <w:pPr>
        <w:ind w:firstLine="720"/>
        <w:rPr>
          <w:ins w:id="618" w:author="Christy Caudill" w:date="2013-08-16T14:22:00Z"/>
          <w:rFonts w:ascii="Arial" w:hAnsi="Arial" w:cs="Arial"/>
          <w:color w:val="0000FF"/>
          <w:sz w:val="20"/>
          <w:szCs w:val="20"/>
        </w:rPr>
        <w:pPrChange w:id="619" w:author="Christy Caudill" w:date="2013-08-16T14:22:00Z">
          <w:pPr>
            <w:pStyle w:val="ListParagraph"/>
            <w:numPr>
              <w:numId w:val="68"/>
            </w:numPr>
            <w:ind w:hanging="360"/>
          </w:pPr>
        </w:pPrChange>
      </w:pPr>
      <w:ins w:id="620" w:author="Christy Caudill" w:date="2013-08-16T14:21:00Z">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ins>
    </w:p>
    <w:p w:rsidR="00516659" w:rsidRPr="00516659" w:rsidRDefault="00516659">
      <w:pPr>
        <w:pStyle w:val="ListParagraph"/>
        <w:numPr>
          <w:ilvl w:val="1"/>
          <w:numId w:val="68"/>
        </w:numPr>
        <w:rPr>
          <w:ins w:id="621" w:author="Christy Caudill" w:date="2013-08-16T14:25:00Z"/>
          <w:rFonts w:ascii="Arial" w:hAnsi="Arial" w:cs="Arial"/>
          <w:color w:val="0000FF"/>
          <w:sz w:val="20"/>
          <w:szCs w:val="20"/>
          <w:rPrChange w:id="622" w:author="Christy Caudill" w:date="2013-08-16T14:25:00Z">
            <w:rPr>
              <w:ins w:id="623" w:author="Christy Caudill" w:date="2013-08-16T14:25:00Z"/>
              <w:rFonts w:cs="Arial"/>
              <w:color w:val="0000FF"/>
              <w:szCs w:val="22"/>
            </w:rPr>
          </w:rPrChange>
        </w:rPr>
        <w:pPrChange w:id="624" w:author="Christy Caudill" w:date="2013-08-16T14:22:00Z">
          <w:pPr>
            <w:pStyle w:val="ListParagraph"/>
            <w:numPr>
              <w:numId w:val="68"/>
            </w:numPr>
            <w:ind w:hanging="360"/>
          </w:pPr>
        </w:pPrChange>
      </w:pPr>
      <w:ins w:id="625" w:author="Christy Caudill" w:date="2013-08-16T14:23:00Z">
        <w:r>
          <w:rPr>
            <w:rFonts w:cs="Arial"/>
            <w:color w:val="0000FF"/>
            <w:szCs w:val="22"/>
          </w:rPr>
          <w:lastRenderedPageBreak/>
          <w:t>FeatureType Name indicates the layer names</w:t>
        </w:r>
      </w:ins>
      <w:ins w:id="626" w:author="Christy Caudill" w:date="2013-08-16T14:24:00Z">
        <w:r>
          <w:rPr>
            <w:rFonts w:cs="Arial"/>
            <w:color w:val="0000FF"/>
            <w:szCs w:val="22"/>
          </w:rPr>
          <w:t>, matching those</w:t>
        </w:r>
      </w:ins>
      <w:ins w:id="627" w:author="Christy Caudill" w:date="2013-08-16T14:23:00Z">
        <w:r>
          <w:rPr>
            <w:rFonts w:cs="Arial"/>
            <w:color w:val="0000FF"/>
            <w:szCs w:val="22"/>
          </w:rPr>
          <w:t xml:space="preserve"> in the service</w:t>
        </w:r>
      </w:ins>
      <w:ins w:id="628" w:author="Christy Caudill" w:date="2013-08-16T14:24:00Z">
        <w:r>
          <w:rPr>
            <w:rFonts w:cs="Arial"/>
            <w:color w:val="0000FF"/>
            <w:szCs w:val="22"/>
          </w:rPr>
          <w:t xml:space="preserve"> exactly</w:t>
        </w:r>
      </w:ins>
      <w:ins w:id="629" w:author="Christy Caudill" w:date="2013-08-16T14:23:00Z">
        <w:r>
          <w:rPr>
            <w:rFonts w:cs="Arial"/>
            <w:color w:val="0000FF"/>
            <w:szCs w:val="22"/>
          </w:rPr>
          <w:t>.</w:t>
        </w:r>
      </w:ins>
      <w:ins w:id="630" w:author="Christy Caudill" w:date="2013-08-16T14:24:00Z">
        <w:r>
          <w:rPr>
            <w:rFonts w:cs="Arial"/>
            <w:color w:val="0000FF"/>
            <w:szCs w:val="22"/>
          </w:rPr>
          <w:t xml:space="preserve"> The prefix is indicated</w:t>
        </w:r>
      </w:ins>
      <w:ins w:id="631" w:author="Christy Caudill" w:date="2013-08-16T14:25:00Z">
        <w:r>
          <w:rPr>
            <w:rFonts w:cs="Arial"/>
            <w:color w:val="0000FF"/>
            <w:szCs w:val="22"/>
          </w:rPr>
          <w:t xml:space="preserve"> before each Name:</w:t>
        </w:r>
      </w:ins>
    </w:p>
    <w:p w:rsidR="00516659" w:rsidRPr="00516659" w:rsidRDefault="00516659">
      <w:pPr>
        <w:spacing w:after="0"/>
        <w:ind w:left="1080"/>
        <w:rPr>
          <w:ins w:id="632" w:author="Christy Caudill" w:date="2013-08-16T14:26:00Z"/>
          <w:rFonts w:cs="Arial"/>
          <w:color w:val="0000FF"/>
          <w:szCs w:val="22"/>
        </w:rPr>
        <w:pPrChange w:id="633" w:author="Christy Caudill" w:date="2013-08-16T14:26:00Z">
          <w:pPr>
            <w:ind w:left="1080"/>
          </w:pPr>
        </w:pPrChange>
      </w:pPr>
      <w:ins w:id="634" w:author="Christy Caudill" w:date="2013-08-16T14:24:00Z">
        <w:r w:rsidRPr="00516659">
          <w:rPr>
            <w:rFonts w:cs="Arial"/>
            <w:color w:val="0000FF"/>
            <w:szCs w:val="22"/>
            <w:rPrChange w:id="635" w:author="Christy Caudill" w:date="2013-08-16T14:25:00Z">
              <w:rPr/>
            </w:rPrChange>
          </w:rPr>
          <w:t xml:space="preserve"> </w:t>
        </w:r>
      </w:ins>
      <w:ins w:id="636" w:author="Christy Caudill" w:date="2013-08-16T14:23:00Z">
        <w:r w:rsidRPr="00516659">
          <w:rPr>
            <w:rFonts w:cs="Arial"/>
            <w:color w:val="0000FF"/>
            <w:szCs w:val="22"/>
            <w:rPrChange w:id="637" w:author="Christy Caudill" w:date="2013-08-16T14:25:00Z">
              <w:rPr/>
            </w:rPrChange>
          </w:rPr>
          <w:t xml:space="preserve"> </w:t>
        </w:r>
      </w:ins>
      <w:ins w:id="638" w:author="Christy Caudill" w:date="2013-08-16T14:26:00Z">
        <w:r>
          <w:rPr>
            <w:rFonts w:cs="Arial"/>
            <w:color w:val="0000FF"/>
            <w:szCs w:val="22"/>
          </w:rPr>
          <w:tab/>
        </w:r>
        <w:r w:rsidRPr="00516659">
          <w:rPr>
            <w:rFonts w:cs="Arial"/>
            <w:color w:val="0000FF"/>
            <w:szCs w:val="22"/>
          </w:rPr>
          <w:t>&lt;wfs:FeatureType&gt;</w:t>
        </w:r>
      </w:ins>
    </w:p>
    <w:p w:rsidR="00516659" w:rsidRPr="00516659" w:rsidRDefault="00516659">
      <w:pPr>
        <w:spacing w:after="0"/>
        <w:ind w:left="1080"/>
        <w:rPr>
          <w:ins w:id="639" w:author="Christy Caudill" w:date="2013-08-16T14:26:00Z"/>
          <w:rFonts w:cs="Arial"/>
          <w:color w:val="0000FF"/>
          <w:szCs w:val="22"/>
        </w:rPr>
        <w:pPrChange w:id="640" w:author="Christy Caudill" w:date="2013-08-16T14:26:00Z">
          <w:pPr>
            <w:ind w:left="1080"/>
          </w:pPr>
        </w:pPrChange>
      </w:pPr>
      <w:ins w:id="641" w:author="Christy Caudill" w:date="2013-08-16T14:26:00Z">
        <w:r>
          <w:rPr>
            <w:rFonts w:cs="Arial"/>
            <w:color w:val="0000FF"/>
            <w:szCs w:val="22"/>
          </w:rPr>
          <w:tab/>
        </w:r>
        <w:r>
          <w:rPr>
            <w:rFonts w:cs="Arial"/>
            <w:color w:val="0000FF"/>
            <w:szCs w:val="22"/>
          </w:rPr>
          <w:tab/>
        </w:r>
        <w:r w:rsidRPr="00516659">
          <w:rPr>
            <w:rFonts w:cs="Arial"/>
            <w:color w:val="0000FF"/>
            <w:szCs w:val="22"/>
          </w:rPr>
          <w:t>&lt;wfs:Name&gt;gsmlp:GeologicUnitView&lt;/wfs:Name&gt;</w:t>
        </w:r>
      </w:ins>
    </w:p>
    <w:p w:rsidR="00516659" w:rsidRPr="00516659" w:rsidRDefault="00516659">
      <w:pPr>
        <w:spacing w:after="0"/>
        <w:ind w:left="1080"/>
        <w:rPr>
          <w:ins w:id="642" w:author="Christy Caudill" w:date="2013-08-16T14:26:00Z"/>
          <w:rFonts w:cs="Arial"/>
          <w:color w:val="0000FF"/>
          <w:szCs w:val="22"/>
        </w:rPr>
        <w:pPrChange w:id="643" w:author="Christy Caudill" w:date="2013-08-16T14:26:00Z">
          <w:pPr>
            <w:ind w:left="1080"/>
          </w:pPr>
        </w:pPrChange>
      </w:pPr>
      <w:ins w:id="644"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ins>
    </w:p>
    <w:p w:rsidR="00516659" w:rsidRPr="00516659" w:rsidRDefault="00516659">
      <w:pPr>
        <w:spacing w:after="0"/>
        <w:ind w:left="1080"/>
        <w:rPr>
          <w:ins w:id="645" w:author="Christy Caudill" w:date="2013-08-16T14:15:00Z"/>
          <w:rFonts w:ascii="Arial" w:hAnsi="Arial" w:cs="Arial"/>
          <w:color w:val="0000FF"/>
          <w:sz w:val="20"/>
          <w:szCs w:val="20"/>
          <w:rPrChange w:id="646" w:author="Christy Caudill" w:date="2013-08-16T14:25:00Z">
            <w:rPr>
              <w:ins w:id="647" w:author="Christy Caudill" w:date="2013-08-16T14:15:00Z"/>
            </w:rPr>
          </w:rPrChange>
        </w:rPr>
        <w:pPrChange w:id="648" w:author="Christy Caudill" w:date="2013-08-16T14:26:00Z">
          <w:pPr>
            <w:pStyle w:val="ListParagraph"/>
            <w:numPr>
              <w:numId w:val="68"/>
            </w:numPr>
            <w:ind w:hanging="360"/>
          </w:pPr>
        </w:pPrChange>
      </w:pPr>
      <w:ins w:id="649"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ins>
    </w:p>
    <w:p w:rsidR="00285927" w:rsidRDefault="00285927">
      <w:pPr>
        <w:pStyle w:val="ListParagraph"/>
        <w:autoSpaceDE w:val="0"/>
        <w:autoSpaceDN w:val="0"/>
        <w:adjustRightInd w:val="0"/>
        <w:spacing w:after="0" w:line="240" w:lineRule="auto"/>
        <w:rPr>
          <w:ins w:id="650" w:author="Christy Caudill" w:date="2013-08-16T14:30:00Z"/>
          <w:rFonts w:ascii="Arial" w:hAnsi="Arial" w:cs="Arial"/>
          <w:sz w:val="20"/>
          <w:szCs w:val="20"/>
        </w:rPr>
        <w:pPrChange w:id="651" w:author="Christy Caudill" w:date="2013-08-16T14:20:00Z">
          <w:pPr/>
        </w:pPrChange>
      </w:pPr>
    </w:p>
    <w:p w:rsidR="00285927" w:rsidRPr="00DC2F50" w:rsidRDefault="00DC2F50">
      <w:pPr>
        <w:pStyle w:val="ListParagraph"/>
        <w:numPr>
          <w:ilvl w:val="1"/>
          <w:numId w:val="68"/>
        </w:numPr>
        <w:rPr>
          <w:ins w:id="652" w:author="Christy Caudill" w:date="2013-08-16T14:11:00Z"/>
        </w:rPr>
        <w:pPrChange w:id="653" w:author="Christy Caudill" w:date="2013-08-16T14:31:00Z">
          <w:pPr/>
        </w:pPrChange>
      </w:pPr>
      <w:ins w:id="654" w:author="Christy Caudill" w:date="2013-08-16T14:30:00Z">
        <w:r>
          <w:t>Add abstract for each layer in the service. This Abstract element will be entered below the Title element:</w:t>
        </w:r>
      </w:ins>
    </w:p>
    <w:p w:rsidR="00FF12A1" w:rsidRDefault="00FF12A1">
      <w:pPr>
        <w:pStyle w:val="ListParagraph"/>
        <w:autoSpaceDE w:val="0"/>
        <w:autoSpaceDN w:val="0"/>
        <w:adjustRightInd w:val="0"/>
        <w:spacing w:after="0" w:line="240" w:lineRule="auto"/>
        <w:ind w:left="1440"/>
        <w:rPr>
          <w:ins w:id="655" w:author="Christy Caudill" w:date="2013-08-16T14:11:00Z"/>
        </w:rPr>
        <w:pPrChange w:id="656" w:author="Christy Caudill" w:date="2013-08-16T14:11:00Z">
          <w:pPr/>
        </w:pPrChange>
      </w:pPr>
    </w:p>
    <w:p w:rsidR="00285927" w:rsidRDefault="00285927" w:rsidP="00285927">
      <w:pPr>
        <w:pStyle w:val="ListParagraph"/>
        <w:ind w:left="1440"/>
        <w:rPr>
          <w:ins w:id="657" w:author="Christy Caudill" w:date="2013-08-16T14:11:00Z"/>
        </w:rPr>
      </w:pPr>
      <w:ins w:id="658" w:author="Christy Caudill" w:date="2013-08-16T14:11:00Z">
        <w:r>
          <w:t>&lt;wfs:Name&gt;gsmlp:GeologicUnitView&lt;/wfs:Name&gt;</w:t>
        </w:r>
      </w:ins>
    </w:p>
    <w:p w:rsidR="00285927" w:rsidRDefault="00285927" w:rsidP="00285927">
      <w:pPr>
        <w:pStyle w:val="ListParagraph"/>
        <w:ind w:left="1440" w:firstLine="720"/>
        <w:rPr>
          <w:ins w:id="659" w:author="Christy Caudill" w:date="2013-08-16T14:11:00Z"/>
        </w:rPr>
      </w:pPr>
      <w:ins w:id="660" w:author="Christy Caudill" w:date="2013-08-16T14:11:00Z">
        <w:r>
          <w:t>&lt;wfs:Title&gt;GeologicUnitView&lt;/wfs:Title&gt;</w:t>
        </w:r>
      </w:ins>
    </w:p>
    <w:p w:rsidR="00912951" w:rsidRDefault="00285927">
      <w:pPr>
        <w:pStyle w:val="ListParagraph"/>
        <w:ind w:left="1440"/>
        <w:rPr>
          <w:ins w:id="661" w:author="Christy Caudill" w:date="2013-08-16T14:32:00Z"/>
        </w:rPr>
        <w:pPrChange w:id="662" w:author="Christy Caudill" w:date="2013-08-16T14:44:00Z">
          <w:pPr/>
        </w:pPrChange>
      </w:pPr>
      <w:ins w:id="663" w:author="Christy Caudill" w:date="2013-08-16T14:11:00Z">
        <w:r>
          <w:tab/>
        </w:r>
        <w:r>
          <w:tab/>
          <w:t>&lt;wfs:Abstract&gt;Units are categorized according to the representative lithology from the CGI SimpleLithology vocabulary as specified by the representativeLithology_URI property in the underlying dataset.  Lithologies were 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ins>
    </w:p>
    <w:p w:rsidR="00912951" w:rsidRDefault="00912951" w:rsidP="00912951">
      <w:pPr>
        <w:rPr>
          <w:ins w:id="664" w:author="Christy Caudill" w:date="2013-08-16T14:33:00Z"/>
        </w:rPr>
      </w:pPr>
      <w:ins w:id="665" w:author="Christy Caudill" w:date="2013-08-16T14:32:00Z">
        <w:r>
          <w:t>Both WFS and WMS custom capabilities must be saved in a local file location that is web accessible, for example:</w:t>
        </w:r>
      </w:ins>
    </w:p>
    <w:p w:rsidR="00912951" w:rsidRDefault="00912951" w:rsidP="00912951">
      <w:pPr>
        <w:rPr>
          <w:ins w:id="666" w:author="Christy Caudill" w:date="2013-08-16T14:33:00Z"/>
        </w:rPr>
      </w:pPr>
      <w:ins w:id="667" w:author="Christy Caudill" w:date="2013-08-16T14:33:00Z">
        <w:r w:rsidRPr="00912951">
          <w:t>C://…(dir)…/inetpub/wwwroot/[ServiceTitle]</w:t>
        </w:r>
      </w:ins>
    </w:p>
    <w:p w:rsidR="00295BD1" w:rsidRDefault="00912951">
      <w:pPr>
        <w:spacing w:after="0"/>
        <w:rPr>
          <w:ins w:id="668" w:author="Christy Caudill" w:date="2013-08-16T14:36:00Z"/>
        </w:rPr>
        <w:pPrChange w:id="669" w:author="Christy Caudill" w:date="2013-08-16T14:44:00Z">
          <w:pPr/>
        </w:pPrChange>
      </w:pPr>
      <w:ins w:id="670" w:author="Christy Caudill" w:date="2013-08-16T14:33:00Z">
        <w:r>
          <w:t>To</w:t>
        </w:r>
        <w:r w:rsidR="00295BD1">
          <w:t xml:space="preserve"> enable the custom capabilities</w:t>
        </w:r>
      </w:ins>
      <w:ins w:id="671" w:author="Christy Caudill" w:date="2013-08-16T14:36:00Z">
        <w:r w:rsidR="00295BD1">
          <w:t>:</w:t>
        </w:r>
      </w:ins>
      <w:ins w:id="672" w:author="Christy Caudill" w:date="2013-08-16T14:34:00Z">
        <w:r w:rsidR="00295BD1">
          <w:t xml:space="preserve"> </w:t>
        </w:r>
      </w:ins>
    </w:p>
    <w:p w:rsidR="00295BD1" w:rsidRDefault="00295BD1">
      <w:pPr>
        <w:pStyle w:val="ListParagraph"/>
        <w:numPr>
          <w:ilvl w:val="0"/>
          <w:numId w:val="73"/>
        </w:numPr>
        <w:spacing w:after="0"/>
        <w:rPr>
          <w:ins w:id="673" w:author="Christy Caudill" w:date="2013-08-16T14:36:00Z"/>
        </w:rPr>
        <w:pPrChange w:id="674" w:author="Christy Caudill" w:date="2013-08-16T14:44:00Z">
          <w:pPr/>
        </w:pPrChange>
      </w:pPr>
      <w:ins w:id="675" w:author="Christy Caudill" w:date="2013-08-16T14:36:00Z">
        <w:r>
          <w:t>S</w:t>
        </w:r>
      </w:ins>
      <w:ins w:id="676" w:author="Christy Caudill" w:date="2013-08-16T14:34:00Z">
        <w:r>
          <w:t xml:space="preserve">top the service in ArcServer or ArcServer Manager. </w:t>
        </w:r>
      </w:ins>
    </w:p>
    <w:p w:rsidR="00295BD1" w:rsidRDefault="00295BD1">
      <w:pPr>
        <w:pStyle w:val="ListParagraph"/>
        <w:numPr>
          <w:ilvl w:val="0"/>
          <w:numId w:val="73"/>
        </w:numPr>
        <w:rPr>
          <w:ins w:id="677" w:author="Christy Caudill" w:date="2013-08-16T14:36:00Z"/>
        </w:rPr>
        <w:pPrChange w:id="678" w:author="Christy Caudill" w:date="2013-08-16T14:36:00Z">
          <w:pPr/>
        </w:pPrChange>
      </w:pPr>
      <w:ins w:id="679" w:author="Christy Caudill" w:date="2013-08-16T14:34:00Z">
        <w:r>
          <w:t>Right click on the service and select Service Properties.</w:t>
        </w:r>
      </w:ins>
      <w:ins w:id="680" w:author="Christy Caudill" w:date="2013-08-16T14:35:00Z">
        <w:r w:rsidRPr="00295BD1">
          <w:t xml:space="preserve"> </w:t>
        </w:r>
      </w:ins>
    </w:p>
    <w:p w:rsidR="00295BD1" w:rsidRDefault="00295BD1">
      <w:pPr>
        <w:pStyle w:val="ListParagraph"/>
        <w:numPr>
          <w:ilvl w:val="0"/>
          <w:numId w:val="73"/>
        </w:numPr>
        <w:rPr>
          <w:ins w:id="681" w:author="Christy Caudill" w:date="2013-08-16T14:35:00Z"/>
        </w:rPr>
        <w:pPrChange w:id="682" w:author="Christy Caudill" w:date="2013-08-16T14:36:00Z">
          <w:pPr/>
        </w:pPrChange>
      </w:pPr>
      <w:ins w:id="683" w:author="Christy Caudill" w:date="2013-08-16T14:35:00Z">
        <w:r w:rsidRPr="00295BD1">
          <w:t>Navigate to the Ca</w:t>
        </w:r>
        <w:r>
          <w:t xml:space="preserve">pabilities tab and select WMS. </w:t>
        </w:r>
      </w:ins>
    </w:p>
    <w:p w:rsidR="00295BD1" w:rsidRDefault="00295BD1">
      <w:pPr>
        <w:pStyle w:val="ListParagraph"/>
        <w:numPr>
          <w:ilvl w:val="0"/>
          <w:numId w:val="73"/>
        </w:numPr>
        <w:rPr>
          <w:ins w:id="684" w:author="Christy Caudill" w:date="2013-08-16T15:06:00Z"/>
        </w:rPr>
        <w:pPrChange w:id="685" w:author="Christy Caudill" w:date="2013-08-16T14:36:00Z">
          <w:pPr/>
        </w:pPrChange>
      </w:pPr>
      <w:ins w:id="686" w:author="Christy Caudill" w:date="2013-08-16T14:35:00Z">
        <w:r w:rsidRPr="00295BD1">
          <w:t>Select Use External Capabilities files.</w:t>
        </w:r>
      </w:ins>
      <w:ins w:id="687" w:author="Christy Caudill" w:date="2013-08-16T15:06:00Z">
        <w:r w:rsidR="0002724B">
          <w:t xml:space="preserve"> Specify the location and prefix, for example:</w:t>
        </w:r>
      </w:ins>
    </w:p>
    <w:p w:rsidR="0002724B" w:rsidRDefault="0002724B" w:rsidP="0002724B">
      <w:pPr>
        <w:rPr>
          <w:ins w:id="688" w:author="Christy Caudill" w:date="2013-08-16T14:36:00Z"/>
        </w:rPr>
      </w:pPr>
      <w:ins w:id="689" w:author="Christy Caudill" w:date="2013-08-16T15:07:00Z">
        <w:r w:rsidRPr="0002724B">
          <w:t>http://localhost/ONEGEOLOGY_WMS/AZGS_USGIN_Geology/onegeologyWMS-</w:t>
        </w:r>
      </w:ins>
    </w:p>
    <w:p w:rsidR="00912951" w:rsidRDefault="00295BD1">
      <w:pPr>
        <w:pStyle w:val="ListParagraph"/>
        <w:numPr>
          <w:ilvl w:val="0"/>
          <w:numId w:val="73"/>
        </w:numPr>
        <w:rPr>
          <w:ins w:id="690" w:author="Christy Caudill" w:date="2013-08-16T14:32:00Z"/>
        </w:rPr>
        <w:pPrChange w:id="691" w:author="Christy Caudill" w:date="2013-08-16T14:36:00Z">
          <w:pPr/>
        </w:pPrChange>
      </w:pPr>
      <w:ins w:id="692" w:author="Christy Caudill" w:date="2013-08-16T14:36:00Z">
        <w:r>
          <w:t>Restart the service.</w:t>
        </w:r>
      </w:ins>
      <w:ins w:id="693" w:author="Christy Caudill" w:date="2013-08-16T14:35:00Z">
        <w:r w:rsidRPr="00295BD1">
          <w:t xml:space="preserve"> </w:t>
        </w:r>
      </w:ins>
      <w:ins w:id="694" w:author="Christy Caudill" w:date="2013-08-16T14:33:00Z">
        <w:r w:rsidR="00912951">
          <w:t xml:space="preserve"> </w:t>
        </w:r>
      </w:ins>
    </w:p>
    <w:p w:rsidR="00912951" w:rsidRPr="009E13DE" w:rsidRDefault="00912951" w:rsidP="00912951">
      <w:pPr>
        <w:rPr>
          <w:ins w:id="695" w:author="Christy Caudill" w:date="2013-08-16T14:08:00Z"/>
          <w:rPrChange w:id="696" w:author="Christy Caudill" w:date="2013-08-16T14:32:00Z">
            <w:rPr>
              <w:ins w:id="697" w:author="Christy Caudill" w:date="2013-08-16T14:08:00Z"/>
              <w:highlight w:val="white"/>
            </w:rPr>
          </w:rPrChange>
        </w:rPr>
      </w:pPr>
    </w:p>
    <w:p w:rsidR="00C60A0D" w:rsidRPr="00BF2625" w:rsidRDefault="00C60A0D">
      <w:pPr>
        <w:pStyle w:val="Heading1"/>
      </w:pPr>
      <w:bookmarkStart w:id="698" w:name="_Toc320714720"/>
      <w:bookmarkStart w:id="699" w:name="_Toc321148942"/>
      <w:bookmarkStart w:id="700" w:name="_Toc364676177"/>
      <w:bookmarkEnd w:id="698"/>
      <w:r w:rsidRPr="00BF2625">
        <w:lastRenderedPageBreak/>
        <w:t>Glossary</w:t>
      </w:r>
      <w:bookmarkEnd w:id="699"/>
      <w:bookmarkEnd w:id="700"/>
    </w:p>
    <w:p w:rsidR="00247E8A" w:rsidRPr="0087247F" w:rsidRDefault="00247E8A" w:rsidP="0087247F">
      <w:pPr>
        <w:pStyle w:val="term"/>
        <w:rPr>
          <w:rStyle w:val="Strong"/>
        </w:rPr>
      </w:pPr>
      <w:bookmarkStart w:id="701" w:name="Attribute"/>
      <w:r w:rsidRPr="0087247F">
        <w:rPr>
          <w:rStyle w:val="Strong"/>
          <w:b/>
        </w:rPr>
        <w:t>Attribute (GIS)</w:t>
      </w:r>
    </w:p>
    <w:bookmarkEnd w:id="701"/>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702" w:name="Database"/>
      <w:r w:rsidRPr="002E44F4">
        <w:t>Database</w:t>
      </w:r>
    </w:p>
    <w:bookmarkEnd w:id="702"/>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703" w:name="Database_Field"/>
      <w:r w:rsidRPr="00687E19">
        <w:t>Database Field</w:t>
      </w:r>
    </w:p>
    <w:bookmarkEnd w:id="703"/>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704" w:name="Database_Record"/>
      <w:r w:rsidRPr="00687E19">
        <w:t>Database Record</w:t>
      </w:r>
    </w:p>
    <w:bookmarkEnd w:id="704"/>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705" w:name="Element"/>
      <w:r w:rsidRPr="00687E19">
        <w:t>Element</w:t>
      </w:r>
    </w:p>
    <w:bookmarkEnd w:id="705"/>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lastRenderedPageBreak/>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706" w:name="Feature"/>
      <w:r w:rsidRPr="00687E19">
        <w:t>Feature</w:t>
      </w:r>
    </w:p>
    <w:bookmarkEnd w:id="706"/>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707" w:name="Interchange_Format"/>
      <w:r w:rsidRPr="00BF2625">
        <w:t>Interchange Format</w:t>
      </w:r>
    </w:p>
    <w:bookmarkEnd w:id="707"/>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708" w:name="Interoperability"/>
      <w:r w:rsidRPr="00687E19">
        <w:t>Interoperability</w:t>
      </w:r>
    </w:p>
    <w:bookmarkEnd w:id="708"/>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709" w:name="Markup_Language"/>
      <w:r w:rsidRPr="00687E19">
        <w:t>Markup Language</w:t>
      </w:r>
    </w:p>
    <w:bookmarkEnd w:id="709"/>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710" w:name="Metadata"/>
      <w:r w:rsidRPr="00BF2625">
        <w:t>Metadata</w:t>
      </w:r>
    </w:p>
    <w:bookmarkEnd w:id="710"/>
    <w:p w:rsidR="003753A8" w:rsidRPr="00687E19" w:rsidRDefault="003753A8">
      <w:r w:rsidRPr="00687E19">
        <w:t xml:space="preserve">Literally, data about data.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711" w:name="Schema"/>
      <w:r w:rsidRPr="00687E19">
        <w:t>Schema</w:t>
      </w:r>
    </w:p>
    <w:bookmarkEnd w:id="711"/>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712" w:name="URI"/>
      <w:r w:rsidRPr="00687E19">
        <w:t>Uniform Resource Identifier (URI)</w:t>
      </w:r>
    </w:p>
    <w:bookmarkEnd w:id="712"/>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713" w:name="Web_Service"/>
      <w:r w:rsidRPr="00687E19">
        <w:lastRenderedPageBreak/>
        <w:t>Web Service</w:t>
      </w:r>
    </w:p>
    <w:bookmarkEnd w:id="713"/>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714" w:name="WFS"/>
      <w:r w:rsidRPr="00687E19">
        <w:t>Web Feature Services (WFS)</w:t>
      </w:r>
    </w:p>
    <w:bookmarkEnd w:id="714"/>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715" w:name="WMS"/>
      <w:r w:rsidRPr="00687E19">
        <w:t>Web Map Services (WMS)</w:t>
      </w:r>
    </w:p>
    <w:bookmarkEnd w:id="715"/>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716" w:name="XML"/>
      <w:r w:rsidRPr="00687E19">
        <w:t>XML</w:t>
      </w:r>
    </w:p>
    <w:bookmarkEnd w:id="716"/>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w:t>
      </w:r>
      <w:r w:rsidRPr="00687E19">
        <w:lastRenderedPageBreak/>
        <w:t>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8" w:author="Stephen Richard" w:date="2013-08-16T12:58:00Z" w:initials="SMR">
    <w:p w:rsidR="00340195" w:rsidRDefault="00340195">
      <w:pPr>
        <w:pStyle w:val="CommentText"/>
      </w:pPr>
      <w:r>
        <w:rPr>
          <w:rStyle w:val="CommentReference"/>
        </w:rPr>
        <w:annotationRef/>
      </w:r>
      <w:r>
        <w:t>This is not consistent with OneGeology Rules. Needs fixing</w:t>
      </w:r>
    </w:p>
  </w:comment>
  <w:comment w:id="339" w:author="Christy Caudill" w:date="2013-08-16T12:58:00Z" w:initials="CMC">
    <w:p w:rsidR="00340195" w:rsidRDefault="00340195">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84" w:author="Christy Caudill" w:date="2013-08-16T12:58:00Z" w:initials="CMC">
    <w:p w:rsidR="00340195" w:rsidRDefault="00340195">
      <w:pPr>
        <w:pStyle w:val="CommentText"/>
      </w:pPr>
      <w:r>
        <w:rPr>
          <w:rStyle w:val="CommentReference"/>
        </w:rPr>
        <w:annotationRef/>
      </w:r>
      <w:r w:rsidRPr="00795689">
        <w:t>http://www.onegeology.org/technical_progress/accreditationForm.cfm</w:t>
      </w:r>
    </w:p>
  </w:comment>
  <w:comment w:id="417" w:author="Christy Caudill" w:date="2013-08-16T12:58:00Z" w:initials="CMC">
    <w:p w:rsidR="00340195" w:rsidRDefault="00340195">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195" w:rsidRDefault="00340195" w:rsidP="002A5DE2">
      <w:r>
        <w:separator/>
      </w:r>
    </w:p>
  </w:endnote>
  <w:endnote w:type="continuationSeparator" w:id="0">
    <w:p w:rsidR="00340195" w:rsidRDefault="00340195"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340195" w:rsidRDefault="00340195" w:rsidP="002A5DE2">
        <w:pPr>
          <w:pStyle w:val="Footer"/>
        </w:pPr>
        <w:r>
          <w:fldChar w:fldCharType="begin"/>
        </w:r>
        <w:r>
          <w:instrText xml:space="preserve"> PAGE    \* MERGEFORMAT </w:instrText>
        </w:r>
        <w:r>
          <w:fldChar w:fldCharType="separate"/>
        </w:r>
        <w:r w:rsidR="0030160D">
          <w:rPr>
            <w:noProof/>
          </w:rPr>
          <w:t>34</w:t>
        </w:r>
        <w:r>
          <w:fldChar w:fldCharType="end"/>
        </w:r>
      </w:p>
    </w:sdtContent>
  </w:sdt>
  <w:p w:rsidR="00340195" w:rsidRDefault="00340195"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195" w:rsidRDefault="00340195" w:rsidP="002A5DE2">
      <w:r>
        <w:separator/>
      </w:r>
    </w:p>
  </w:footnote>
  <w:footnote w:type="continuationSeparator" w:id="0">
    <w:p w:rsidR="00340195" w:rsidRDefault="00340195" w:rsidP="002A5DE2">
      <w:r>
        <w:continuationSeparator/>
      </w:r>
    </w:p>
  </w:footnote>
  <w:footnote w:id="1">
    <w:p w:rsidR="00340195" w:rsidRPr="007569F0" w:rsidRDefault="00340195"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340195" w:rsidRDefault="00340195"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7">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3">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4">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0">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6">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8">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0">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2">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5">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6">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9">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2">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4">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5">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6">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7">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9">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4">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5">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6">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1">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3">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3"/>
  </w:num>
  <w:num w:numId="2">
    <w:abstractNumId w:val="36"/>
  </w:num>
  <w:num w:numId="3">
    <w:abstractNumId w:val="24"/>
  </w:num>
  <w:num w:numId="4">
    <w:abstractNumId w:val="54"/>
  </w:num>
  <w:num w:numId="5">
    <w:abstractNumId w:val="32"/>
  </w:num>
  <w:num w:numId="6">
    <w:abstractNumId w:val="71"/>
  </w:num>
  <w:num w:numId="7">
    <w:abstractNumId w:val="38"/>
  </w:num>
  <w:num w:numId="8">
    <w:abstractNumId w:val="2"/>
  </w:num>
  <w:num w:numId="9">
    <w:abstractNumId w:val="28"/>
  </w:num>
  <w:num w:numId="10">
    <w:abstractNumId w:val="37"/>
  </w:num>
  <w:num w:numId="11">
    <w:abstractNumId w:val="31"/>
  </w:num>
  <w:num w:numId="12">
    <w:abstractNumId w:val="53"/>
  </w:num>
  <w:num w:numId="13">
    <w:abstractNumId w:val="59"/>
  </w:num>
  <w:num w:numId="14">
    <w:abstractNumId w:val="7"/>
  </w:num>
  <w:num w:numId="15">
    <w:abstractNumId w:val="1"/>
  </w:num>
  <w:num w:numId="16">
    <w:abstractNumId w:val="25"/>
  </w:num>
  <w:num w:numId="17">
    <w:abstractNumId w:val="30"/>
  </w:num>
  <w:num w:numId="18">
    <w:abstractNumId w:val="19"/>
  </w:num>
  <w:num w:numId="19">
    <w:abstractNumId w:val="8"/>
  </w:num>
  <w:num w:numId="20">
    <w:abstractNumId w:val="61"/>
  </w:num>
  <w:num w:numId="21">
    <w:abstractNumId w:val="66"/>
  </w:num>
  <w:num w:numId="22">
    <w:abstractNumId w:val="20"/>
  </w:num>
  <w:num w:numId="23">
    <w:abstractNumId w:val="45"/>
  </w:num>
  <w:num w:numId="24">
    <w:abstractNumId w:val="50"/>
  </w:num>
  <w:num w:numId="25">
    <w:abstractNumId w:val="49"/>
  </w:num>
  <w:num w:numId="26">
    <w:abstractNumId w:val="18"/>
  </w:num>
  <w:num w:numId="27">
    <w:abstractNumId w:val="27"/>
  </w:num>
  <w:num w:numId="28">
    <w:abstractNumId w:val="17"/>
  </w:num>
  <w:num w:numId="29">
    <w:abstractNumId w:val="42"/>
  </w:num>
  <w:num w:numId="30">
    <w:abstractNumId w:val="3"/>
  </w:num>
  <w:num w:numId="31">
    <w:abstractNumId w:val="9"/>
  </w:num>
  <w:num w:numId="32">
    <w:abstractNumId w:val="60"/>
  </w:num>
  <w:num w:numId="33">
    <w:abstractNumId w:val="57"/>
  </w:num>
  <w:num w:numId="34">
    <w:abstractNumId w:val="40"/>
  </w:num>
  <w:num w:numId="35">
    <w:abstractNumId w:val="46"/>
  </w:num>
  <w:num w:numId="36">
    <w:abstractNumId w:val="73"/>
  </w:num>
  <w:num w:numId="37">
    <w:abstractNumId w:val="51"/>
  </w:num>
  <w:num w:numId="38">
    <w:abstractNumId w:val="29"/>
  </w:num>
  <w:num w:numId="39">
    <w:abstractNumId w:val="48"/>
  </w:num>
  <w:num w:numId="40">
    <w:abstractNumId w:val="35"/>
  </w:num>
  <w:num w:numId="41">
    <w:abstractNumId w:val="69"/>
  </w:num>
  <w:num w:numId="42">
    <w:abstractNumId w:val="5"/>
  </w:num>
  <w:num w:numId="43">
    <w:abstractNumId w:val="22"/>
  </w:num>
  <w:num w:numId="44">
    <w:abstractNumId w:val="33"/>
  </w:num>
  <w:num w:numId="45">
    <w:abstractNumId w:val="10"/>
  </w:num>
  <w:num w:numId="46">
    <w:abstractNumId w:val="34"/>
  </w:num>
  <w:num w:numId="47">
    <w:abstractNumId w:val="15"/>
  </w:num>
  <w:num w:numId="48">
    <w:abstractNumId w:val="13"/>
  </w:num>
  <w:num w:numId="49">
    <w:abstractNumId w:val="67"/>
  </w:num>
  <w:num w:numId="50">
    <w:abstractNumId w:val="14"/>
  </w:num>
  <w:num w:numId="51">
    <w:abstractNumId w:val="64"/>
  </w:num>
  <w:num w:numId="52">
    <w:abstractNumId w:val="16"/>
  </w:num>
  <w:num w:numId="53">
    <w:abstractNumId w:val="63"/>
  </w:num>
  <w:num w:numId="54">
    <w:abstractNumId w:val="68"/>
  </w:num>
  <w:num w:numId="55">
    <w:abstractNumId w:val="65"/>
  </w:num>
  <w:num w:numId="56">
    <w:abstractNumId w:val="23"/>
  </w:num>
  <w:num w:numId="57">
    <w:abstractNumId w:val="41"/>
  </w:num>
  <w:num w:numId="58">
    <w:abstractNumId w:val="58"/>
  </w:num>
  <w:num w:numId="59">
    <w:abstractNumId w:val="56"/>
  </w:num>
  <w:num w:numId="60">
    <w:abstractNumId w:val="55"/>
  </w:num>
  <w:num w:numId="61">
    <w:abstractNumId w:val="72"/>
  </w:num>
  <w:num w:numId="62">
    <w:abstractNumId w:val="11"/>
  </w:num>
  <w:num w:numId="63">
    <w:abstractNumId w:val="12"/>
  </w:num>
  <w:num w:numId="64">
    <w:abstractNumId w:val="70"/>
  </w:num>
  <w:num w:numId="65">
    <w:abstractNumId w:val="39"/>
  </w:num>
  <w:num w:numId="66">
    <w:abstractNumId w:val="47"/>
  </w:num>
  <w:num w:numId="67">
    <w:abstractNumId w:val="44"/>
  </w:num>
  <w:num w:numId="68">
    <w:abstractNumId w:val="26"/>
  </w:num>
  <w:num w:numId="6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1"/>
  </w:num>
  <w:num w:numId="73">
    <w:abstractNumId w:val="52"/>
  </w:num>
  <w:num w:numId="74">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2CDF"/>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73913"/>
    <w:rsid w:val="00277466"/>
    <w:rsid w:val="00282350"/>
    <w:rsid w:val="00282410"/>
    <w:rsid w:val="00283E2D"/>
    <w:rsid w:val="00285927"/>
    <w:rsid w:val="00285E82"/>
    <w:rsid w:val="002947FD"/>
    <w:rsid w:val="00295BD1"/>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6918"/>
    <w:rsid w:val="00A36E56"/>
    <w:rsid w:val="00A421B0"/>
    <w:rsid w:val="00A43275"/>
    <w:rsid w:val="00A51E9D"/>
    <w:rsid w:val="00A51F16"/>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7953"/>
    <w:rsid w:val="00FD0EB1"/>
    <w:rsid w:val="00FE670D"/>
    <w:rsid w:val="00FE6F00"/>
    <w:rsid w:val="00FE728B"/>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4.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pubs.usgs.gov/of/2010/1335/pdf/usgs_of2010-1335_NCGMP09.pdf" TargetMode="External"/><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2652EB-6009-4AC7-B72B-85B507870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54</Pages>
  <Words>18511</Words>
  <Characters>105513</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123777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48</cp:revision>
  <cp:lastPrinted>2012-04-10T03:04:00Z</cp:lastPrinted>
  <dcterms:created xsi:type="dcterms:W3CDTF">2013-08-16T18:03:00Z</dcterms:created>
  <dcterms:modified xsi:type="dcterms:W3CDTF">2013-08-19T18:48:00Z</dcterms:modified>
</cp:coreProperties>
</file>