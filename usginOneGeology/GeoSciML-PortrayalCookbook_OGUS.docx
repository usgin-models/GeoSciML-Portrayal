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bookmarkStart w:id="1" w:name="_GoBack" w:displacedByCustomXml="prev"/>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Content>
                                  <w:p w:rsidR="006442C1" w:rsidRDefault="006442C1"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Content>
                            <w:p w:rsidR="006442C1" w:rsidRDefault="006442C1"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bookmarkEnd w:id="1" w:displacedByCustomXml="next"/>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F476F4"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7B2D23">
                  <w:t>Deployment of geologic map services using GeoSciML-Portrayal</w:t>
                </w:r>
              </w:sdtContent>
            </w:sdt>
          </w:p>
        </w:tc>
      </w:tr>
      <w:tr w:rsidR="007B2D23" w:rsidTr="007B2D23">
        <w:tc>
          <w:tcPr>
            <w:tcW w:w="9378" w:type="dxa"/>
            <w:vAlign w:val="bottom"/>
          </w:tcPr>
          <w:p w:rsidR="007B2D23" w:rsidRDefault="00F476F4"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F476F4"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2" w:name="_Toc364417870"/>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6442C1" w:rsidRPr="00BD67E1" w:rsidRDefault="006442C1"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6442C1" w:rsidRDefault="00644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6442C1" w:rsidRPr="00BD67E1" w:rsidRDefault="006442C1"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6442C1" w:rsidRDefault="006442C1"/>
                  </w:txbxContent>
                </v:textbox>
              </v:shape>
            </w:pict>
          </mc:Fallback>
        </mc:AlternateContent>
      </w:r>
      <w:bookmarkEnd w:id="2"/>
      <w:r w:rsidR="009150B8">
        <w:rPr>
          <w:noProof/>
        </w:rPr>
        <w:br w:type="page"/>
      </w:r>
      <w:bookmarkStart w:id="3" w:name="_Toc320714699"/>
      <w:bookmarkStart w:id="4" w:name="_Toc321148884"/>
      <w:bookmarkStart w:id="5" w:name="_Ref321729539"/>
      <w:bookmarkEnd w:id="3"/>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6442C1"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417870" w:history="1">
            <w:r w:rsidR="006442C1" w:rsidRPr="00530AA2">
              <w:rPr>
                <w:rStyle w:val="Hyperlink"/>
                <w:noProof/>
              </w:rPr>
              <w:t>1</w:t>
            </w:r>
            <w:r w:rsidR="006442C1">
              <w:rPr>
                <w:rFonts w:asciiTheme="minorHAnsi" w:eastAsiaTheme="minorEastAsia" w:hAnsiTheme="minorHAnsi"/>
                <w:noProof/>
                <w:szCs w:val="22"/>
              </w:rPr>
              <w:tab/>
            </w:r>
            <w:r w:rsidR="006442C1">
              <w:rPr>
                <w:noProof/>
                <w:webHidden/>
              </w:rPr>
              <w:tab/>
            </w:r>
            <w:r w:rsidR="006442C1">
              <w:rPr>
                <w:noProof/>
                <w:webHidden/>
              </w:rPr>
              <w:fldChar w:fldCharType="begin"/>
            </w:r>
            <w:r w:rsidR="006442C1">
              <w:rPr>
                <w:noProof/>
                <w:webHidden/>
              </w:rPr>
              <w:instrText xml:space="preserve"> PAGEREF _Toc364417870 \h </w:instrText>
            </w:r>
            <w:r w:rsidR="006442C1">
              <w:rPr>
                <w:noProof/>
                <w:webHidden/>
              </w:rPr>
            </w:r>
            <w:r w:rsidR="006442C1">
              <w:rPr>
                <w:noProof/>
                <w:webHidden/>
              </w:rPr>
              <w:fldChar w:fldCharType="separate"/>
            </w:r>
            <w:r w:rsidR="006442C1">
              <w:rPr>
                <w:noProof/>
                <w:webHidden/>
              </w:rPr>
              <w:t>0</w:t>
            </w:r>
            <w:r w:rsidR="006442C1">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71" w:history="1">
            <w:r w:rsidRPr="00530AA2">
              <w:rPr>
                <w:rStyle w:val="Hyperlink"/>
                <w:noProof/>
              </w:rPr>
              <w:t>1</w:t>
            </w:r>
            <w:r>
              <w:rPr>
                <w:rFonts w:asciiTheme="minorHAnsi" w:eastAsiaTheme="minorEastAsia" w:hAnsiTheme="minorHAnsi"/>
                <w:noProof/>
                <w:szCs w:val="22"/>
              </w:rPr>
              <w:tab/>
            </w:r>
            <w:r w:rsidRPr="00530AA2">
              <w:rPr>
                <w:rStyle w:val="Hyperlink"/>
                <w:noProof/>
              </w:rPr>
              <w:t>Introduction</w:t>
            </w:r>
            <w:r>
              <w:rPr>
                <w:noProof/>
                <w:webHidden/>
              </w:rPr>
              <w:tab/>
            </w:r>
            <w:r>
              <w:rPr>
                <w:noProof/>
                <w:webHidden/>
              </w:rPr>
              <w:fldChar w:fldCharType="begin"/>
            </w:r>
            <w:r>
              <w:rPr>
                <w:noProof/>
                <w:webHidden/>
              </w:rPr>
              <w:instrText xml:space="preserve"> PAGEREF _Toc364417871 \h </w:instrText>
            </w:r>
            <w:r>
              <w:rPr>
                <w:noProof/>
                <w:webHidden/>
              </w:rPr>
            </w:r>
            <w:r>
              <w:rPr>
                <w:noProof/>
                <w:webHidden/>
              </w:rPr>
              <w:fldChar w:fldCharType="separate"/>
            </w:r>
            <w:r>
              <w:rPr>
                <w:noProof/>
                <w:webHidden/>
              </w:rPr>
              <w:t>2</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2" w:history="1">
            <w:r w:rsidRPr="00530AA2">
              <w:rPr>
                <w:rStyle w:val="Hyperlink"/>
                <w:noProof/>
              </w:rPr>
              <w:t>1.1</w:t>
            </w:r>
            <w:r>
              <w:rPr>
                <w:rFonts w:asciiTheme="minorHAnsi" w:eastAsiaTheme="minorEastAsia" w:hAnsiTheme="minorHAnsi"/>
                <w:noProof/>
                <w:szCs w:val="22"/>
              </w:rPr>
              <w:tab/>
            </w:r>
            <w:r w:rsidRPr="00530AA2">
              <w:rPr>
                <w:rStyle w:val="Hyperlink"/>
                <w:noProof/>
              </w:rPr>
              <w:t>What is USGIN?</w:t>
            </w:r>
            <w:r>
              <w:rPr>
                <w:noProof/>
                <w:webHidden/>
              </w:rPr>
              <w:tab/>
            </w:r>
            <w:r>
              <w:rPr>
                <w:noProof/>
                <w:webHidden/>
              </w:rPr>
              <w:fldChar w:fldCharType="begin"/>
            </w:r>
            <w:r>
              <w:rPr>
                <w:noProof/>
                <w:webHidden/>
              </w:rPr>
              <w:instrText xml:space="preserve"> PAGEREF _Toc364417872 \h </w:instrText>
            </w:r>
            <w:r>
              <w:rPr>
                <w:noProof/>
                <w:webHidden/>
              </w:rPr>
            </w:r>
            <w:r>
              <w:rPr>
                <w:noProof/>
                <w:webHidden/>
              </w:rPr>
              <w:fldChar w:fldCharType="separate"/>
            </w:r>
            <w:r>
              <w:rPr>
                <w:noProof/>
                <w:webHidden/>
              </w:rPr>
              <w:t>2</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3" w:history="1">
            <w:r w:rsidRPr="00530AA2">
              <w:rPr>
                <w:rStyle w:val="Hyperlink"/>
                <w:noProof/>
              </w:rPr>
              <w:t>1.2</w:t>
            </w:r>
            <w:r>
              <w:rPr>
                <w:rFonts w:asciiTheme="minorHAnsi" w:eastAsiaTheme="minorEastAsia" w:hAnsiTheme="minorHAnsi"/>
                <w:noProof/>
                <w:szCs w:val="22"/>
              </w:rPr>
              <w:tab/>
            </w:r>
            <w:r w:rsidRPr="00530AA2">
              <w:rPr>
                <w:rStyle w:val="Hyperlink"/>
                <w:noProof/>
              </w:rPr>
              <w:t>GeoSciML-Portrayal and GeoSciML</w:t>
            </w:r>
            <w:r>
              <w:rPr>
                <w:noProof/>
                <w:webHidden/>
              </w:rPr>
              <w:tab/>
            </w:r>
            <w:r>
              <w:rPr>
                <w:noProof/>
                <w:webHidden/>
              </w:rPr>
              <w:fldChar w:fldCharType="begin"/>
            </w:r>
            <w:r>
              <w:rPr>
                <w:noProof/>
                <w:webHidden/>
              </w:rPr>
              <w:instrText xml:space="preserve"> PAGEREF _Toc364417873 \h </w:instrText>
            </w:r>
            <w:r>
              <w:rPr>
                <w:noProof/>
                <w:webHidden/>
              </w:rPr>
            </w:r>
            <w:r>
              <w:rPr>
                <w:noProof/>
                <w:webHidden/>
              </w:rPr>
              <w:fldChar w:fldCharType="separate"/>
            </w:r>
            <w:r>
              <w:rPr>
                <w:noProof/>
                <w:webHidden/>
              </w:rPr>
              <w:t>3</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4" w:history="1">
            <w:r w:rsidRPr="00530AA2">
              <w:rPr>
                <w:rStyle w:val="Hyperlink"/>
                <w:noProof/>
              </w:rPr>
              <w:t>1.3</w:t>
            </w:r>
            <w:r>
              <w:rPr>
                <w:rFonts w:asciiTheme="minorHAnsi" w:eastAsiaTheme="minorEastAsia" w:hAnsiTheme="minorHAnsi"/>
                <w:noProof/>
                <w:szCs w:val="22"/>
              </w:rPr>
              <w:tab/>
            </w:r>
            <w:r w:rsidRPr="00530AA2">
              <w:rPr>
                <w:rStyle w:val="Hyperlink"/>
                <w:noProof/>
              </w:rPr>
              <w:t>Cookbook Prerequisites</w:t>
            </w:r>
            <w:r>
              <w:rPr>
                <w:noProof/>
                <w:webHidden/>
              </w:rPr>
              <w:tab/>
            </w:r>
            <w:r>
              <w:rPr>
                <w:noProof/>
                <w:webHidden/>
              </w:rPr>
              <w:fldChar w:fldCharType="begin"/>
            </w:r>
            <w:r>
              <w:rPr>
                <w:noProof/>
                <w:webHidden/>
              </w:rPr>
              <w:instrText xml:space="preserve"> PAGEREF _Toc364417874 \h </w:instrText>
            </w:r>
            <w:r>
              <w:rPr>
                <w:noProof/>
                <w:webHidden/>
              </w:rPr>
            </w:r>
            <w:r>
              <w:rPr>
                <w:noProof/>
                <w:webHidden/>
              </w:rPr>
              <w:fldChar w:fldCharType="separate"/>
            </w:r>
            <w:r>
              <w:rPr>
                <w:noProof/>
                <w:webHidden/>
              </w:rPr>
              <w:t>5</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5" w:history="1">
            <w:r w:rsidRPr="00530AA2">
              <w:rPr>
                <w:rStyle w:val="Hyperlink"/>
                <w:noProof/>
              </w:rPr>
              <w:t>1.4</w:t>
            </w:r>
            <w:r>
              <w:rPr>
                <w:rFonts w:asciiTheme="minorHAnsi" w:eastAsiaTheme="minorEastAsia" w:hAnsiTheme="minorHAnsi"/>
                <w:noProof/>
                <w:szCs w:val="22"/>
              </w:rPr>
              <w:tab/>
            </w:r>
            <w:r w:rsidRPr="00530AA2">
              <w:rPr>
                <w:rStyle w:val="Hyperlink"/>
                <w:noProof/>
              </w:rPr>
              <w:t>Cookbook Workflow</w:t>
            </w:r>
            <w:r>
              <w:rPr>
                <w:noProof/>
                <w:webHidden/>
              </w:rPr>
              <w:tab/>
            </w:r>
            <w:r>
              <w:rPr>
                <w:noProof/>
                <w:webHidden/>
              </w:rPr>
              <w:fldChar w:fldCharType="begin"/>
            </w:r>
            <w:r>
              <w:rPr>
                <w:noProof/>
                <w:webHidden/>
              </w:rPr>
              <w:instrText xml:space="preserve"> PAGEREF _Toc364417875 \h </w:instrText>
            </w:r>
            <w:r>
              <w:rPr>
                <w:noProof/>
                <w:webHidden/>
              </w:rPr>
            </w:r>
            <w:r>
              <w:rPr>
                <w:noProof/>
                <w:webHidden/>
              </w:rPr>
              <w:fldChar w:fldCharType="separate"/>
            </w:r>
            <w:r>
              <w:rPr>
                <w:noProof/>
                <w:webHidden/>
              </w:rPr>
              <w:t>6</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76" w:history="1">
            <w:r w:rsidRPr="00530AA2">
              <w:rPr>
                <w:rStyle w:val="Hyperlink"/>
                <w:noProof/>
              </w:rPr>
              <w:t>2</w:t>
            </w:r>
            <w:r>
              <w:rPr>
                <w:rFonts w:asciiTheme="minorHAnsi" w:eastAsiaTheme="minorEastAsia" w:hAnsiTheme="minorHAnsi"/>
                <w:noProof/>
                <w:szCs w:val="22"/>
              </w:rPr>
              <w:tab/>
            </w:r>
            <w:r w:rsidRPr="00530AA2">
              <w:rPr>
                <w:rStyle w:val="Hyperlink"/>
                <w:noProof/>
              </w:rPr>
              <w:t>GeoSciML-Portrayal Feature Types</w:t>
            </w:r>
            <w:r>
              <w:rPr>
                <w:noProof/>
                <w:webHidden/>
              </w:rPr>
              <w:tab/>
            </w:r>
            <w:r>
              <w:rPr>
                <w:noProof/>
                <w:webHidden/>
              </w:rPr>
              <w:fldChar w:fldCharType="begin"/>
            </w:r>
            <w:r>
              <w:rPr>
                <w:noProof/>
                <w:webHidden/>
              </w:rPr>
              <w:instrText xml:space="preserve"> PAGEREF _Toc364417876 \h </w:instrText>
            </w:r>
            <w:r>
              <w:rPr>
                <w:noProof/>
                <w:webHidden/>
              </w:rPr>
            </w:r>
            <w:r>
              <w:rPr>
                <w:noProof/>
                <w:webHidden/>
              </w:rPr>
              <w:fldChar w:fldCharType="separate"/>
            </w:r>
            <w:r>
              <w:rPr>
                <w:noProof/>
                <w:webHidden/>
              </w:rPr>
              <w:t>7</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7" w:history="1">
            <w:r w:rsidRPr="00530AA2">
              <w:rPr>
                <w:rStyle w:val="Hyperlink"/>
                <w:noProof/>
              </w:rPr>
              <w:t>2.1</w:t>
            </w:r>
            <w:r>
              <w:rPr>
                <w:rFonts w:asciiTheme="minorHAnsi" w:eastAsiaTheme="minorEastAsia" w:hAnsiTheme="minorHAnsi"/>
                <w:noProof/>
                <w:szCs w:val="22"/>
              </w:rPr>
              <w:tab/>
            </w:r>
            <w:r w:rsidRPr="00530AA2">
              <w:rPr>
                <w:rStyle w:val="Hyperlink"/>
                <w:noProof/>
              </w:rPr>
              <w:t>ContactView Features</w:t>
            </w:r>
            <w:r>
              <w:rPr>
                <w:noProof/>
                <w:webHidden/>
              </w:rPr>
              <w:tab/>
            </w:r>
            <w:r>
              <w:rPr>
                <w:noProof/>
                <w:webHidden/>
              </w:rPr>
              <w:fldChar w:fldCharType="begin"/>
            </w:r>
            <w:r>
              <w:rPr>
                <w:noProof/>
                <w:webHidden/>
              </w:rPr>
              <w:instrText xml:space="preserve"> PAGEREF _Toc364417877 \h </w:instrText>
            </w:r>
            <w:r>
              <w:rPr>
                <w:noProof/>
                <w:webHidden/>
              </w:rPr>
            </w:r>
            <w:r>
              <w:rPr>
                <w:noProof/>
                <w:webHidden/>
              </w:rPr>
              <w:fldChar w:fldCharType="separate"/>
            </w:r>
            <w:r>
              <w:rPr>
                <w:noProof/>
                <w:webHidden/>
              </w:rPr>
              <w:t>7</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8" w:history="1">
            <w:r w:rsidRPr="00530AA2">
              <w:rPr>
                <w:rStyle w:val="Hyperlink"/>
                <w:noProof/>
              </w:rPr>
              <w:t>2.2</w:t>
            </w:r>
            <w:r>
              <w:rPr>
                <w:rFonts w:asciiTheme="minorHAnsi" w:eastAsiaTheme="minorEastAsia" w:hAnsiTheme="minorHAnsi"/>
                <w:noProof/>
                <w:szCs w:val="22"/>
              </w:rPr>
              <w:tab/>
            </w:r>
            <w:r w:rsidRPr="00530AA2">
              <w:rPr>
                <w:rStyle w:val="Hyperlink"/>
                <w:noProof/>
              </w:rPr>
              <w:t>ShearDisplacementView Features</w:t>
            </w:r>
            <w:r>
              <w:rPr>
                <w:noProof/>
                <w:webHidden/>
              </w:rPr>
              <w:tab/>
            </w:r>
            <w:r>
              <w:rPr>
                <w:noProof/>
                <w:webHidden/>
              </w:rPr>
              <w:fldChar w:fldCharType="begin"/>
            </w:r>
            <w:r>
              <w:rPr>
                <w:noProof/>
                <w:webHidden/>
              </w:rPr>
              <w:instrText xml:space="preserve"> PAGEREF _Toc364417878 \h </w:instrText>
            </w:r>
            <w:r>
              <w:rPr>
                <w:noProof/>
                <w:webHidden/>
              </w:rPr>
            </w:r>
            <w:r>
              <w:rPr>
                <w:noProof/>
                <w:webHidden/>
              </w:rPr>
              <w:fldChar w:fldCharType="separate"/>
            </w:r>
            <w:r>
              <w:rPr>
                <w:noProof/>
                <w:webHidden/>
              </w:rPr>
              <w:t>9</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79" w:history="1">
            <w:r w:rsidRPr="00530AA2">
              <w:rPr>
                <w:rStyle w:val="Hyperlink"/>
                <w:noProof/>
              </w:rPr>
              <w:t>2.3</w:t>
            </w:r>
            <w:r>
              <w:rPr>
                <w:rFonts w:asciiTheme="minorHAnsi" w:eastAsiaTheme="minorEastAsia" w:hAnsiTheme="minorHAnsi"/>
                <w:noProof/>
                <w:szCs w:val="22"/>
              </w:rPr>
              <w:tab/>
            </w:r>
            <w:r w:rsidRPr="00530AA2">
              <w:rPr>
                <w:rStyle w:val="Hyperlink"/>
                <w:noProof/>
              </w:rPr>
              <w:t>GeologicUnitView Features</w:t>
            </w:r>
            <w:r>
              <w:rPr>
                <w:noProof/>
                <w:webHidden/>
              </w:rPr>
              <w:tab/>
            </w:r>
            <w:r>
              <w:rPr>
                <w:noProof/>
                <w:webHidden/>
              </w:rPr>
              <w:fldChar w:fldCharType="begin"/>
            </w:r>
            <w:r>
              <w:rPr>
                <w:noProof/>
                <w:webHidden/>
              </w:rPr>
              <w:instrText xml:space="preserve"> PAGEREF _Toc364417879 \h </w:instrText>
            </w:r>
            <w:r>
              <w:rPr>
                <w:noProof/>
                <w:webHidden/>
              </w:rPr>
            </w:r>
            <w:r>
              <w:rPr>
                <w:noProof/>
                <w:webHidden/>
              </w:rPr>
              <w:fldChar w:fldCharType="separate"/>
            </w:r>
            <w:r>
              <w:rPr>
                <w:noProof/>
                <w:webHidden/>
              </w:rPr>
              <w:t>11</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80" w:history="1">
            <w:r w:rsidRPr="00530AA2">
              <w:rPr>
                <w:rStyle w:val="Hyperlink"/>
                <w:noProof/>
              </w:rPr>
              <w:t>3</w:t>
            </w:r>
            <w:r>
              <w:rPr>
                <w:rFonts w:asciiTheme="minorHAnsi" w:eastAsiaTheme="minorEastAsia" w:hAnsiTheme="minorHAnsi"/>
                <w:noProof/>
                <w:szCs w:val="22"/>
              </w:rPr>
              <w:tab/>
            </w:r>
            <w:r w:rsidRPr="00530AA2">
              <w:rPr>
                <w:rStyle w:val="Hyperlink"/>
                <w:noProof/>
              </w:rPr>
              <w:t>Deployment Cookbook</w:t>
            </w:r>
            <w:r>
              <w:rPr>
                <w:noProof/>
                <w:webHidden/>
              </w:rPr>
              <w:tab/>
            </w:r>
            <w:r>
              <w:rPr>
                <w:noProof/>
                <w:webHidden/>
              </w:rPr>
              <w:fldChar w:fldCharType="begin"/>
            </w:r>
            <w:r>
              <w:rPr>
                <w:noProof/>
                <w:webHidden/>
              </w:rPr>
              <w:instrText xml:space="preserve"> PAGEREF _Toc364417880 \h </w:instrText>
            </w:r>
            <w:r>
              <w:rPr>
                <w:noProof/>
                <w:webHidden/>
              </w:rPr>
            </w:r>
            <w:r>
              <w:rPr>
                <w:noProof/>
                <w:webHidden/>
              </w:rPr>
              <w:fldChar w:fldCharType="separate"/>
            </w:r>
            <w:r>
              <w:rPr>
                <w:noProof/>
                <w:webHidden/>
              </w:rPr>
              <w:t>13</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81" w:history="1">
            <w:r w:rsidRPr="00530AA2">
              <w:rPr>
                <w:rStyle w:val="Hyperlink"/>
                <w:noProof/>
              </w:rPr>
              <w:t>3.1</w:t>
            </w:r>
            <w:r>
              <w:rPr>
                <w:rFonts w:asciiTheme="minorHAnsi" w:eastAsiaTheme="minorEastAsia" w:hAnsiTheme="minorHAnsi"/>
                <w:noProof/>
                <w:szCs w:val="22"/>
              </w:rPr>
              <w:tab/>
            </w:r>
            <w:r w:rsidRPr="00530AA2">
              <w:rPr>
                <w:rStyle w:val="Hyperlink"/>
                <w:noProof/>
              </w:rPr>
              <w:t>Mapping from source data</w:t>
            </w:r>
            <w:r>
              <w:rPr>
                <w:noProof/>
                <w:webHidden/>
              </w:rPr>
              <w:tab/>
            </w:r>
            <w:r>
              <w:rPr>
                <w:noProof/>
                <w:webHidden/>
              </w:rPr>
              <w:fldChar w:fldCharType="begin"/>
            </w:r>
            <w:r>
              <w:rPr>
                <w:noProof/>
                <w:webHidden/>
              </w:rPr>
              <w:instrText xml:space="preserve"> PAGEREF _Toc364417881 \h </w:instrText>
            </w:r>
            <w:r>
              <w:rPr>
                <w:noProof/>
                <w:webHidden/>
              </w:rPr>
            </w:r>
            <w:r>
              <w:rPr>
                <w:noProof/>
                <w:webHidden/>
              </w:rPr>
              <w:fldChar w:fldCharType="separate"/>
            </w:r>
            <w:r>
              <w:rPr>
                <w:noProof/>
                <w:webHidden/>
              </w:rPr>
              <w:t>13</w:t>
            </w:r>
            <w:r>
              <w:rPr>
                <w:noProof/>
                <w:webHidden/>
              </w:rPr>
              <w:fldChar w:fldCharType="end"/>
            </w:r>
          </w:hyperlink>
        </w:p>
        <w:p w:rsidR="006442C1" w:rsidRDefault="006442C1">
          <w:pPr>
            <w:pStyle w:val="TOC3"/>
            <w:tabs>
              <w:tab w:val="left" w:pos="1320"/>
            </w:tabs>
            <w:rPr>
              <w:rFonts w:asciiTheme="minorHAnsi" w:eastAsiaTheme="minorEastAsia" w:hAnsiTheme="minorHAnsi"/>
              <w:noProof/>
              <w:szCs w:val="22"/>
            </w:rPr>
          </w:pPr>
          <w:hyperlink w:anchor="_Toc364417882" w:history="1">
            <w:r w:rsidRPr="00530AA2">
              <w:rPr>
                <w:rStyle w:val="Hyperlink"/>
                <w:b/>
                <w:noProof/>
              </w:rPr>
              <w:t>3.1.1</w:t>
            </w:r>
            <w:r>
              <w:rPr>
                <w:rFonts w:asciiTheme="minorHAnsi" w:eastAsiaTheme="minorEastAsia" w:hAnsiTheme="minorHAnsi"/>
                <w:noProof/>
                <w:szCs w:val="22"/>
              </w:rPr>
              <w:tab/>
            </w:r>
            <w:r w:rsidRPr="00530AA2">
              <w:rPr>
                <w:rStyle w:val="Hyperlink"/>
                <w:noProof/>
              </w:rPr>
              <w:t>Interchange formats</w:t>
            </w:r>
            <w:r>
              <w:rPr>
                <w:noProof/>
                <w:webHidden/>
              </w:rPr>
              <w:tab/>
            </w:r>
            <w:r>
              <w:rPr>
                <w:noProof/>
                <w:webHidden/>
              </w:rPr>
              <w:fldChar w:fldCharType="begin"/>
            </w:r>
            <w:r>
              <w:rPr>
                <w:noProof/>
                <w:webHidden/>
              </w:rPr>
              <w:instrText xml:space="preserve"> PAGEREF _Toc364417882 \h </w:instrText>
            </w:r>
            <w:r>
              <w:rPr>
                <w:noProof/>
                <w:webHidden/>
              </w:rPr>
            </w:r>
            <w:r>
              <w:rPr>
                <w:noProof/>
                <w:webHidden/>
              </w:rPr>
              <w:fldChar w:fldCharType="separate"/>
            </w:r>
            <w:r>
              <w:rPr>
                <w:noProof/>
                <w:webHidden/>
              </w:rPr>
              <w:t>14</w:t>
            </w:r>
            <w:r>
              <w:rPr>
                <w:noProof/>
                <w:webHidden/>
              </w:rPr>
              <w:fldChar w:fldCharType="end"/>
            </w:r>
          </w:hyperlink>
        </w:p>
        <w:p w:rsidR="006442C1" w:rsidRDefault="006442C1">
          <w:pPr>
            <w:pStyle w:val="TOC3"/>
            <w:tabs>
              <w:tab w:val="left" w:pos="1320"/>
            </w:tabs>
            <w:rPr>
              <w:rFonts w:asciiTheme="minorHAnsi" w:eastAsiaTheme="minorEastAsia" w:hAnsiTheme="minorHAnsi"/>
              <w:noProof/>
              <w:szCs w:val="22"/>
            </w:rPr>
          </w:pPr>
          <w:hyperlink w:anchor="_Toc364417883" w:history="1">
            <w:r w:rsidRPr="00530AA2">
              <w:rPr>
                <w:rStyle w:val="Hyperlink"/>
                <w:b/>
                <w:noProof/>
              </w:rPr>
              <w:t>3.1.2</w:t>
            </w:r>
            <w:r>
              <w:rPr>
                <w:rFonts w:asciiTheme="minorHAnsi" w:eastAsiaTheme="minorEastAsia" w:hAnsiTheme="minorHAnsi"/>
                <w:noProof/>
                <w:szCs w:val="22"/>
              </w:rPr>
              <w:tab/>
            </w:r>
            <w:r w:rsidRPr="00530AA2">
              <w:rPr>
                <w:rStyle w:val="Hyperlink"/>
                <w:noProof/>
              </w:rPr>
              <w:t>Schema mapping in ESRI ArcGIS</w:t>
            </w:r>
            <w:r>
              <w:rPr>
                <w:noProof/>
                <w:webHidden/>
              </w:rPr>
              <w:tab/>
            </w:r>
            <w:r>
              <w:rPr>
                <w:noProof/>
                <w:webHidden/>
              </w:rPr>
              <w:fldChar w:fldCharType="begin"/>
            </w:r>
            <w:r>
              <w:rPr>
                <w:noProof/>
                <w:webHidden/>
              </w:rPr>
              <w:instrText xml:space="preserve"> PAGEREF _Toc364417883 \h </w:instrText>
            </w:r>
            <w:r>
              <w:rPr>
                <w:noProof/>
                <w:webHidden/>
              </w:rPr>
            </w:r>
            <w:r>
              <w:rPr>
                <w:noProof/>
                <w:webHidden/>
              </w:rPr>
              <w:fldChar w:fldCharType="separate"/>
            </w:r>
            <w:r>
              <w:rPr>
                <w:noProof/>
                <w:webHidden/>
              </w:rPr>
              <w:t>15</w:t>
            </w:r>
            <w:r>
              <w:rPr>
                <w:noProof/>
                <w:webHidden/>
              </w:rPr>
              <w:fldChar w:fldCharType="end"/>
            </w:r>
          </w:hyperlink>
        </w:p>
        <w:p w:rsidR="006442C1" w:rsidRDefault="006442C1">
          <w:pPr>
            <w:pStyle w:val="TOC3"/>
            <w:tabs>
              <w:tab w:val="left" w:pos="1320"/>
            </w:tabs>
            <w:rPr>
              <w:rFonts w:asciiTheme="minorHAnsi" w:eastAsiaTheme="minorEastAsia" w:hAnsiTheme="minorHAnsi"/>
              <w:noProof/>
              <w:szCs w:val="22"/>
            </w:rPr>
          </w:pPr>
          <w:hyperlink w:anchor="_Toc364417884" w:history="1">
            <w:r w:rsidRPr="00530AA2">
              <w:rPr>
                <w:rStyle w:val="Hyperlink"/>
                <w:b/>
                <w:noProof/>
              </w:rPr>
              <w:t>3.1.3</w:t>
            </w:r>
            <w:r>
              <w:rPr>
                <w:rFonts w:asciiTheme="minorHAnsi" w:eastAsiaTheme="minorEastAsia" w:hAnsiTheme="minorHAnsi"/>
                <w:noProof/>
                <w:szCs w:val="22"/>
              </w:rPr>
              <w:tab/>
            </w:r>
            <w:r w:rsidRPr="00530AA2">
              <w:rPr>
                <w:rStyle w:val="Hyperlink"/>
                <w:noProof/>
              </w:rPr>
              <w:t>Schema mapping in SQL</w:t>
            </w:r>
            <w:r>
              <w:rPr>
                <w:noProof/>
                <w:webHidden/>
              </w:rPr>
              <w:tab/>
            </w:r>
            <w:r>
              <w:rPr>
                <w:noProof/>
                <w:webHidden/>
              </w:rPr>
              <w:fldChar w:fldCharType="begin"/>
            </w:r>
            <w:r>
              <w:rPr>
                <w:noProof/>
                <w:webHidden/>
              </w:rPr>
              <w:instrText xml:space="preserve"> PAGEREF _Toc364417884 \h </w:instrText>
            </w:r>
            <w:r>
              <w:rPr>
                <w:noProof/>
                <w:webHidden/>
              </w:rPr>
            </w:r>
            <w:r>
              <w:rPr>
                <w:noProof/>
                <w:webHidden/>
              </w:rPr>
              <w:fldChar w:fldCharType="separate"/>
            </w:r>
            <w:r>
              <w:rPr>
                <w:noProof/>
                <w:webHidden/>
              </w:rPr>
              <w:t>17</w:t>
            </w:r>
            <w:r>
              <w:rPr>
                <w:noProof/>
                <w:webHidden/>
              </w:rPr>
              <w:fldChar w:fldCharType="end"/>
            </w:r>
          </w:hyperlink>
        </w:p>
        <w:p w:rsidR="006442C1" w:rsidRDefault="006442C1">
          <w:pPr>
            <w:pStyle w:val="TOC3"/>
            <w:tabs>
              <w:tab w:val="left" w:pos="1320"/>
            </w:tabs>
            <w:rPr>
              <w:rFonts w:asciiTheme="minorHAnsi" w:eastAsiaTheme="minorEastAsia" w:hAnsiTheme="minorHAnsi"/>
              <w:noProof/>
              <w:szCs w:val="22"/>
            </w:rPr>
          </w:pPr>
          <w:hyperlink w:anchor="_Toc364417885" w:history="1">
            <w:r w:rsidRPr="00530AA2">
              <w:rPr>
                <w:rStyle w:val="Hyperlink"/>
                <w:b/>
                <w:noProof/>
              </w:rPr>
              <w:t>3.1.4</w:t>
            </w:r>
            <w:r>
              <w:rPr>
                <w:rFonts w:asciiTheme="minorHAnsi" w:eastAsiaTheme="minorEastAsia" w:hAnsiTheme="minorHAnsi"/>
                <w:noProof/>
                <w:szCs w:val="22"/>
              </w:rPr>
              <w:tab/>
            </w:r>
            <w:r w:rsidRPr="00530AA2">
              <w:rPr>
                <w:rStyle w:val="Hyperlink"/>
                <w:noProof/>
              </w:rPr>
              <w:t>Notes on schema mapping in SQL</w:t>
            </w:r>
            <w:r>
              <w:rPr>
                <w:noProof/>
                <w:webHidden/>
              </w:rPr>
              <w:tab/>
            </w:r>
            <w:r>
              <w:rPr>
                <w:noProof/>
                <w:webHidden/>
              </w:rPr>
              <w:fldChar w:fldCharType="begin"/>
            </w:r>
            <w:r>
              <w:rPr>
                <w:noProof/>
                <w:webHidden/>
              </w:rPr>
              <w:instrText xml:space="preserve"> PAGEREF _Toc364417885 \h </w:instrText>
            </w:r>
            <w:r>
              <w:rPr>
                <w:noProof/>
                <w:webHidden/>
              </w:rPr>
            </w:r>
            <w:r>
              <w:rPr>
                <w:noProof/>
                <w:webHidden/>
              </w:rPr>
              <w:fldChar w:fldCharType="separate"/>
            </w:r>
            <w:r>
              <w:rPr>
                <w:noProof/>
                <w:webHidden/>
              </w:rPr>
              <w:t>17</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86" w:history="1">
            <w:r w:rsidRPr="00530AA2">
              <w:rPr>
                <w:rStyle w:val="Hyperlink"/>
                <w:noProof/>
              </w:rPr>
              <w:t>3.2</w:t>
            </w:r>
            <w:r>
              <w:rPr>
                <w:rFonts w:asciiTheme="minorHAnsi" w:eastAsiaTheme="minorEastAsia" w:hAnsiTheme="minorHAnsi"/>
                <w:noProof/>
                <w:szCs w:val="22"/>
              </w:rPr>
              <w:tab/>
            </w:r>
            <w:r w:rsidRPr="00530AA2">
              <w:rPr>
                <w:rStyle w:val="Hyperlink"/>
                <w:noProof/>
              </w:rPr>
              <w:t>Vocabulary mapping</w:t>
            </w:r>
            <w:r>
              <w:rPr>
                <w:noProof/>
                <w:webHidden/>
              </w:rPr>
              <w:tab/>
            </w:r>
            <w:r>
              <w:rPr>
                <w:noProof/>
                <w:webHidden/>
              </w:rPr>
              <w:fldChar w:fldCharType="begin"/>
            </w:r>
            <w:r>
              <w:rPr>
                <w:noProof/>
                <w:webHidden/>
              </w:rPr>
              <w:instrText xml:space="preserve"> PAGEREF _Toc364417886 \h </w:instrText>
            </w:r>
            <w:r>
              <w:rPr>
                <w:noProof/>
                <w:webHidden/>
              </w:rPr>
            </w:r>
            <w:r>
              <w:rPr>
                <w:noProof/>
                <w:webHidden/>
              </w:rPr>
              <w:fldChar w:fldCharType="separate"/>
            </w:r>
            <w:r>
              <w:rPr>
                <w:noProof/>
                <w:webHidden/>
              </w:rPr>
              <w:t>19</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87" w:history="1">
            <w:r w:rsidRPr="00530AA2">
              <w:rPr>
                <w:rStyle w:val="Hyperlink"/>
                <w:noProof/>
              </w:rPr>
              <w:t>3.3</w:t>
            </w:r>
            <w:r>
              <w:rPr>
                <w:rFonts w:asciiTheme="minorHAnsi" w:eastAsiaTheme="minorEastAsia" w:hAnsiTheme="minorHAnsi"/>
                <w:noProof/>
                <w:szCs w:val="22"/>
              </w:rPr>
              <w:tab/>
            </w:r>
            <w:r w:rsidRPr="00530AA2">
              <w:rPr>
                <w:rStyle w:val="Hyperlink"/>
                <w:noProof/>
              </w:rPr>
              <w:t>Excel Workbook template</w:t>
            </w:r>
            <w:r>
              <w:rPr>
                <w:noProof/>
                <w:webHidden/>
              </w:rPr>
              <w:tab/>
            </w:r>
            <w:r>
              <w:rPr>
                <w:noProof/>
                <w:webHidden/>
              </w:rPr>
              <w:fldChar w:fldCharType="begin"/>
            </w:r>
            <w:r>
              <w:rPr>
                <w:noProof/>
                <w:webHidden/>
              </w:rPr>
              <w:instrText xml:space="preserve"> PAGEREF _Toc364417887 \h </w:instrText>
            </w:r>
            <w:r>
              <w:rPr>
                <w:noProof/>
                <w:webHidden/>
              </w:rPr>
            </w:r>
            <w:r>
              <w:rPr>
                <w:noProof/>
                <w:webHidden/>
              </w:rPr>
              <w:fldChar w:fldCharType="separate"/>
            </w:r>
            <w:r>
              <w:rPr>
                <w:noProof/>
                <w:webHidden/>
              </w:rPr>
              <w:t>20</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88" w:history="1">
            <w:r w:rsidRPr="00530AA2">
              <w:rPr>
                <w:rStyle w:val="Hyperlink"/>
                <w:noProof/>
              </w:rPr>
              <w:t>3.4</w:t>
            </w:r>
            <w:r>
              <w:rPr>
                <w:rFonts w:asciiTheme="minorHAnsi" w:eastAsiaTheme="minorEastAsia" w:hAnsiTheme="minorHAnsi"/>
                <w:noProof/>
                <w:szCs w:val="22"/>
              </w:rPr>
              <w:tab/>
            </w:r>
            <w:r w:rsidRPr="00530AA2">
              <w:rPr>
                <w:rStyle w:val="Hyperlink"/>
                <w:noProof/>
              </w:rPr>
              <w:t>Configuring OGC services</w:t>
            </w:r>
            <w:r>
              <w:rPr>
                <w:noProof/>
                <w:webHidden/>
              </w:rPr>
              <w:tab/>
            </w:r>
            <w:r>
              <w:rPr>
                <w:noProof/>
                <w:webHidden/>
              </w:rPr>
              <w:fldChar w:fldCharType="begin"/>
            </w:r>
            <w:r>
              <w:rPr>
                <w:noProof/>
                <w:webHidden/>
              </w:rPr>
              <w:instrText xml:space="preserve"> PAGEREF _Toc364417888 \h </w:instrText>
            </w:r>
            <w:r>
              <w:rPr>
                <w:noProof/>
                <w:webHidden/>
              </w:rPr>
            </w:r>
            <w:r>
              <w:rPr>
                <w:noProof/>
                <w:webHidden/>
              </w:rPr>
              <w:fldChar w:fldCharType="separate"/>
            </w:r>
            <w:r>
              <w:rPr>
                <w:noProof/>
                <w:webHidden/>
              </w:rPr>
              <w:t>20</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89" w:history="1">
            <w:r w:rsidRPr="00530AA2">
              <w:rPr>
                <w:rStyle w:val="Hyperlink"/>
                <w:noProof/>
              </w:rPr>
              <w:t>4</w:t>
            </w:r>
            <w:r>
              <w:rPr>
                <w:rFonts w:asciiTheme="minorHAnsi" w:eastAsiaTheme="minorEastAsia" w:hAnsiTheme="minorHAnsi"/>
                <w:noProof/>
                <w:szCs w:val="22"/>
              </w:rPr>
              <w:tab/>
            </w:r>
            <w:r w:rsidRPr="00530AA2">
              <w:rPr>
                <w:rStyle w:val="Hyperlink"/>
                <w:noProof/>
              </w:rPr>
              <w:t>Styling</w:t>
            </w:r>
            <w:r>
              <w:rPr>
                <w:noProof/>
                <w:webHidden/>
              </w:rPr>
              <w:tab/>
            </w:r>
            <w:r>
              <w:rPr>
                <w:noProof/>
                <w:webHidden/>
              </w:rPr>
              <w:fldChar w:fldCharType="begin"/>
            </w:r>
            <w:r>
              <w:rPr>
                <w:noProof/>
                <w:webHidden/>
              </w:rPr>
              <w:instrText xml:space="preserve"> PAGEREF _Toc364417889 \h </w:instrText>
            </w:r>
            <w:r>
              <w:rPr>
                <w:noProof/>
                <w:webHidden/>
              </w:rPr>
            </w:r>
            <w:r>
              <w:rPr>
                <w:noProof/>
                <w:webHidden/>
              </w:rPr>
              <w:fldChar w:fldCharType="separate"/>
            </w:r>
            <w:r>
              <w:rPr>
                <w:noProof/>
                <w:webHidden/>
              </w:rPr>
              <w:t>21</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90" w:history="1">
            <w:r w:rsidRPr="00530AA2">
              <w:rPr>
                <w:rStyle w:val="Hyperlink"/>
                <w:noProof/>
              </w:rPr>
              <w:t>4.1</w:t>
            </w:r>
            <w:r>
              <w:rPr>
                <w:rFonts w:asciiTheme="minorHAnsi" w:eastAsiaTheme="minorEastAsia" w:hAnsiTheme="minorHAnsi"/>
                <w:noProof/>
                <w:szCs w:val="22"/>
              </w:rPr>
              <w:tab/>
            </w:r>
            <w:r w:rsidRPr="00530AA2">
              <w:rPr>
                <w:rStyle w:val="Hyperlink"/>
                <w:noProof/>
              </w:rPr>
              <w:t>How to Create a Styled Layer Descriptor (SLD) using Arc2Earth</w:t>
            </w:r>
            <w:r>
              <w:rPr>
                <w:noProof/>
                <w:webHidden/>
              </w:rPr>
              <w:tab/>
            </w:r>
            <w:r>
              <w:rPr>
                <w:noProof/>
                <w:webHidden/>
              </w:rPr>
              <w:fldChar w:fldCharType="begin"/>
            </w:r>
            <w:r>
              <w:rPr>
                <w:noProof/>
                <w:webHidden/>
              </w:rPr>
              <w:instrText xml:space="preserve"> PAGEREF _Toc364417890 \h </w:instrText>
            </w:r>
            <w:r>
              <w:rPr>
                <w:noProof/>
                <w:webHidden/>
              </w:rPr>
            </w:r>
            <w:r>
              <w:rPr>
                <w:noProof/>
                <w:webHidden/>
              </w:rPr>
              <w:fldChar w:fldCharType="separate"/>
            </w:r>
            <w:r>
              <w:rPr>
                <w:noProof/>
                <w:webHidden/>
              </w:rPr>
              <w:t>22</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91" w:history="1">
            <w:r>
              <w:rPr>
                <w:noProof/>
                <w:webHidden/>
              </w:rPr>
              <w:tab/>
            </w:r>
            <w:r>
              <w:rPr>
                <w:noProof/>
                <w:webHidden/>
              </w:rPr>
              <w:fldChar w:fldCharType="begin"/>
            </w:r>
            <w:r>
              <w:rPr>
                <w:noProof/>
                <w:webHidden/>
              </w:rPr>
              <w:instrText xml:space="preserve"> PAGEREF _Toc364417891 \h </w:instrText>
            </w:r>
            <w:r>
              <w:rPr>
                <w:noProof/>
                <w:webHidden/>
              </w:rPr>
            </w:r>
            <w:r>
              <w:rPr>
                <w:noProof/>
                <w:webHidden/>
              </w:rPr>
              <w:fldChar w:fldCharType="separate"/>
            </w:r>
            <w:r>
              <w:rPr>
                <w:noProof/>
                <w:webHidden/>
              </w:rPr>
              <w:t>23</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92" w:history="1">
            <w:r w:rsidRPr="00530AA2">
              <w:rPr>
                <w:rStyle w:val="Hyperlink"/>
                <w:noProof/>
              </w:rPr>
              <w:t>5</w:t>
            </w:r>
            <w:r>
              <w:rPr>
                <w:rFonts w:asciiTheme="minorHAnsi" w:eastAsiaTheme="minorEastAsia" w:hAnsiTheme="minorHAnsi"/>
                <w:noProof/>
                <w:szCs w:val="22"/>
              </w:rPr>
              <w:tab/>
            </w:r>
            <w:r w:rsidRPr="00530AA2">
              <w:rPr>
                <w:rStyle w:val="Hyperlink"/>
                <w:noProof/>
              </w:rPr>
              <w:t>Deploying Your Web Service</w:t>
            </w:r>
            <w:r>
              <w:rPr>
                <w:noProof/>
                <w:webHidden/>
              </w:rPr>
              <w:tab/>
            </w:r>
            <w:r>
              <w:rPr>
                <w:noProof/>
                <w:webHidden/>
              </w:rPr>
              <w:fldChar w:fldCharType="begin"/>
            </w:r>
            <w:r>
              <w:rPr>
                <w:noProof/>
                <w:webHidden/>
              </w:rPr>
              <w:instrText xml:space="preserve"> PAGEREF _Toc364417892 \h </w:instrText>
            </w:r>
            <w:r>
              <w:rPr>
                <w:noProof/>
                <w:webHidden/>
              </w:rPr>
            </w:r>
            <w:r>
              <w:rPr>
                <w:noProof/>
                <w:webHidden/>
              </w:rPr>
              <w:fldChar w:fldCharType="separate"/>
            </w:r>
            <w:r>
              <w:rPr>
                <w:noProof/>
                <w:webHidden/>
              </w:rPr>
              <w:t>23</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93" w:history="1">
            <w:r w:rsidRPr="00530AA2">
              <w:rPr>
                <w:rStyle w:val="Hyperlink"/>
                <w:noProof/>
              </w:rPr>
              <w:t>6</w:t>
            </w:r>
            <w:r>
              <w:rPr>
                <w:rFonts w:asciiTheme="minorHAnsi" w:eastAsiaTheme="minorEastAsia" w:hAnsiTheme="minorHAnsi"/>
                <w:noProof/>
                <w:szCs w:val="22"/>
              </w:rPr>
              <w:tab/>
            </w:r>
            <w:r w:rsidRPr="00530AA2">
              <w:rPr>
                <w:rStyle w:val="Hyperlink"/>
                <w:noProof/>
              </w:rPr>
              <w:t>Testing Your Web Service</w:t>
            </w:r>
            <w:r>
              <w:rPr>
                <w:noProof/>
                <w:webHidden/>
              </w:rPr>
              <w:tab/>
            </w:r>
            <w:r>
              <w:rPr>
                <w:noProof/>
                <w:webHidden/>
              </w:rPr>
              <w:fldChar w:fldCharType="begin"/>
            </w:r>
            <w:r>
              <w:rPr>
                <w:noProof/>
                <w:webHidden/>
              </w:rPr>
              <w:instrText xml:space="preserve"> PAGEREF _Toc364417893 \h </w:instrText>
            </w:r>
            <w:r>
              <w:rPr>
                <w:noProof/>
                <w:webHidden/>
              </w:rPr>
            </w:r>
            <w:r>
              <w:rPr>
                <w:noProof/>
                <w:webHidden/>
              </w:rPr>
              <w:fldChar w:fldCharType="separate"/>
            </w:r>
            <w:r>
              <w:rPr>
                <w:noProof/>
                <w:webHidden/>
              </w:rPr>
              <w:t>23</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94" w:history="1">
            <w:r w:rsidRPr="00530AA2">
              <w:rPr>
                <w:rStyle w:val="Hyperlink"/>
                <w:noProof/>
              </w:rPr>
              <w:t>6.1</w:t>
            </w:r>
            <w:r>
              <w:rPr>
                <w:rFonts w:asciiTheme="minorHAnsi" w:eastAsiaTheme="minorEastAsia" w:hAnsiTheme="minorHAnsi"/>
                <w:noProof/>
                <w:szCs w:val="22"/>
              </w:rPr>
              <w:tab/>
            </w:r>
            <w:r w:rsidRPr="00530AA2">
              <w:rPr>
                <w:rStyle w:val="Hyperlink"/>
                <w:noProof/>
              </w:rPr>
              <w:t>Web Service Requests</w:t>
            </w:r>
            <w:r>
              <w:rPr>
                <w:noProof/>
                <w:webHidden/>
              </w:rPr>
              <w:tab/>
            </w:r>
            <w:r>
              <w:rPr>
                <w:noProof/>
                <w:webHidden/>
              </w:rPr>
              <w:fldChar w:fldCharType="begin"/>
            </w:r>
            <w:r>
              <w:rPr>
                <w:noProof/>
                <w:webHidden/>
              </w:rPr>
              <w:instrText xml:space="preserve"> PAGEREF _Toc364417894 \h </w:instrText>
            </w:r>
            <w:r>
              <w:rPr>
                <w:noProof/>
                <w:webHidden/>
              </w:rPr>
            </w:r>
            <w:r>
              <w:rPr>
                <w:noProof/>
                <w:webHidden/>
              </w:rPr>
              <w:fldChar w:fldCharType="separate"/>
            </w:r>
            <w:r>
              <w:rPr>
                <w:noProof/>
                <w:webHidden/>
              </w:rPr>
              <w:t>23</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95" w:history="1">
            <w:r w:rsidRPr="00530AA2">
              <w:rPr>
                <w:rStyle w:val="Hyperlink"/>
                <w:noProof/>
              </w:rPr>
              <w:t>6.2</w:t>
            </w:r>
            <w:r>
              <w:rPr>
                <w:rFonts w:asciiTheme="minorHAnsi" w:eastAsiaTheme="minorEastAsia" w:hAnsiTheme="minorHAnsi"/>
                <w:noProof/>
                <w:szCs w:val="22"/>
              </w:rPr>
              <w:tab/>
            </w:r>
            <w:r w:rsidRPr="00530AA2">
              <w:rPr>
                <w:rStyle w:val="Hyperlink"/>
                <w:noProof/>
              </w:rPr>
              <w:t>Adding a Web Map Service in ArcCatalog</w:t>
            </w:r>
            <w:r>
              <w:rPr>
                <w:noProof/>
                <w:webHidden/>
              </w:rPr>
              <w:tab/>
            </w:r>
            <w:r>
              <w:rPr>
                <w:noProof/>
                <w:webHidden/>
              </w:rPr>
              <w:fldChar w:fldCharType="begin"/>
            </w:r>
            <w:r>
              <w:rPr>
                <w:noProof/>
                <w:webHidden/>
              </w:rPr>
              <w:instrText xml:space="preserve"> PAGEREF _Toc364417895 \h </w:instrText>
            </w:r>
            <w:r>
              <w:rPr>
                <w:noProof/>
                <w:webHidden/>
              </w:rPr>
            </w:r>
            <w:r>
              <w:rPr>
                <w:noProof/>
                <w:webHidden/>
              </w:rPr>
              <w:fldChar w:fldCharType="separate"/>
            </w:r>
            <w:r>
              <w:rPr>
                <w:noProof/>
                <w:webHidden/>
              </w:rPr>
              <w:t>24</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96" w:history="1">
            <w:r w:rsidRPr="00530AA2">
              <w:rPr>
                <w:rStyle w:val="Hyperlink"/>
                <w:noProof/>
              </w:rPr>
              <w:t>6.3</w:t>
            </w:r>
            <w:r>
              <w:rPr>
                <w:rFonts w:asciiTheme="minorHAnsi" w:eastAsiaTheme="minorEastAsia" w:hAnsiTheme="minorHAnsi"/>
                <w:noProof/>
                <w:szCs w:val="22"/>
              </w:rPr>
              <w:tab/>
            </w:r>
            <w:r w:rsidRPr="00530AA2">
              <w:rPr>
                <w:rStyle w:val="Hyperlink"/>
                <w:noProof/>
              </w:rPr>
              <w:t>Adding a Web Service in uDig</w:t>
            </w:r>
            <w:r>
              <w:rPr>
                <w:noProof/>
                <w:webHidden/>
              </w:rPr>
              <w:tab/>
            </w:r>
            <w:r>
              <w:rPr>
                <w:noProof/>
                <w:webHidden/>
              </w:rPr>
              <w:fldChar w:fldCharType="begin"/>
            </w:r>
            <w:r>
              <w:rPr>
                <w:noProof/>
                <w:webHidden/>
              </w:rPr>
              <w:instrText xml:space="preserve"> PAGEREF _Toc364417896 \h </w:instrText>
            </w:r>
            <w:r>
              <w:rPr>
                <w:noProof/>
                <w:webHidden/>
              </w:rPr>
            </w:r>
            <w:r>
              <w:rPr>
                <w:noProof/>
                <w:webHidden/>
              </w:rPr>
              <w:fldChar w:fldCharType="separate"/>
            </w:r>
            <w:r>
              <w:rPr>
                <w:noProof/>
                <w:webHidden/>
              </w:rPr>
              <w:t>25</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97" w:history="1">
            <w:r w:rsidRPr="00530AA2">
              <w:rPr>
                <w:rStyle w:val="Hyperlink"/>
                <w:noProof/>
              </w:rPr>
              <w:t>7</w:t>
            </w:r>
            <w:r>
              <w:rPr>
                <w:rFonts w:asciiTheme="minorHAnsi" w:eastAsiaTheme="minorEastAsia" w:hAnsiTheme="minorHAnsi"/>
                <w:noProof/>
                <w:szCs w:val="22"/>
              </w:rPr>
              <w:tab/>
            </w:r>
            <w:r w:rsidRPr="00530AA2">
              <w:rPr>
                <w:rStyle w:val="Hyperlink"/>
                <w:noProof/>
              </w:rPr>
              <w:t>Registering with OneGeology and Submitting your Service</w:t>
            </w:r>
            <w:r>
              <w:rPr>
                <w:noProof/>
                <w:webHidden/>
              </w:rPr>
              <w:tab/>
            </w:r>
            <w:r>
              <w:rPr>
                <w:noProof/>
                <w:webHidden/>
              </w:rPr>
              <w:fldChar w:fldCharType="begin"/>
            </w:r>
            <w:r>
              <w:rPr>
                <w:noProof/>
                <w:webHidden/>
              </w:rPr>
              <w:instrText xml:space="preserve"> PAGEREF _Toc364417897 \h </w:instrText>
            </w:r>
            <w:r>
              <w:rPr>
                <w:noProof/>
                <w:webHidden/>
              </w:rPr>
            </w:r>
            <w:r>
              <w:rPr>
                <w:noProof/>
                <w:webHidden/>
              </w:rPr>
              <w:fldChar w:fldCharType="separate"/>
            </w:r>
            <w:r>
              <w:rPr>
                <w:noProof/>
                <w:webHidden/>
              </w:rPr>
              <w:t>25</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898" w:history="1">
            <w:r w:rsidRPr="00530AA2">
              <w:rPr>
                <w:rStyle w:val="Hyperlink"/>
                <w:noProof/>
              </w:rPr>
              <w:t>Appendix A: Deploying GeoSciML-Portrayal Web Services in GeoServer</w:t>
            </w:r>
            <w:r>
              <w:rPr>
                <w:noProof/>
                <w:webHidden/>
              </w:rPr>
              <w:tab/>
            </w:r>
            <w:r>
              <w:rPr>
                <w:noProof/>
                <w:webHidden/>
              </w:rPr>
              <w:fldChar w:fldCharType="begin"/>
            </w:r>
            <w:r>
              <w:rPr>
                <w:noProof/>
                <w:webHidden/>
              </w:rPr>
              <w:instrText xml:space="preserve"> PAGEREF _Toc364417898 \h </w:instrText>
            </w:r>
            <w:r>
              <w:rPr>
                <w:noProof/>
                <w:webHidden/>
              </w:rPr>
            </w:r>
            <w:r>
              <w:rPr>
                <w:noProof/>
                <w:webHidden/>
              </w:rPr>
              <w:fldChar w:fldCharType="separate"/>
            </w:r>
            <w:r>
              <w:rPr>
                <w:noProof/>
                <w:webHidden/>
              </w:rPr>
              <w:t>25</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899" w:history="1">
            <w:r w:rsidRPr="00530AA2">
              <w:rPr>
                <w:rStyle w:val="Hyperlink"/>
                <w:noProof/>
              </w:rPr>
              <w:t>A.1.</w:t>
            </w:r>
            <w:r>
              <w:rPr>
                <w:rFonts w:asciiTheme="minorHAnsi" w:eastAsiaTheme="minorEastAsia" w:hAnsiTheme="minorHAnsi"/>
                <w:noProof/>
                <w:szCs w:val="22"/>
              </w:rPr>
              <w:tab/>
            </w:r>
            <w:r w:rsidRPr="00530AA2">
              <w:rPr>
                <w:rStyle w:val="Hyperlink"/>
                <w:noProof/>
              </w:rPr>
              <w:t>Logging in</w:t>
            </w:r>
            <w:r>
              <w:rPr>
                <w:noProof/>
                <w:webHidden/>
              </w:rPr>
              <w:tab/>
            </w:r>
            <w:r>
              <w:rPr>
                <w:noProof/>
                <w:webHidden/>
              </w:rPr>
              <w:fldChar w:fldCharType="begin"/>
            </w:r>
            <w:r>
              <w:rPr>
                <w:noProof/>
                <w:webHidden/>
              </w:rPr>
              <w:instrText xml:space="preserve"> PAGEREF _Toc364417899 \h </w:instrText>
            </w:r>
            <w:r>
              <w:rPr>
                <w:noProof/>
                <w:webHidden/>
              </w:rPr>
            </w:r>
            <w:r>
              <w:rPr>
                <w:noProof/>
                <w:webHidden/>
              </w:rPr>
              <w:fldChar w:fldCharType="separate"/>
            </w:r>
            <w:r>
              <w:rPr>
                <w:noProof/>
                <w:webHidden/>
              </w:rPr>
              <w:t>25</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00" w:history="1">
            <w:r w:rsidRPr="00530AA2">
              <w:rPr>
                <w:rStyle w:val="Hyperlink"/>
                <w:noProof/>
              </w:rPr>
              <w:t>A.2.</w:t>
            </w:r>
            <w:r>
              <w:rPr>
                <w:rFonts w:asciiTheme="minorHAnsi" w:eastAsiaTheme="minorEastAsia" w:hAnsiTheme="minorHAnsi"/>
                <w:noProof/>
                <w:szCs w:val="22"/>
              </w:rPr>
              <w:tab/>
            </w:r>
            <w:r w:rsidRPr="00530AA2">
              <w:rPr>
                <w:rStyle w:val="Hyperlink"/>
                <w:noProof/>
              </w:rPr>
              <w:t>Service-Level Metadata</w:t>
            </w:r>
            <w:r>
              <w:rPr>
                <w:noProof/>
                <w:webHidden/>
              </w:rPr>
              <w:tab/>
            </w:r>
            <w:r>
              <w:rPr>
                <w:noProof/>
                <w:webHidden/>
              </w:rPr>
              <w:fldChar w:fldCharType="begin"/>
            </w:r>
            <w:r>
              <w:rPr>
                <w:noProof/>
                <w:webHidden/>
              </w:rPr>
              <w:instrText xml:space="preserve"> PAGEREF _Toc364417900 \h </w:instrText>
            </w:r>
            <w:r>
              <w:rPr>
                <w:noProof/>
                <w:webHidden/>
              </w:rPr>
            </w:r>
            <w:r>
              <w:rPr>
                <w:noProof/>
                <w:webHidden/>
              </w:rPr>
              <w:fldChar w:fldCharType="separate"/>
            </w:r>
            <w:r>
              <w:rPr>
                <w:noProof/>
                <w:webHidden/>
              </w:rPr>
              <w:t>26</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01" w:history="1">
            <w:r w:rsidRPr="00530AA2">
              <w:rPr>
                <w:rStyle w:val="Hyperlink"/>
                <w:noProof/>
              </w:rPr>
              <w:t>A.3.</w:t>
            </w:r>
            <w:r>
              <w:rPr>
                <w:rFonts w:asciiTheme="minorHAnsi" w:eastAsiaTheme="minorEastAsia" w:hAnsiTheme="minorHAnsi"/>
                <w:noProof/>
                <w:szCs w:val="22"/>
              </w:rPr>
              <w:tab/>
            </w:r>
            <w:r w:rsidRPr="00530AA2">
              <w:rPr>
                <w:rStyle w:val="Hyperlink"/>
                <w:noProof/>
              </w:rPr>
              <w:t>Creating a Workspace</w:t>
            </w:r>
            <w:r>
              <w:rPr>
                <w:noProof/>
                <w:webHidden/>
              </w:rPr>
              <w:tab/>
            </w:r>
            <w:r>
              <w:rPr>
                <w:noProof/>
                <w:webHidden/>
              </w:rPr>
              <w:fldChar w:fldCharType="begin"/>
            </w:r>
            <w:r>
              <w:rPr>
                <w:noProof/>
                <w:webHidden/>
              </w:rPr>
              <w:instrText xml:space="preserve"> PAGEREF _Toc364417901 \h </w:instrText>
            </w:r>
            <w:r>
              <w:rPr>
                <w:noProof/>
                <w:webHidden/>
              </w:rPr>
            </w:r>
            <w:r>
              <w:rPr>
                <w:noProof/>
                <w:webHidden/>
              </w:rPr>
              <w:fldChar w:fldCharType="separate"/>
            </w:r>
            <w:r>
              <w:rPr>
                <w:noProof/>
                <w:webHidden/>
              </w:rPr>
              <w:t>26</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02" w:history="1">
            <w:r w:rsidRPr="00530AA2">
              <w:rPr>
                <w:rStyle w:val="Hyperlink"/>
                <w:noProof/>
              </w:rPr>
              <w:t>A.4.</w:t>
            </w:r>
            <w:r>
              <w:rPr>
                <w:rFonts w:asciiTheme="minorHAnsi" w:eastAsiaTheme="minorEastAsia" w:hAnsiTheme="minorHAnsi"/>
                <w:noProof/>
                <w:szCs w:val="22"/>
              </w:rPr>
              <w:tab/>
            </w:r>
            <w:r w:rsidRPr="00530AA2">
              <w:rPr>
                <w:rStyle w:val="Hyperlink"/>
                <w:noProof/>
              </w:rPr>
              <w:t>Connecting to your PostGIS Database</w:t>
            </w:r>
            <w:r>
              <w:rPr>
                <w:noProof/>
                <w:webHidden/>
              </w:rPr>
              <w:tab/>
            </w:r>
            <w:r>
              <w:rPr>
                <w:noProof/>
                <w:webHidden/>
              </w:rPr>
              <w:fldChar w:fldCharType="begin"/>
            </w:r>
            <w:r>
              <w:rPr>
                <w:noProof/>
                <w:webHidden/>
              </w:rPr>
              <w:instrText xml:space="preserve"> PAGEREF _Toc364417902 \h </w:instrText>
            </w:r>
            <w:r>
              <w:rPr>
                <w:noProof/>
                <w:webHidden/>
              </w:rPr>
            </w:r>
            <w:r>
              <w:rPr>
                <w:noProof/>
                <w:webHidden/>
              </w:rPr>
              <w:fldChar w:fldCharType="separate"/>
            </w:r>
            <w:r>
              <w:rPr>
                <w:noProof/>
                <w:webHidden/>
              </w:rPr>
              <w:t>26</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03" w:history="1">
            <w:r w:rsidRPr="00530AA2">
              <w:rPr>
                <w:rStyle w:val="Hyperlink"/>
                <w:noProof/>
              </w:rPr>
              <w:t>A.5.</w:t>
            </w:r>
            <w:r>
              <w:rPr>
                <w:rFonts w:asciiTheme="minorHAnsi" w:eastAsiaTheme="minorEastAsia" w:hAnsiTheme="minorHAnsi"/>
                <w:noProof/>
                <w:szCs w:val="22"/>
              </w:rPr>
              <w:tab/>
            </w:r>
            <w:r w:rsidRPr="00530AA2">
              <w:rPr>
                <w:rStyle w:val="Hyperlink"/>
                <w:noProof/>
              </w:rPr>
              <w:t>Adding Layers to a Workspace</w:t>
            </w:r>
            <w:r>
              <w:rPr>
                <w:noProof/>
                <w:webHidden/>
              </w:rPr>
              <w:tab/>
            </w:r>
            <w:r>
              <w:rPr>
                <w:noProof/>
                <w:webHidden/>
              </w:rPr>
              <w:fldChar w:fldCharType="begin"/>
            </w:r>
            <w:r>
              <w:rPr>
                <w:noProof/>
                <w:webHidden/>
              </w:rPr>
              <w:instrText xml:space="preserve"> PAGEREF _Toc364417903 \h </w:instrText>
            </w:r>
            <w:r>
              <w:rPr>
                <w:noProof/>
                <w:webHidden/>
              </w:rPr>
            </w:r>
            <w:r>
              <w:rPr>
                <w:noProof/>
                <w:webHidden/>
              </w:rPr>
              <w:fldChar w:fldCharType="separate"/>
            </w:r>
            <w:r>
              <w:rPr>
                <w:noProof/>
                <w:webHidden/>
              </w:rPr>
              <w:t>27</w:t>
            </w:r>
            <w:r>
              <w:rPr>
                <w:noProof/>
                <w:webHidden/>
              </w:rPr>
              <w:fldChar w:fldCharType="end"/>
            </w:r>
          </w:hyperlink>
        </w:p>
        <w:p w:rsidR="006442C1" w:rsidRDefault="006442C1">
          <w:pPr>
            <w:pStyle w:val="TOC3"/>
            <w:tabs>
              <w:tab w:val="left" w:pos="1320"/>
            </w:tabs>
            <w:rPr>
              <w:rFonts w:asciiTheme="minorHAnsi" w:eastAsiaTheme="minorEastAsia" w:hAnsiTheme="minorHAnsi"/>
              <w:noProof/>
              <w:szCs w:val="22"/>
            </w:rPr>
          </w:pPr>
          <w:hyperlink w:anchor="_Toc364417909" w:history="1">
            <w:r w:rsidRPr="00530AA2">
              <w:rPr>
                <w:rStyle w:val="Hyperlink"/>
                <w:noProof/>
              </w:rPr>
              <w:t>A.4.1.</w:t>
            </w:r>
            <w:r>
              <w:rPr>
                <w:rFonts w:asciiTheme="minorHAnsi" w:eastAsiaTheme="minorEastAsia" w:hAnsiTheme="minorHAnsi"/>
                <w:noProof/>
                <w:szCs w:val="22"/>
              </w:rPr>
              <w:tab/>
            </w:r>
            <w:r w:rsidRPr="00530AA2">
              <w:rPr>
                <w:rStyle w:val="Hyperlink"/>
                <w:noProof/>
              </w:rPr>
              <w:t>The Data tab of the Edit Layer page</w:t>
            </w:r>
            <w:r>
              <w:rPr>
                <w:noProof/>
                <w:webHidden/>
              </w:rPr>
              <w:tab/>
            </w:r>
            <w:r>
              <w:rPr>
                <w:noProof/>
                <w:webHidden/>
              </w:rPr>
              <w:fldChar w:fldCharType="begin"/>
            </w:r>
            <w:r>
              <w:rPr>
                <w:noProof/>
                <w:webHidden/>
              </w:rPr>
              <w:instrText xml:space="preserve"> PAGEREF _Toc364417909 \h </w:instrText>
            </w:r>
            <w:r>
              <w:rPr>
                <w:noProof/>
                <w:webHidden/>
              </w:rPr>
            </w:r>
            <w:r>
              <w:rPr>
                <w:noProof/>
                <w:webHidden/>
              </w:rPr>
              <w:fldChar w:fldCharType="separate"/>
            </w:r>
            <w:r>
              <w:rPr>
                <w:noProof/>
                <w:webHidden/>
              </w:rPr>
              <w:t>28</w:t>
            </w:r>
            <w:r>
              <w:rPr>
                <w:noProof/>
                <w:webHidden/>
              </w:rPr>
              <w:fldChar w:fldCharType="end"/>
            </w:r>
          </w:hyperlink>
        </w:p>
        <w:p w:rsidR="006442C1" w:rsidRDefault="006442C1">
          <w:pPr>
            <w:pStyle w:val="TOC3"/>
            <w:tabs>
              <w:tab w:val="left" w:pos="1320"/>
            </w:tabs>
            <w:rPr>
              <w:rFonts w:asciiTheme="minorHAnsi" w:eastAsiaTheme="minorEastAsia" w:hAnsiTheme="minorHAnsi"/>
              <w:noProof/>
              <w:szCs w:val="22"/>
            </w:rPr>
          </w:pPr>
          <w:hyperlink w:anchor="_Toc364417910" w:history="1">
            <w:r w:rsidRPr="00530AA2">
              <w:rPr>
                <w:rStyle w:val="Hyperlink"/>
                <w:noProof/>
              </w:rPr>
              <w:t>A.4.2.</w:t>
            </w:r>
            <w:r>
              <w:rPr>
                <w:rFonts w:asciiTheme="minorHAnsi" w:eastAsiaTheme="minorEastAsia" w:hAnsiTheme="minorHAnsi"/>
                <w:noProof/>
                <w:szCs w:val="22"/>
              </w:rPr>
              <w:tab/>
            </w:r>
            <w:r w:rsidRPr="00530AA2">
              <w:rPr>
                <w:rStyle w:val="Hyperlink"/>
                <w:noProof/>
              </w:rPr>
              <w:t>The Publishing tab of the Edit Layer page</w:t>
            </w:r>
            <w:r>
              <w:rPr>
                <w:noProof/>
                <w:webHidden/>
              </w:rPr>
              <w:tab/>
            </w:r>
            <w:r>
              <w:rPr>
                <w:noProof/>
                <w:webHidden/>
              </w:rPr>
              <w:fldChar w:fldCharType="begin"/>
            </w:r>
            <w:r>
              <w:rPr>
                <w:noProof/>
                <w:webHidden/>
              </w:rPr>
              <w:instrText xml:space="preserve"> PAGEREF _Toc364417910 \h </w:instrText>
            </w:r>
            <w:r>
              <w:rPr>
                <w:noProof/>
                <w:webHidden/>
              </w:rPr>
            </w:r>
            <w:r>
              <w:rPr>
                <w:noProof/>
                <w:webHidden/>
              </w:rPr>
              <w:fldChar w:fldCharType="separate"/>
            </w:r>
            <w:r>
              <w:rPr>
                <w:noProof/>
                <w:webHidden/>
              </w:rPr>
              <w:t>28</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1" w:history="1">
            <w:r w:rsidRPr="00530AA2">
              <w:rPr>
                <w:rStyle w:val="Hyperlink"/>
                <w:noProof/>
              </w:rPr>
              <w:t>A.5.</w:t>
            </w:r>
            <w:r>
              <w:rPr>
                <w:rFonts w:asciiTheme="minorHAnsi" w:eastAsiaTheme="minorEastAsia" w:hAnsiTheme="minorHAnsi"/>
                <w:noProof/>
                <w:szCs w:val="22"/>
              </w:rPr>
              <w:tab/>
            </w:r>
            <w:r w:rsidRPr="00530AA2">
              <w:rPr>
                <w:rStyle w:val="Hyperlink"/>
                <w:noProof/>
              </w:rPr>
              <w:t>Importing Layer Styles from an SLD File</w:t>
            </w:r>
            <w:r>
              <w:rPr>
                <w:noProof/>
                <w:webHidden/>
              </w:rPr>
              <w:tab/>
            </w:r>
            <w:r>
              <w:rPr>
                <w:noProof/>
                <w:webHidden/>
              </w:rPr>
              <w:fldChar w:fldCharType="begin"/>
            </w:r>
            <w:r>
              <w:rPr>
                <w:noProof/>
                <w:webHidden/>
              </w:rPr>
              <w:instrText xml:space="preserve"> PAGEREF _Toc364417911 \h </w:instrText>
            </w:r>
            <w:r>
              <w:rPr>
                <w:noProof/>
                <w:webHidden/>
              </w:rPr>
            </w:r>
            <w:r>
              <w:rPr>
                <w:noProof/>
                <w:webHidden/>
              </w:rPr>
              <w:fldChar w:fldCharType="separate"/>
            </w:r>
            <w:r>
              <w:rPr>
                <w:noProof/>
                <w:webHidden/>
              </w:rPr>
              <w:t>28</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2" w:history="1">
            <w:r w:rsidRPr="00530AA2">
              <w:rPr>
                <w:rStyle w:val="Hyperlink"/>
                <w:noProof/>
              </w:rPr>
              <w:t>A.6.</w:t>
            </w:r>
            <w:r>
              <w:rPr>
                <w:rFonts w:asciiTheme="minorHAnsi" w:eastAsiaTheme="minorEastAsia" w:hAnsiTheme="minorHAnsi"/>
                <w:noProof/>
                <w:szCs w:val="22"/>
              </w:rPr>
              <w:tab/>
            </w:r>
            <w:r w:rsidRPr="00530AA2">
              <w:rPr>
                <w:rStyle w:val="Hyperlink"/>
                <w:noProof/>
              </w:rPr>
              <w:t>Finishing Up</w:t>
            </w:r>
            <w:r>
              <w:rPr>
                <w:noProof/>
                <w:webHidden/>
              </w:rPr>
              <w:tab/>
            </w:r>
            <w:r>
              <w:rPr>
                <w:noProof/>
                <w:webHidden/>
              </w:rPr>
              <w:fldChar w:fldCharType="begin"/>
            </w:r>
            <w:r>
              <w:rPr>
                <w:noProof/>
                <w:webHidden/>
              </w:rPr>
              <w:instrText xml:space="preserve"> PAGEREF _Toc364417912 \h </w:instrText>
            </w:r>
            <w:r>
              <w:rPr>
                <w:noProof/>
                <w:webHidden/>
              </w:rPr>
            </w:r>
            <w:r>
              <w:rPr>
                <w:noProof/>
                <w:webHidden/>
              </w:rPr>
              <w:fldChar w:fldCharType="separate"/>
            </w:r>
            <w:r>
              <w:rPr>
                <w:noProof/>
                <w:webHidden/>
              </w:rPr>
              <w:t>29</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3" w:history="1">
            <w:r w:rsidRPr="00530AA2">
              <w:rPr>
                <w:rStyle w:val="Hyperlink"/>
                <w:noProof/>
              </w:rPr>
              <w:t>A.7.</w:t>
            </w:r>
            <w:r>
              <w:rPr>
                <w:rFonts w:asciiTheme="minorHAnsi" w:eastAsiaTheme="minorEastAsia" w:hAnsiTheme="minorHAnsi"/>
                <w:noProof/>
                <w:szCs w:val="22"/>
              </w:rPr>
              <w:tab/>
            </w:r>
            <w:r w:rsidRPr="00530AA2">
              <w:rPr>
                <w:rStyle w:val="Hyperlink"/>
                <w:noProof/>
              </w:rPr>
              <w:t>GeoServer Troubleshooting</w:t>
            </w:r>
            <w:r>
              <w:rPr>
                <w:noProof/>
                <w:webHidden/>
              </w:rPr>
              <w:tab/>
            </w:r>
            <w:r>
              <w:rPr>
                <w:noProof/>
                <w:webHidden/>
              </w:rPr>
              <w:fldChar w:fldCharType="begin"/>
            </w:r>
            <w:r>
              <w:rPr>
                <w:noProof/>
                <w:webHidden/>
              </w:rPr>
              <w:instrText xml:space="preserve"> PAGEREF _Toc364417913 \h </w:instrText>
            </w:r>
            <w:r>
              <w:rPr>
                <w:noProof/>
                <w:webHidden/>
              </w:rPr>
            </w:r>
            <w:r>
              <w:rPr>
                <w:noProof/>
                <w:webHidden/>
              </w:rPr>
              <w:fldChar w:fldCharType="separate"/>
            </w:r>
            <w:r>
              <w:rPr>
                <w:noProof/>
                <w:webHidden/>
              </w:rPr>
              <w:t>29</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914" w:history="1">
            <w:r w:rsidRPr="00530AA2">
              <w:rPr>
                <w:rStyle w:val="Hyperlink"/>
                <w:noProof/>
              </w:rPr>
              <w:t>Appendix B: Deploying GeoSciML-Portrayal Web Services in ArcGIS Server</w:t>
            </w:r>
            <w:r>
              <w:rPr>
                <w:noProof/>
                <w:webHidden/>
              </w:rPr>
              <w:tab/>
            </w:r>
            <w:r>
              <w:rPr>
                <w:noProof/>
                <w:webHidden/>
              </w:rPr>
              <w:fldChar w:fldCharType="begin"/>
            </w:r>
            <w:r>
              <w:rPr>
                <w:noProof/>
                <w:webHidden/>
              </w:rPr>
              <w:instrText xml:space="preserve"> PAGEREF _Toc364417914 \h </w:instrText>
            </w:r>
            <w:r>
              <w:rPr>
                <w:noProof/>
                <w:webHidden/>
              </w:rPr>
            </w:r>
            <w:r>
              <w:rPr>
                <w:noProof/>
                <w:webHidden/>
              </w:rPr>
              <w:fldChar w:fldCharType="separate"/>
            </w:r>
            <w:r>
              <w:rPr>
                <w:noProof/>
                <w:webHidden/>
              </w:rPr>
              <w:t>30</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5" w:history="1">
            <w:r w:rsidRPr="00530AA2">
              <w:rPr>
                <w:rStyle w:val="Hyperlink"/>
                <w:noProof/>
              </w:rPr>
              <w:t>B. 1</w:t>
            </w:r>
            <w:r>
              <w:rPr>
                <w:rFonts w:asciiTheme="minorHAnsi" w:eastAsiaTheme="minorEastAsia" w:hAnsiTheme="minorHAnsi"/>
                <w:noProof/>
                <w:szCs w:val="22"/>
              </w:rPr>
              <w:tab/>
            </w:r>
            <w:r w:rsidRPr="00530AA2">
              <w:rPr>
                <w:rStyle w:val="Hyperlink"/>
                <w:noProof/>
              </w:rPr>
              <w:t>Connecting to your ArcGIS Server instance</w:t>
            </w:r>
            <w:r>
              <w:rPr>
                <w:noProof/>
                <w:webHidden/>
              </w:rPr>
              <w:tab/>
            </w:r>
            <w:r>
              <w:rPr>
                <w:noProof/>
                <w:webHidden/>
              </w:rPr>
              <w:fldChar w:fldCharType="begin"/>
            </w:r>
            <w:r>
              <w:rPr>
                <w:noProof/>
                <w:webHidden/>
              </w:rPr>
              <w:instrText xml:space="preserve"> PAGEREF _Toc364417915 \h </w:instrText>
            </w:r>
            <w:r>
              <w:rPr>
                <w:noProof/>
                <w:webHidden/>
              </w:rPr>
            </w:r>
            <w:r>
              <w:rPr>
                <w:noProof/>
                <w:webHidden/>
              </w:rPr>
              <w:fldChar w:fldCharType="separate"/>
            </w:r>
            <w:r>
              <w:rPr>
                <w:noProof/>
                <w:webHidden/>
              </w:rPr>
              <w:t>30</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6" w:history="1">
            <w:r w:rsidRPr="00530AA2">
              <w:rPr>
                <w:rStyle w:val="Hyperlink"/>
                <w:noProof/>
              </w:rPr>
              <w:t>B. 2</w:t>
            </w:r>
            <w:r>
              <w:rPr>
                <w:rFonts w:asciiTheme="minorHAnsi" w:eastAsiaTheme="minorEastAsia" w:hAnsiTheme="minorHAnsi"/>
                <w:noProof/>
                <w:szCs w:val="22"/>
              </w:rPr>
              <w:tab/>
            </w:r>
            <w:r w:rsidRPr="00530AA2">
              <w:rPr>
                <w:rStyle w:val="Hyperlink"/>
                <w:noProof/>
              </w:rPr>
              <w:t>Create an ArcMap Project for your web service</w:t>
            </w:r>
            <w:r>
              <w:rPr>
                <w:noProof/>
                <w:webHidden/>
              </w:rPr>
              <w:tab/>
            </w:r>
            <w:r>
              <w:rPr>
                <w:noProof/>
                <w:webHidden/>
              </w:rPr>
              <w:fldChar w:fldCharType="begin"/>
            </w:r>
            <w:r>
              <w:rPr>
                <w:noProof/>
                <w:webHidden/>
              </w:rPr>
              <w:instrText xml:space="preserve"> PAGEREF _Toc364417916 \h </w:instrText>
            </w:r>
            <w:r>
              <w:rPr>
                <w:noProof/>
                <w:webHidden/>
              </w:rPr>
            </w:r>
            <w:r>
              <w:rPr>
                <w:noProof/>
                <w:webHidden/>
              </w:rPr>
              <w:fldChar w:fldCharType="separate"/>
            </w:r>
            <w:r>
              <w:rPr>
                <w:noProof/>
                <w:webHidden/>
              </w:rPr>
              <w:t>31</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7" w:history="1">
            <w:r w:rsidRPr="00530AA2">
              <w:rPr>
                <w:rStyle w:val="Hyperlink"/>
                <w:noProof/>
              </w:rPr>
              <w:t>B. 3</w:t>
            </w:r>
            <w:r>
              <w:rPr>
                <w:rFonts w:asciiTheme="minorHAnsi" w:eastAsiaTheme="minorEastAsia" w:hAnsiTheme="minorHAnsi"/>
                <w:noProof/>
                <w:szCs w:val="22"/>
              </w:rPr>
              <w:tab/>
            </w:r>
            <w:r w:rsidRPr="00530AA2">
              <w:rPr>
                <w:rStyle w:val="Hyperlink"/>
                <w:noProof/>
              </w:rPr>
              <w:t>Publishing on ArcGIS Server</w:t>
            </w:r>
            <w:r>
              <w:rPr>
                <w:noProof/>
                <w:webHidden/>
              </w:rPr>
              <w:tab/>
            </w:r>
            <w:r>
              <w:rPr>
                <w:noProof/>
                <w:webHidden/>
              </w:rPr>
              <w:fldChar w:fldCharType="begin"/>
            </w:r>
            <w:r>
              <w:rPr>
                <w:noProof/>
                <w:webHidden/>
              </w:rPr>
              <w:instrText xml:space="preserve"> PAGEREF _Toc364417917 \h </w:instrText>
            </w:r>
            <w:r>
              <w:rPr>
                <w:noProof/>
                <w:webHidden/>
              </w:rPr>
            </w:r>
            <w:r>
              <w:rPr>
                <w:noProof/>
                <w:webHidden/>
              </w:rPr>
              <w:fldChar w:fldCharType="separate"/>
            </w:r>
            <w:r>
              <w:rPr>
                <w:noProof/>
                <w:webHidden/>
              </w:rPr>
              <w:t>31</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18" w:history="1">
            <w:r w:rsidRPr="00530AA2">
              <w:rPr>
                <w:rStyle w:val="Hyperlink"/>
                <w:noProof/>
              </w:rPr>
              <w:t>B. 4</w:t>
            </w:r>
            <w:r>
              <w:rPr>
                <w:rFonts w:asciiTheme="minorHAnsi" w:eastAsiaTheme="minorEastAsia" w:hAnsiTheme="minorHAnsi"/>
                <w:noProof/>
                <w:szCs w:val="22"/>
              </w:rPr>
              <w:tab/>
            </w:r>
            <w:r w:rsidRPr="00530AA2">
              <w:rPr>
                <w:rStyle w:val="Hyperlink"/>
                <w:noProof/>
              </w:rPr>
              <w:t>Troubleshooting ArcGIS Server</w:t>
            </w:r>
            <w:r>
              <w:rPr>
                <w:noProof/>
                <w:webHidden/>
              </w:rPr>
              <w:tab/>
            </w:r>
            <w:r>
              <w:rPr>
                <w:noProof/>
                <w:webHidden/>
              </w:rPr>
              <w:fldChar w:fldCharType="begin"/>
            </w:r>
            <w:r>
              <w:rPr>
                <w:noProof/>
                <w:webHidden/>
              </w:rPr>
              <w:instrText xml:space="preserve"> PAGEREF _Toc364417918 \h </w:instrText>
            </w:r>
            <w:r>
              <w:rPr>
                <w:noProof/>
                <w:webHidden/>
              </w:rPr>
            </w:r>
            <w:r>
              <w:rPr>
                <w:noProof/>
                <w:webHidden/>
              </w:rPr>
              <w:fldChar w:fldCharType="separate"/>
            </w:r>
            <w:r>
              <w:rPr>
                <w:noProof/>
                <w:webHidden/>
              </w:rPr>
              <w:t>32</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919" w:history="1">
            <w:r w:rsidRPr="00530AA2">
              <w:rPr>
                <w:rStyle w:val="Hyperlink"/>
                <w:noProof/>
              </w:rPr>
              <w:t>Appendix C: OneGeology Web Service Requirements</w:t>
            </w:r>
            <w:r>
              <w:rPr>
                <w:noProof/>
                <w:webHidden/>
              </w:rPr>
              <w:tab/>
            </w:r>
            <w:r>
              <w:rPr>
                <w:noProof/>
                <w:webHidden/>
              </w:rPr>
              <w:fldChar w:fldCharType="begin"/>
            </w:r>
            <w:r>
              <w:rPr>
                <w:noProof/>
                <w:webHidden/>
              </w:rPr>
              <w:instrText xml:space="preserve"> PAGEREF _Toc364417919 \h </w:instrText>
            </w:r>
            <w:r>
              <w:rPr>
                <w:noProof/>
                <w:webHidden/>
              </w:rPr>
            </w:r>
            <w:r>
              <w:rPr>
                <w:noProof/>
                <w:webHidden/>
              </w:rPr>
              <w:fldChar w:fldCharType="separate"/>
            </w:r>
            <w:r>
              <w:rPr>
                <w:noProof/>
                <w:webHidden/>
              </w:rPr>
              <w:t>33</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20" w:history="1">
            <w:r w:rsidRPr="00530AA2">
              <w:rPr>
                <w:rStyle w:val="Hyperlink"/>
                <w:noProof/>
              </w:rPr>
              <w:t>C. 1</w:t>
            </w:r>
            <w:r>
              <w:rPr>
                <w:rFonts w:asciiTheme="minorHAnsi" w:eastAsiaTheme="minorEastAsia" w:hAnsiTheme="minorHAnsi"/>
                <w:noProof/>
                <w:szCs w:val="22"/>
              </w:rPr>
              <w:tab/>
            </w:r>
            <w:r w:rsidRPr="00530AA2">
              <w:rPr>
                <w:rStyle w:val="Hyperlink"/>
                <w:noProof/>
              </w:rPr>
              <w:t>Service-Level Metadata Requirements</w:t>
            </w:r>
            <w:r>
              <w:rPr>
                <w:noProof/>
                <w:webHidden/>
              </w:rPr>
              <w:tab/>
            </w:r>
            <w:r>
              <w:rPr>
                <w:noProof/>
                <w:webHidden/>
              </w:rPr>
              <w:fldChar w:fldCharType="begin"/>
            </w:r>
            <w:r>
              <w:rPr>
                <w:noProof/>
                <w:webHidden/>
              </w:rPr>
              <w:instrText xml:space="preserve"> PAGEREF _Toc364417920 \h </w:instrText>
            </w:r>
            <w:r>
              <w:rPr>
                <w:noProof/>
                <w:webHidden/>
              </w:rPr>
            </w:r>
            <w:r>
              <w:rPr>
                <w:noProof/>
                <w:webHidden/>
              </w:rPr>
              <w:fldChar w:fldCharType="separate"/>
            </w:r>
            <w:r>
              <w:rPr>
                <w:noProof/>
                <w:webHidden/>
              </w:rPr>
              <w:t>33</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21" w:history="1">
            <w:r w:rsidRPr="00530AA2">
              <w:rPr>
                <w:rStyle w:val="Hyperlink"/>
                <w:noProof/>
              </w:rPr>
              <w:t>C. 2</w:t>
            </w:r>
            <w:r>
              <w:rPr>
                <w:rFonts w:asciiTheme="minorHAnsi" w:eastAsiaTheme="minorEastAsia" w:hAnsiTheme="minorHAnsi"/>
                <w:noProof/>
                <w:szCs w:val="22"/>
              </w:rPr>
              <w:tab/>
            </w:r>
            <w:r w:rsidRPr="00530AA2">
              <w:rPr>
                <w:rStyle w:val="Hyperlink"/>
                <w:noProof/>
              </w:rPr>
              <w:t>WMS Service Title and Service Name Requirements</w:t>
            </w:r>
            <w:r>
              <w:rPr>
                <w:noProof/>
                <w:webHidden/>
              </w:rPr>
              <w:tab/>
            </w:r>
            <w:r>
              <w:rPr>
                <w:noProof/>
                <w:webHidden/>
              </w:rPr>
              <w:fldChar w:fldCharType="begin"/>
            </w:r>
            <w:r>
              <w:rPr>
                <w:noProof/>
                <w:webHidden/>
              </w:rPr>
              <w:instrText xml:space="preserve"> PAGEREF _Toc364417921 \h </w:instrText>
            </w:r>
            <w:r>
              <w:rPr>
                <w:noProof/>
                <w:webHidden/>
              </w:rPr>
            </w:r>
            <w:r>
              <w:rPr>
                <w:noProof/>
                <w:webHidden/>
              </w:rPr>
              <w:fldChar w:fldCharType="separate"/>
            </w:r>
            <w:r>
              <w:rPr>
                <w:noProof/>
                <w:webHidden/>
              </w:rPr>
              <w:t>33</w:t>
            </w:r>
            <w:r>
              <w:rPr>
                <w:noProof/>
                <w:webHidden/>
              </w:rPr>
              <w:fldChar w:fldCharType="end"/>
            </w:r>
          </w:hyperlink>
        </w:p>
        <w:p w:rsidR="006442C1" w:rsidRDefault="006442C1">
          <w:pPr>
            <w:pStyle w:val="TOC3"/>
            <w:rPr>
              <w:rFonts w:asciiTheme="minorHAnsi" w:eastAsiaTheme="minorEastAsia" w:hAnsiTheme="minorHAnsi"/>
              <w:noProof/>
              <w:szCs w:val="22"/>
            </w:rPr>
          </w:pPr>
          <w:hyperlink w:anchor="_Toc364417922" w:history="1">
            <w:r w:rsidRPr="00530AA2">
              <w:rPr>
                <w:rStyle w:val="Hyperlink"/>
                <w:noProof/>
              </w:rPr>
              <w:t>OneGeology Service Title Examples:</w:t>
            </w:r>
            <w:r>
              <w:rPr>
                <w:noProof/>
                <w:webHidden/>
              </w:rPr>
              <w:tab/>
            </w:r>
            <w:r>
              <w:rPr>
                <w:noProof/>
                <w:webHidden/>
              </w:rPr>
              <w:fldChar w:fldCharType="begin"/>
            </w:r>
            <w:r>
              <w:rPr>
                <w:noProof/>
                <w:webHidden/>
              </w:rPr>
              <w:instrText xml:space="preserve"> PAGEREF _Toc364417922 \h </w:instrText>
            </w:r>
            <w:r>
              <w:rPr>
                <w:noProof/>
                <w:webHidden/>
              </w:rPr>
            </w:r>
            <w:r>
              <w:rPr>
                <w:noProof/>
                <w:webHidden/>
              </w:rPr>
              <w:fldChar w:fldCharType="separate"/>
            </w:r>
            <w:r>
              <w:rPr>
                <w:noProof/>
                <w:webHidden/>
              </w:rPr>
              <w:t>34</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23" w:history="1">
            <w:r w:rsidRPr="00530AA2">
              <w:rPr>
                <w:rStyle w:val="Hyperlink"/>
                <w:noProof/>
              </w:rPr>
              <w:t>C. 3</w:t>
            </w:r>
            <w:r>
              <w:rPr>
                <w:rFonts w:asciiTheme="minorHAnsi" w:eastAsiaTheme="minorEastAsia" w:hAnsiTheme="minorHAnsi"/>
                <w:noProof/>
                <w:szCs w:val="22"/>
              </w:rPr>
              <w:tab/>
            </w:r>
            <w:r w:rsidRPr="00530AA2">
              <w:rPr>
                <w:rStyle w:val="Hyperlink"/>
                <w:noProof/>
              </w:rPr>
              <w:t>WMS Layer Naming and Title Conventions</w:t>
            </w:r>
            <w:r>
              <w:rPr>
                <w:noProof/>
                <w:webHidden/>
              </w:rPr>
              <w:tab/>
            </w:r>
            <w:r>
              <w:rPr>
                <w:noProof/>
                <w:webHidden/>
              </w:rPr>
              <w:fldChar w:fldCharType="begin"/>
            </w:r>
            <w:r>
              <w:rPr>
                <w:noProof/>
                <w:webHidden/>
              </w:rPr>
              <w:instrText xml:space="preserve"> PAGEREF _Toc364417923 \h </w:instrText>
            </w:r>
            <w:r>
              <w:rPr>
                <w:noProof/>
                <w:webHidden/>
              </w:rPr>
            </w:r>
            <w:r>
              <w:rPr>
                <w:noProof/>
                <w:webHidden/>
              </w:rPr>
              <w:fldChar w:fldCharType="separate"/>
            </w:r>
            <w:r>
              <w:rPr>
                <w:noProof/>
                <w:webHidden/>
              </w:rPr>
              <w:t>34</w:t>
            </w:r>
            <w:r>
              <w:rPr>
                <w:noProof/>
                <w:webHidden/>
              </w:rPr>
              <w:fldChar w:fldCharType="end"/>
            </w:r>
          </w:hyperlink>
        </w:p>
        <w:p w:rsidR="006442C1" w:rsidRDefault="006442C1">
          <w:pPr>
            <w:pStyle w:val="TOC3"/>
            <w:rPr>
              <w:rFonts w:asciiTheme="minorHAnsi" w:eastAsiaTheme="minorEastAsia" w:hAnsiTheme="minorHAnsi"/>
              <w:noProof/>
              <w:szCs w:val="22"/>
            </w:rPr>
          </w:pPr>
          <w:hyperlink w:anchor="_Toc364417924" w:history="1">
            <w:r w:rsidRPr="00530AA2">
              <w:rPr>
                <w:rStyle w:val="Hyperlink"/>
                <w:noProof/>
              </w:rPr>
              <w:t>Layer Title Examples (as indicated in the layer metadata; in the WMS Custom Capabilities)</w:t>
            </w:r>
            <w:r>
              <w:rPr>
                <w:noProof/>
                <w:webHidden/>
              </w:rPr>
              <w:tab/>
            </w:r>
            <w:r>
              <w:rPr>
                <w:noProof/>
                <w:webHidden/>
              </w:rPr>
              <w:fldChar w:fldCharType="begin"/>
            </w:r>
            <w:r>
              <w:rPr>
                <w:noProof/>
                <w:webHidden/>
              </w:rPr>
              <w:instrText xml:space="preserve"> PAGEREF _Toc364417924 \h </w:instrText>
            </w:r>
            <w:r>
              <w:rPr>
                <w:noProof/>
                <w:webHidden/>
              </w:rPr>
            </w:r>
            <w:r>
              <w:rPr>
                <w:noProof/>
                <w:webHidden/>
              </w:rPr>
              <w:fldChar w:fldCharType="separate"/>
            </w:r>
            <w:r>
              <w:rPr>
                <w:noProof/>
                <w:webHidden/>
              </w:rPr>
              <w:t>35</w:t>
            </w:r>
            <w:r>
              <w:rPr>
                <w:noProof/>
                <w:webHidden/>
              </w:rPr>
              <w:fldChar w:fldCharType="end"/>
            </w:r>
          </w:hyperlink>
        </w:p>
        <w:p w:rsidR="006442C1" w:rsidRDefault="006442C1">
          <w:pPr>
            <w:pStyle w:val="TOC3"/>
            <w:rPr>
              <w:rFonts w:asciiTheme="minorHAnsi" w:eastAsiaTheme="minorEastAsia" w:hAnsiTheme="minorHAnsi"/>
              <w:noProof/>
              <w:szCs w:val="22"/>
            </w:rPr>
          </w:pPr>
          <w:hyperlink w:anchor="_Toc364417925" w:history="1">
            <w:r w:rsidRPr="00530AA2">
              <w:rPr>
                <w:rStyle w:val="Hyperlink"/>
                <w:noProof/>
              </w:rPr>
              <w:t>Layer Name Examples</w:t>
            </w:r>
            <w:r>
              <w:rPr>
                <w:noProof/>
                <w:webHidden/>
              </w:rPr>
              <w:tab/>
            </w:r>
            <w:r>
              <w:rPr>
                <w:noProof/>
                <w:webHidden/>
              </w:rPr>
              <w:fldChar w:fldCharType="begin"/>
            </w:r>
            <w:r>
              <w:rPr>
                <w:noProof/>
                <w:webHidden/>
              </w:rPr>
              <w:instrText xml:space="preserve"> PAGEREF _Toc364417925 \h </w:instrText>
            </w:r>
            <w:r>
              <w:rPr>
                <w:noProof/>
                <w:webHidden/>
              </w:rPr>
            </w:r>
            <w:r>
              <w:rPr>
                <w:noProof/>
                <w:webHidden/>
              </w:rPr>
              <w:fldChar w:fldCharType="separate"/>
            </w:r>
            <w:r>
              <w:rPr>
                <w:noProof/>
                <w:webHidden/>
              </w:rPr>
              <w:t>35</w:t>
            </w:r>
            <w:r>
              <w:rPr>
                <w:noProof/>
                <w:webHidden/>
              </w:rPr>
              <w:fldChar w:fldCharType="end"/>
            </w:r>
          </w:hyperlink>
        </w:p>
        <w:p w:rsidR="006442C1" w:rsidRDefault="006442C1">
          <w:pPr>
            <w:pStyle w:val="TOC2"/>
            <w:rPr>
              <w:rFonts w:asciiTheme="minorHAnsi" w:eastAsiaTheme="minorEastAsia" w:hAnsiTheme="minorHAnsi"/>
              <w:noProof/>
              <w:szCs w:val="22"/>
            </w:rPr>
          </w:pPr>
          <w:hyperlink w:anchor="_Toc364417926" w:history="1">
            <w:r w:rsidRPr="00530AA2">
              <w:rPr>
                <w:rStyle w:val="Hyperlink"/>
                <w:noProof/>
              </w:rPr>
              <w:t>C.4 WFS Service and Layer Naming Conventions</w:t>
            </w:r>
            <w:r>
              <w:rPr>
                <w:noProof/>
                <w:webHidden/>
              </w:rPr>
              <w:tab/>
            </w:r>
            <w:r>
              <w:rPr>
                <w:noProof/>
                <w:webHidden/>
              </w:rPr>
              <w:fldChar w:fldCharType="begin"/>
            </w:r>
            <w:r>
              <w:rPr>
                <w:noProof/>
                <w:webHidden/>
              </w:rPr>
              <w:instrText xml:space="preserve"> PAGEREF _Toc364417926 \h </w:instrText>
            </w:r>
            <w:r>
              <w:rPr>
                <w:noProof/>
                <w:webHidden/>
              </w:rPr>
            </w:r>
            <w:r>
              <w:rPr>
                <w:noProof/>
                <w:webHidden/>
              </w:rPr>
              <w:fldChar w:fldCharType="separate"/>
            </w:r>
            <w:r>
              <w:rPr>
                <w:noProof/>
                <w:webHidden/>
              </w:rPr>
              <w:t>35</w:t>
            </w:r>
            <w:r>
              <w:rPr>
                <w:noProof/>
                <w:webHidden/>
              </w:rPr>
              <w:fldChar w:fldCharType="end"/>
            </w:r>
          </w:hyperlink>
        </w:p>
        <w:p w:rsidR="006442C1" w:rsidRDefault="006442C1">
          <w:pPr>
            <w:pStyle w:val="TOC2"/>
            <w:tabs>
              <w:tab w:val="left" w:pos="880"/>
            </w:tabs>
            <w:rPr>
              <w:rFonts w:asciiTheme="minorHAnsi" w:eastAsiaTheme="minorEastAsia" w:hAnsiTheme="minorHAnsi"/>
              <w:noProof/>
              <w:szCs w:val="22"/>
            </w:rPr>
          </w:pPr>
          <w:hyperlink w:anchor="_Toc364417927" w:history="1">
            <w:r w:rsidRPr="00530AA2">
              <w:rPr>
                <w:rStyle w:val="Hyperlink"/>
                <w:noProof/>
              </w:rPr>
              <w:t>C. 5</w:t>
            </w:r>
            <w:r>
              <w:rPr>
                <w:rFonts w:asciiTheme="minorHAnsi" w:eastAsiaTheme="minorEastAsia" w:hAnsiTheme="minorHAnsi"/>
                <w:noProof/>
                <w:szCs w:val="22"/>
              </w:rPr>
              <w:tab/>
            </w:r>
            <w:r w:rsidRPr="00530AA2">
              <w:rPr>
                <w:rStyle w:val="Hyperlink"/>
                <w:noProof/>
              </w:rPr>
              <w:t>Additional Layer-level Metadata Requirements</w:t>
            </w:r>
            <w:r>
              <w:rPr>
                <w:noProof/>
                <w:webHidden/>
              </w:rPr>
              <w:tab/>
            </w:r>
            <w:r>
              <w:rPr>
                <w:noProof/>
                <w:webHidden/>
              </w:rPr>
              <w:fldChar w:fldCharType="begin"/>
            </w:r>
            <w:r>
              <w:rPr>
                <w:noProof/>
                <w:webHidden/>
              </w:rPr>
              <w:instrText xml:space="preserve"> PAGEREF _Toc364417927 \h </w:instrText>
            </w:r>
            <w:r>
              <w:rPr>
                <w:noProof/>
                <w:webHidden/>
              </w:rPr>
            </w:r>
            <w:r>
              <w:rPr>
                <w:noProof/>
                <w:webHidden/>
              </w:rPr>
              <w:fldChar w:fldCharType="separate"/>
            </w:r>
            <w:r>
              <w:rPr>
                <w:noProof/>
                <w:webHidden/>
              </w:rPr>
              <w:t>36</w:t>
            </w:r>
            <w:r>
              <w:rPr>
                <w:noProof/>
                <w:webHidden/>
              </w:rPr>
              <w:fldChar w:fldCharType="end"/>
            </w:r>
          </w:hyperlink>
        </w:p>
        <w:p w:rsidR="006442C1" w:rsidRDefault="006442C1">
          <w:pPr>
            <w:pStyle w:val="TOC1"/>
            <w:rPr>
              <w:rFonts w:asciiTheme="minorHAnsi" w:eastAsiaTheme="minorEastAsia" w:hAnsiTheme="minorHAnsi"/>
              <w:noProof/>
              <w:szCs w:val="22"/>
            </w:rPr>
          </w:pPr>
          <w:hyperlink w:anchor="_Toc364417928" w:history="1">
            <w:r w:rsidRPr="00530AA2">
              <w:rPr>
                <w:rStyle w:val="Hyperlink"/>
                <w:noProof/>
              </w:rPr>
              <w:t>8</w:t>
            </w:r>
            <w:r>
              <w:rPr>
                <w:rFonts w:asciiTheme="minorHAnsi" w:eastAsiaTheme="minorEastAsia" w:hAnsiTheme="minorHAnsi"/>
                <w:noProof/>
                <w:szCs w:val="22"/>
              </w:rPr>
              <w:tab/>
            </w:r>
            <w:r w:rsidRPr="00530AA2">
              <w:rPr>
                <w:rStyle w:val="Hyperlink"/>
                <w:noProof/>
              </w:rPr>
              <w:t>Glossary</w:t>
            </w:r>
            <w:r>
              <w:rPr>
                <w:noProof/>
                <w:webHidden/>
              </w:rPr>
              <w:tab/>
            </w:r>
            <w:r>
              <w:rPr>
                <w:noProof/>
                <w:webHidden/>
              </w:rPr>
              <w:fldChar w:fldCharType="begin"/>
            </w:r>
            <w:r>
              <w:rPr>
                <w:noProof/>
                <w:webHidden/>
              </w:rPr>
              <w:instrText xml:space="preserve"> PAGEREF _Toc364417928 \h </w:instrText>
            </w:r>
            <w:r>
              <w:rPr>
                <w:noProof/>
                <w:webHidden/>
              </w:rPr>
            </w:r>
            <w:r>
              <w:rPr>
                <w:noProof/>
                <w:webHidden/>
              </w:rPr>
              <w:fldChar w:fldCharType="separate"/>
            </w:r>
            <w:r>
              <w:rPr>
                <w:noProof/>
                <w:webHidden/>
              </w:rPr>
              <w:t>37</w:t>
            </w:r>
            <w:r>
              <w:rPr>
                <w:noProof/>
                <w:webHidden/>
              </w:rPr>
              <w:fldChar w:fldCharType="end"/>
            </w:r>
          </w:hyperlink>
        </w:p>
        <w:p w:rsidR="006A0679" w:rsidRDefault="006A0679">
          <w:r>
            <w:rPr>
              <w:b/>
              <w:bCs/>
              <w:noProof/>
            </w:rPr>
            <w:fldChar w:fldCharType="end"/>
          </w:r>
        </w:p>
      </w:sdtContent>
    </w:sdt>
    <w:p w:rsidR="008C1A92" w:rsidRDefault="008C1A92" w:rsidP="003234AB">
      <w:pPr>
        <w:rPr>
          <w:noProof/>
        </w:rPr>
        <w:pPrChange w:id="6" w:author="Christy Caudill" w:date="2013-08-16T11:28:00Z">
          <w:pPr>
            <w:pStyle w:val="Heading1"/>
            <w:pageBreakBefore/>
            <w:numPr>
              <w:numId w:val="0"/>
            </w:numPr>
            <w:tabs>
              <w:tab w:val="clear" w:pos="432"/>
            </w:tabs>
            <w:ind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rsidP="003234AB">
            <w:pPr>
              <w:rPr>
                <w:b/>
              </w:rPr>
              <w:pPrChange w:id="7" w:author="Christy Caudill" w:date="2013-08-16T11:28:00Z">
                <w:pPr>
                  <w:jc w:val="center"/>
                </w:pPr>
              </w:pPrChange>
            </w:pPr>
            <w:r w:rsidRPr="00CB2F1D">
              <w:rPr>
                <w:b/>
              </w:rPr>
              <w:t>Version</w:t>
            </w:r>
          </w:p>
        </w:tc>
        <w:tc>
          <w:tcPr>
            <w:tcW w:w="1080" w:type="dxa"/>
          </w:tcPr>
          <w:p w:rsidR="008C1A92" w:rsidRPr="00CB2F1D" w:rsidRDefault="008C1A92" w:rsidP="003234AB">
            <w:pPr>
              <w:rPr>
                <w:b/>
              </w:rPr>
              <w:pPrChange w:id="8" w:author="Christy Caudill" w:date="2013-08-16T11:28:00Z">
                <w:pPr>
                  <w:jc w:val="center"/>
                </w:pPr>
              </w:pPrChange>
            </w:pPr>
            <w:r w:rsidRPr="00CB2F1D">
              <w:rPr>
                <w:b/>
              </w:rPr>
              <w:t>Date</w:t>
            </w:r>
          </w:p>
        </w:tc>
        <w:tc>
          <w:tcPr>
            <w:tcW w:w="6120" w:type="dxa"/>
          </w:tcPr>
          <w:p w:rsidR="008C1A92" w:rsidRPr="00CB2F1D" w:rsidRDefault="008C1A92" w:rsidP="003234AB">
            <w:pPr>
              <w:rPr>
                <w:b/>
              </w:rPr>
              <w:pPrChange w:id="9"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rsidP="003234AB">
            <w:pPr>
              <w:pPrChange w:id="10" w:author="Christy Caudill" w:date="2013-08-16T11:28:00Z">
                <w:pPr>
                  <w:spacing w:after="0" w:line="240" w:lineRule="auto"/>
                </w:pPr>
              </w:pPrChange>
            </w:pPr>
          </w:p>
        </w:tc>
        <w:tc>
          <w:tcPr>
            <w:tcW w:w="1080" w:type="dxa"/>
          </w:tcPr>
          <w:p w:rsidR="008C1A92" w:rsidRPr="008C1A92" w:rsidRDefault="008C1A92" w:rsidP="003234AB">
            <w:pPr>
              <w:pPrChange w:id="11" w:author="Christy Caudill" w:date="2013-08-16T11:28:00Z">
                <w:pPr>
                  <w:spacing w:after="0" w:line="240" w:lineRule="auto"/>
                </w:pPr>
              </w:pPrChange>
            </w:pPr>
            <w:r w:rsidRPr="008C1A92">
              <w:t>2012-05-17</w:t>
            </w:r>
          </w:p>
        </w:tc>
        <w:tc>
          <w:tcPr>
            <w:tcW w:w="6120" w:type="dxa"/>
          </w:tcPr>
          <w:p w:rsidR="008C1A92" w:rsidRPr="008C1A92" w:rsidRDefault="008C1A92" w:rsidP="003234AB">
            <w:pPr>
              <w:pPrChange w:id="12"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rsidP="003234AB">
            <w:pPr>
              <w:pPrChange w:id="13"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rsidP="003234AB">
            <w:pPr>
              <w:pPrChange w:id="14" w:author="Christy Caudill" w:date="2013-08-16T11:28:00Z">
                <w:pPr>
                  <w:spacing w:after="0" w:line="240" w:lineRule="auto"/>
                </w:pPr>
              </w:pPrChange>
            </w:pPr>
          </w:p>
        </w:tc>
        <w:tc>
          <w:tcPr>
            <w:tcW w:w="1080" w:type="dxa"/>
          </w:tcPr>
          <w:p w:rsidR="008C1A92" w:rsidRPr="008C1A92" w:rsidRDefault="008C1A92" w:rsidP="003234AB">
            <w:pPr>
              <w:pPrChange w:id="15" w:author="Christy Caudill" w:date="2013-08-16T11:28:00Z">
                <w:pPr>
                  <w:spacing w:after="0" w:line="240" w:lineRule="auto"/>
                </w:pPr>
              </w:pPrChange>
            </w:pPr>
            <w:r w:rsidRPr="008C1A92">
              <w:t>2013-05-28</w:t>
            </w:r>
          </w:p>
        </w:tc>
        <w:tc>
          <w:tcPr>
            <w:tcW w:w="6120" w:type="dxa"/>
          </w:tcPr>
          <w:p w:rsidR="008C1A92" w:rsidRPr="008C1A92" w:rsidRDefault="008C1A92" w:rsidP="003234AB">
            <w:pPr>
              <w:pPrChange w:id="16"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rsidP="003234AB">
            <w:pPr>
              <w:pPrChange w:id="17"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rsidP="003234AB">
            <w:pPr>
              <w:rPr>
                <w:sz w:val="16"/>
                <w:szCs w:val="16"/>
                <w:lang w:eastAsia="ja-JP"/>
              </w:rPr>
              <w:pPrChange w:id="18" w:author="Christy Caudill" w:date="2013-08-16T11:28:00Z">
                <w:pPr>
                  <w:spacing w:after="0" w:line="240" w:lineRule="auto"/>
                </w:pPr>
              </w:pPrChange>
            </w:pPr>
          </w:p>
        </w:tc>
        <w:tc>
          <w:tcPr>
            <w:tcW w:w="1080" w:type="dxa"/>
          </w:tcPr>
          <w:p w:rsidR="008C1A92" w:rsidRPr="000E528C" w:rsidRDefault="008C1A92" w:rsidP="003234AB">
            <w:pPr>
              <w:rPr>
                <w:sz w:val="16"/>
                <w:szCs w:val="16"/>
                <w:lang w:eastAsia="ja-JP"/>
              </w:rPr>
              <w:pPrChange w:id="19" w:author="Christy Caudill" w:date="2013-08-16T11:28:00Z">
                <w:pPr>
                  <w:spacing w:after="0" w:line="240" w:lineRule="auto"/>
                </w:pPr>
              </w:pPrChange>
            </w:pPr>
          </w:p>
        </w:tc>
        <w:tc>
          <w:tcPr>
            <w:tcW w:w="6120" w:type="dxa"/>
          </w:tcPr>
          <w:p w:rsidR="008C1A92" w:rsidRPr="000E528C" w:rsidRDefault="008C1A92" w:rsidP="003234AB">
            <w:pPr>
              <w:rPr>
                <w:sz w:val="16"/>
                <w:szCs w:val="16"/>
                <w:lang w:eastAsia="ja-JP"/>
              </w:rPr>
              <w:pPrChange w:id="20" w:author="Christy Caudill" w:date="2013-08-16T11:28:00Z">
                <w:pPr>
                  <w:spacing w:after="0" w:line="240" w:lineRule="auto"/>
                </w:pPr>
              </w:pPrChange>
            </w:pPr>
          </w:p>
        </w:tc>
        <w:tc>
          <w:tcPr>
            <w:tcW w:w="2076" w:type="dxa"/>
          </w:tcPr>
          <w:p w:rsidR="008C1A92" w:rsidRPr="000E528C" w:rsidRDefault="008C1A92" w:rsidP="003234AB">
            <w:pPr>
              <w:rPr>
                <w:sz w:val="16"/>
                <w:szCs w:val="16"/>
                <w:lang w:eastAsia="ja-JP"/>
              </w:rPr>
              <w:pPrChange w:id="21" w:author="Christy Caudill" w:date="2013-08-16T11:28:00Z">
                <w:pPr>
                  <w:spacing w:after="0" w:line="240" w:lineRule="auto"/>
                </w:pPr>
              </w:pPrChange>
            </w:pPr>
          </w:p>
        </w:tc>
      </w:tr>
      <w:tr w:rsidR="008C1A92" w:rsidRPr="00CB2F1D" w:rsidTr="008C1A92">
        <w:tc>
          <w:tcPr>
            <w:tcW w:w="1008" w:type="dxa"/>
          </w:tcPr>
          <w:p w:rsidR="008C1A92" w:rsidRPr="000E528C" w:rsidRDefault="008C1A92" w:rsidP="003234AB">
            <w:pPr>
              <w:rPr>
                <w:sz w:val="16"/>
                <w:szCs w:val="16"/>
                <w:lang w:eastAsia="ja-JP"/>
              </w:rPr>
              <w:pPrChange w:id="22" w:author="Christy Caudill" w:date="2013-08-16T11:28:00Z">
                <w:pPr>
                  <w:spacing w:after="0" w:line="240" w:lineRule="auto"/>
                </w:pPr>
              </w:pPrChange>
            </w:pPr>
          </w:p>
        </w:tc>
        <w:tc>
          <w:tcPr>
            <w:tcW w:w="1080" w:type="dxa"/>
          </w:tcPr>
          <w:p w:rsidR="008C1A92" w:rsidRPr="000E528C" w:rsidRDefault="008C1A92" w:rsidP="003234AB">
            <w:pPr>
              <w:rPr>
                <w:sz w:val="16"/>
                <w:szCs w:val="16"/>
                <w:lang w:eastAsia="ja-JP"/>
              </w:rPr>
              <w:pPrChange w:id="23" w:author="Christy Caudill" w:date="2013-08-16T11:28:00Z">
                <w:pPr>
                  <w:spacing w:after="0" w:line="240" w:lineRule="auto"/>
                </w:pPr>
              </w:pPrChange>
            </w:pPr>
          </w:p>
        </w:tc>
        <w:tc>
          <w:tcPr>
            <w:tcW w:w="6120" w:type="dxa"/>
          </w:tcPr>
          <w:p w:rsidR="008C1A92" w:rsidRPr="000E528C" w:rsidRDefault="008C1A92" w:rsidP="003234AB">
            <w:pPr>
              <w:rPr>
                <w:sz w:val="16"/>
                <w:szCs w:val="16"/>
                <w:lang w:eastAsia="ja-JP"/>
              </w:rPr>
              <w:pPrChange w:id="24" w:author="Christy Caudill" w:date="2013-08-16T11:28:00Z">
                <w:pPr>
                  <w:tabs>
                    <w:tab w:val="left" w:pos="2064"/>
                  </w:tabs>
                  <w:spacing w:after="0" w:line="240" w:lineRule="auto"/>
                </w:pPr>
              </w:pPrChange>
            </w:pPr>
          </w:p>
        </w:tc>
        <w:tc>
          <w:tcPr>
            <w:tcW w:w="2076" w:type="dxa"/>
          </w:tcPr>
          <w:p w:rsidR="008C1A92" w:rsidRPr="000E528C" w:rsidRDefault="008C1A92" w:rsidP="003234AB">
            <w:pPr>
              <w:rPr>
                <w:sz w:val="16"/>
                <w:szCs w:val="16"/>
                <w:lang w:eastAsia="ja-JP"/>
              </w:rPr>
              <w:pPrChange w:id="25"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26" w:name="_Toc364417871"/>
      <w:r>
        <w:rPr>
          <w:noProof/>
        </w:rPr>
        <w:lastRenderedPageBreak/>
        <w:t>1</w:t>
      </w:r>
      <w:r>
        <w:rPr>
          <w:noProof/>
        </w:rPr>
        <w:tab/>
      </w:r>
      <w:r w:rsidR="002A5DE2">
        <w:rPr>
          <w:noProof/>
        </w:rPr>
        <w:t>Int</w:t>
      </w:r>
      <w:r w:rsidR="00BF5E7C" w:rsidRPr="00283E2D">
        <w:t>roduction</w:t>
      </w:r>
      <w:bookmarkEnd w:id="0"/>
      <w:bookmarkEnd w:id="4"/>
      <w:bookmarkEnd w:id="5"/>
      <w:bookmarkEnd w:id="26"/>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3"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27" w:name="_Toc364417872"/>
      <w:r>
        <w:t>What is USGIN?</w:t>
      </w:r>
      <w:bookmarkEnd w:id="27"/>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4" w:history="1">
        <w:r w:rsidRPr="00046BFF">
          <w:rPr>
            <w:rStyle w:val="Hyperlink"/>
          </w:rPr>
          <w:t>http://usgin.org/</w:t>
        </w:r>
      </w:hyperlink>
      <w:r>
        <w:t xml:space="preserve">). </w:t>
      </w:r>
    </w:p>
    <w:p w:rsidR="00E20F45" w:rsidRPr="002A5DE2" w:rsidRDefault="00F71B8C" w:rsidP="002A5DE2">
      <w:pPr>
        <w:pStyle w:val="Heading2"/>
      </w:pPr>
      <w:bookmarkStart w:id="28" w:name="_GeoSciML-Portrayal_and_GeoSciML"/>
      <w:bookmarkStart w:id="29" w:name="_Toc321148885"/>
      <w:bookmarkStart w:id="30" w:name="_Toc364417873"/>
      <w:bookmarkEnd w:id="28"/>
      <w:r w:rsidRPr="002A5DE2">
        <w:lastRenderedPageBreak/>
        <w:t>GeoSciML-Portrayal</w:t>
      </w:r>
      <w:bookmarkEnd w:id="29"/>
      <w:r w:rsidR="00874D61">
        <w:t xml:space="preserve"> and GeoSciML</w:t>
      </w:r>
      <w:bookmarkEnd w:id="30"/>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5"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6"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6442C1" w:rsidRPr="0026479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8"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6442C1" w:rsidRPr="0026479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19" w:history="1">
        <w:r w:rsidR="00874D61" w:rsidRPr="00874D61">
          <w:rPr>
            <w:rStyle w:val="Hyperlink"/>
          </w:rPr>
          <w:t xml:space="preserve">Geography Markup Language </w:t>
        </w:r>
      </w:hyperlink>
      <w:r w:rsidR="00874D61">
        <w:t>(</w:t>
      </w:r>
      <w:hyperlink r:id="rId20"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1"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2"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3"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4"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5"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31" w:name="_Toc321763197"/>
      <w:bookmarkStart w:id="32" w:name="_Toc321763433"/>
      <w:bookmarkStart w:id="33" w:name="_Toc321763198"/>
      <w:bookmarkStart w:id="34" w:name="_Toc321763434"/>
      <w:bookmarkStart w:id="35" w:name="_Toc321763199"/>
      <w:bookmarkStart w:id="36" w:name="_Toc321763435"/>
      <w:bookmarkStart w:id="37" w:name="_Toc321763200"/>
      <w:bookmarkStart w:id="38" w:name="_Toc321763436"/>
      <w:bookmarkStart w:id="39" w:name="_Toc321763201"/>
      <w:bookmarkStart w:id="40" w:name="_Toc321763437"/>
      <w:bookmarkStart w:id="41" w:name="_Toc321763202"/>
      <w:bookmarkStart w:id="42" w:name="_Toc321763438"/>
      <w:bookmarkStart w:id="43" w:name="_Toc321763203"/>
      <w:bookmarkStart w:id="44" w:name="_Toc321763439"/>
      <w:bookmarkStart w:id="45" w:name="_Toc321763204"/>
      <w:bookmarkStart w:id="46" w:name="_Toc321763440"/>
      <w:bookmarkStart w:id="47" w:name="_Toc321763205"/>
      <w:bookmarkStart w:id="48" w:name="_Toc321763441"/>
      <w:bookmarkStart w:id="49" w:name="_Cookbook_Prerequisites"/>
      <w:bookmarkStart w:id="50" w:name="_Toc321148889"/>
      <w:bookmarkStart w:id="51" w:name="_Ref321725654"/>
      <w:bookmarkStart w:id="52" w:name="_Ref321729553"/>
      <w:bookmarkStart w:id="53" w:name="_Toc364417874"/>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2A5DE2">
        <w:t xml:space="preserve">Cookbook </w:t>
      </w:r>
      <w:r w:rsidR="002D524F" w:rsidRPr="002A5DE2">
        <w:t>Prerequisites</w:t>
      </w:r>
      <w:bookmarkEnd w:id="50"/>
      <w:bookmarkEnd w:id="51"/>
      <w:bookmarkEnd w:id="52"/>
      <w:bookmarkEnd w:id="53"/>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F476F4" w:rsidP="002A5DE2">
      <w:pPr>
        <w:pStyle w:val="ListParagraph"/>
        <w:numPr>
          <w:ilvl w:val="2"/>
          <w:numId w:val="17"/>
        </w:numPr>
      </w:pPr>
      <w:hyperlink r:id="rId26" w:history="1">
        <w:r w:rsidR="002676C0" w:rsidRPr="00283E2D">
          <w:rPr>
            <w:rStyle w:val="Hyperlink"/>
          </w:rPr>
          <w:t>http://geoserver.org/</w:t>
        </w:r>
      </w:hyperlink>
    </w:p>
    <w:p w:rsidR="002676C0" w:rsidRPr="00283E2D" w:rsidRDefault="00F476F4" w:rsidP="002A5DE2">
      <w:pPr>
        <w:pStyle w:val="ListParagraph"/>
        <w:numPr>
          <w:ilvl w:val="2"/>
          <w:numId w:val="17"/>
        </w:numPr>
      </w:pPr>
      <w:hyperlink r:id="rId27"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8"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54" w:name="_Toc321148891"/>
      <w:bookmarkStart w:id="55" w:name="_Toc364417875"/>
      <w:r w:rsidRPr="002A5DE2">
        <w:t>Cookbook Workflow</w:t>
      </w:r>
      <w:bookmarkEnd w:id="54"/>
      <w:bookmarkEnd w:id="55"/>
    </w:p>
    <w:p w:rsidR="00B86E07" w:rsidRPr="00283E2D" w:rsidRDefault="008A3A5E" w:rsidP="002A5DE2">
      <w:ins w:id="56" w:author="Christy Caudill" w:date="2013-08-16T11:22:00Z">
        <w:r>
          <w:t>This workflow indicates the specifications required by the GeoSciML</w:t>
        </w:r>
      </w:ins>
      <w:ins w:id="57" w:author="Christy Caudill" w:date="2013-08-16T11:23:00Z">
        <w:r>
          <w:t>-</w:t>
        </w:r>
      </w:ins>
      <w:ins w:id="58" w:author="Christy Caudill" w:date="2013-08-16T11:22:00Z">
        <w:r>
          <w:t>Por</w:t>
        </w:r>
      </w:ins>
      <w:ins w:id="59" w:author="Christy Caudill" w:date="2013-08-16T11:23:00Z">
        <w:r>
          <w:t>trayal schema</w:t>
        </w:r>
        <w:r w:rsidR="00F1684B">
          <w:t xml:space="preserve"> for OneGeology data services. The Feature Types indicated</w:t>
        </w:r>
      </w:ins>
      <w:ins w:id="60" w:author="Christy Caudill" w:date="2013-08-16T11:24:00Z">
        <w:r w:rsidR="00F1684B">
          <w:t xml:space="preserve"> in Section 2</w:t>
        </w:r>
      </w:ins>
      <w:ins w:id="61" w:author="Christy Caudill" w:date="2013-08-16T11:23:00Z">
        <w:r w:rsidR="00F1684B">
          <w:t xml:space="preserve"> below </w:t>
        </w:r>
      </w:ins>
      <w:ins w:id="62" w:author="Christy Caudill" w:date="2013-08-16T11:24:00Z">
        <w:r w:rsidR="00F1684B">
          <w:t xml:space="preserve">will </w:t>
        </w:r>
      </w:ins>
      <w:ins w:id="63" w:author="Christy Caudill" w:date="2013-08-16T11:23:00Z">
        <w:r w:rsidR="00F1684B">
          <w:t>represent</w:t>
        </w:r>
      </w:ins>
      <w:ins w:id="64" w:author="Christy Caudill" w:date="2013-08-16T11:24:00Z">
        <w:r w:rsidR="00F1684B">
          <w:t>ed</w:t>
        </w:r>
      </w:ins>
      <w:ins w:id="65" w:author="Christy Caudill" w:date="2013-08-16T11:23:00Z">
        <w:r w:rsidR="00F1684B">
          <w:t xml:space="preserve"> </w:t>
        </w:r>
      </w:ins>
      <w:ins w:id="66" w:author="Christy Caudill" w:date="2013-08-16T11:24:00Z">
        <w:r w:rsidR="00F1684B">
          <w:t xml:space="preserve">in </w:t>
        </w:r>
      </w:ins>
      <w:ins w:id="67" w:author="Christy Caudill" w:date="2013-08-16T11:23:00Z">
        <w:r w:rsidR="00F1684B">
          <w:t>the layers</w:t>
        </w:r>
      </w:ins>
      <w:ins w:id="68" w:author="Christy Caudill" w:date="2013-08-16T11:24:00Z">
        <w:r w:rsidR="00F1684B">
          <w:t xml:space="preserve"> of a web feature service (WFS). Additional information regarding</w:t>
        </w:r>
      </w:ins>
      <w:ins w:id="69" w:author="Christy Caudill" w:date="2013-08-16T11:25:00Z">
        <w:r w:rsidR="00F1684B">
          <w:t xml:space="preserve"> service and layer</w:t>
        </w:r>
      </w:ins>
      <w:ins w:id="70" w:author="Christy Caudill" w:date="2013-08-16T11:24:00Z">
        <w:r w:rsidR="00F1684B">
          <w:t xml:space="preserve"> naming conventions</w:t>
        </w:r>
      </w:ins>
      <w:ins w:id="71" w:author="Christy Caudill" w:date="2013-08-16T11:26:00Z">
        <w:r w:rsidR="00F1684B">
          <w:t>,</w:t>
        </w:r>
      </w:ins>
      <w:ins w:id="72" w:author="Christy Caudill" w:date="2013-08-16T11:24:00Z">
        <w:r w:rsidR="00F1684B">
          <w:t xml:space="preserve"> with</w:t>
        </w:r>
      </w:ins>
      <w:ins w:id="73" w:author="Christy Caudill" w:date="2013-08-16T11:25:00Z">
        <w:r w:rsidR="00F1684B">
          <w:t xml:space="preserve"> a focus on web map service (WMS) naming specifications</w:t>
        </w:r>
      </w:ins>
      <w:ins w:id="74" w:author="Christy Caudill" w:date="2013-08-16T11:23:00Z">
        <w:r w:rsidR="00F1684B">
          <w:t xml:space="preserve"> </w:t>
        </w:r>
      </w:ins>
      <w:ins w:id="75" w:author="Christy Caudill" w:date="2013-08-16T11:26:00Z">
        <w:r w:rsidR="00F1684B">
          <w:t>can be found in Appendix C2, C3, and C4.</w:t>
        </w:r>
      </w:ins>
      <w:ins w:id="76" w:author="Christy Caudill" w:date="2013-08-16T11:22:00Z">
        <w:r>
          <w:t xml:space="preserve"> </w:t>
        </w:r>
      </w:ins>
      <w:r w:rsidR="005006C0">
        <w:t xml:space="preserve">Setting up a geologic data web </w:t>
      </w:r>
      <w:del w:id="77"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29" w:history="1">
        <w:r w:rsidR="007A7C13" w:rsidRPr="007A7C13">
          <w:rPr>
            <w:rStyle w:val="Hyperlink"/>
          </w:rPr>
          <w:t>OneGeology</w:t>
        </w:r>
      </w:hyperlink>
    </w:p>
    <w:p w:rsidR="0064307F" w:rsidRPr="002A5DE2" w:rsidRDefault="0064307F" w:rsidP="002A5DE2">
      <w:pPr>
        <w:pStyle w:val="Heading1"/>
      </w:pPr>
      <w:bookmarkStart w:id="78" w:name="_GeoSciML-Portrayal"/>
      <w:bookmarkStart w:id="79" w:name="_GeoSciML-Portrayal_Feature_Types"/>
      <w:bookmarkStart w:id="80" w:name="_Toc321148892"/>
      <w:bookmarkStart w:id="81" w:name="_Toc364417876"/>
      <w:bookmarkEnd w:id="78"/>
      <w:bookmarkEnd w:id="79"/>
      <w:r w:rsidRPr="002A5DE2">
        <w:t>GeoSciML-Portrayal Feature Types</w:t>
      </w:r>
      <w:bookmarkEnd w:id="80"/>
      <w:bookmarkEnd w:id="81"/>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82" w:name="_Toc321148893"/>
      <w:bookmarkStart w:id="83" w:name="_Toc364417877"/>
      <w:r w:rsidRPr="002A5DE2">
        <w:t>ContactView Features</w:t>
      </w:r>
      <w:bookmarkEnd w:id="82"/>
      <w:bookmarkEnd w:id="83"/>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6442C1" w:rsidRPr="00D11570" w:rsidRDefault="006442C1"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1"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6442C1" w:rsidRPr="00D11570" w:rsidRDefault="006442C1"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2"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3"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84" w:name="_Ref321727329"/>
      <w:r w:rsidRPr="00283E2D">
        <w:t xml:space="preserve">Table </w:t>
      </w:r>
      <w:r w:rsidR="00A833BC">
        <w:fldChar w:fldCharType="begin"/>
      </w:r>
      <w:r w:rsidR="00A833BC">
        <w:instrText xml:space="preserve"> SEQ Table \* ARABIC </w:instrText>
      </w:r>
      <w:r w:rsidR="00A833BC">
        <w:fldChar w:fldCharType="separate"/>
      </w:r>
      <w:r w:rsidR="006C0140">
        <w:rPr>
          <w:noProof/>
        </w:rPr>
        <w:t>1</w:t>
      </w:r>
      <w:r w:rsidR="00A833BC">
        <w:rPr>
          <w:noProof/>
        </w:rPr>
        <w:fldChar w:fldCharType="end"/>
      </w:r>
      <w:bookmarkEnd w:id="84"/>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85" w:name="_Toc321148894"/>
    </w:p>
    <w:bookmarkEnd w:id="85"/>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86" w:name="_Toc320707871"/>
      <w:bookmarkStart w:id="87" w:name="_Toc320714707"/>
      <w:bookmarkStart w:id="88" w:name="_Toc321148895"/>
      <w:bookmarkStart w:id="89" w:name="_Toc364417878"/>
      <w:bookmarkEnd w:id="86"/>
      <w:bookmarkEnd w:id="87"/>
      <w:r w:rsidRPr="002A5DE2">
        <w:t>ShearDisplacementView Features</w:t>
      </w:r>
      <w:bookmarkEnd w:id="88"/>
      <w:bookmarkEnd w:id="89"/>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6442C1" w:rsidRPr="0040253D" w:rsidRDefault="006442C1"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5"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6442C1" w:rsidRPr="0040253D" w:rsidRDefault="006442C1"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6"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7"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90" w:name="_Ref321727337"/>
      <w:r w:rsidRPr="00283E2D">
        <w:t xml:space="preserve">Table </w:t>
      </w:r>
      <w:r w:rsidR="00A833BC">
        <w:fldChar w:fldCharType="begin"/>
      </w:r>
      <w:r w:rsidR="00A833BC">
        <w:instrText xml:space="preserve"> SEQ Table \* ARABIC </w:instrText>
      </w:r>
      <w:r w:rsidR="00A833BC">
        <w:fldChar w:fldCharType="separate"/>
      </w:r>
      <w:r w:rsidR="006C0140">
        <w:rPr>
          <w:noProof/>
        </w:rPr>
        <w:t>2</w:t>
      </w:r>
      <w:r w:rsidR="00A833BC">
        <w:rPr>
          <w:noProof/>
        </w:rPr>
        <w:fldChar w:fldCharType="end"/>
      </w:r>
      <w:bookmarkEnd w:id="90"/>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91" w:name="_Toc320707873"/>
      <w:bookmarkStart w:id="92" w:name="_Toc320714709"/>
      <w:bookmarkStart w:id="93" w:name="_Toc321148896"/>
      <w:bookmarkEnd w:id="91"/>
      <w:bookmarkEnd w:id="92"/>
    </w:p>
    <w:bookmarkEnd w:id="93"/>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94" w:name="_Toc321148897"/>
      <w:bookmarkStart w:id="95" w:name="_Toc364417879"/>
      <w:r w:rsidRPr="002A5DE2">
        <w:t>GeologicUnitView Features</w:t>
      </w:r>
      <w:bookmarkEnd w:id="94"/>
      <w:bookmarkEnd w:id="95"/>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6442C1" w:rsidRPr="00A24C9B" w:rsidRDefault="006442C1"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39"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6442C1" w:rsidRPr="00A24C9B" w:rsidRDefault="006442C1"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0"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1"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96" w:name="_Ref321727345"/>
      <w:r w:rsidRPr="00283E2D">
        <w:t xml:space="preserve">Table </w:t>
      </w:r>
      <w:r w:rsidR="00A833BC">
        <w:fldChar w:fldCharType="begin"/>
      </w:r>
      <w:r w:rsidR="00A833BC">
        <w:instrText xml:space="preserve"> SEQ Table \* ARABIC </w:instrText>
      </w:r>
      <w:r w:rsidR="00A833BC">
        <w:fldChar w:fldCharType="separate"/>
      </w:r>
      <w:r w:rsidR="006C0140">
        <w:rPr>
          <w:noProof/>
        </w:rPr>
        <w:t>3</w:t>
      </w:r>
      <w:r w:rsidR="00A833BC">
        <w:rPr>
          <w:noProof/>
        </w:rPr>
        <w:fldChar w:fldCharType="end"/>
      </w:r>
      <w:bookmarkEnd w:id="96"/>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97" w:name="_Toc321763216"/>
      <w:bookmarkStart w:id="98" w:name="_Toc321763452"/>
      <w:bookmarkStart w:id="99" w:name="_Toc321763217"/>
      <w:bookmarkStart w:id="100" w:name="_Toc321763453"/>
      <w:bookmarkStart w:id="101" w:name="_Toc321763218"/>
      <w:bookmarkStart w:id="102" w:name="_Toc321763454"/>
      <w:bookmarkStart w:id="103" w:name="_Toc321763219"/>
      <w:bookmarkStart w:id="104" w:name="_Toc321763455"/>
      <w:bookmarkStart w:id="105" w:name="_Deployment_Cookbook"/>
      <w:bookmarkStart w:id="106" w:name="_Toc321148900"/>
      <w:bookmarkStart w:id="107" w:name="_Ref321729584"/>
      <w:bookmarkStart w:id="108" w:name="_Ref321729593"/>
      <w:bookmarkStart w:id="109" w:name="_Toc364417880"/>
      <w:bookmarkEnd w:id="97"/>
      <w:bookmarkEnd w:id="98"/>
      <w:bookmarkEnd w:id="99"/>
      <w:bookmarkEnd w:id="100"/>
      <w:bookmarkEnd w:id="101"/>
      <w:bookmarkEnd w:id="102"/>
      <w:bookmarkEnd w:id="103"/>
      <w:bookmarkEnd w:id="104"/>
      <w:bookmarkEnd w:id="105"/>
      <w:r w:rsidRPr="002A5DE2">
        <w:lastRenderedPageBreak/>
        <w:t>Deployment Cookbook</w:t>
      </w:r>
      <w:bookmarkEnd w:id="106"/>
      <w:bookmarkEnd w:id="107"/>
      <w:bookmarkEnd w:id="108"/>
      <w:bookmarkEnd w:id="109"/>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10" w:name="_Toc321148901"/>
      <w:bookmarkStart w:id="111" w:name="_Toc364417881"/>
      <w:r w:rsidRPr="002A5DE2">
        <w:t>Mapping from source data</w:t>
      </w:r>
      <w:bookmarkEnd w:id="110"/>
      <w:bookmarkEnd w:id="111"/>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12" w:name="_Toc321148902"/>
      <w:bookmarkStart w:id="113" w:name="_Toc364417882"/>
      <w:r w:rsidRPr="002A5DE2">
        <w:t>Interchange formats</w:t>
      </w:r>
      <w:bookmarkEnd w:id="112"/>
      <w:bookmarkEnd w:id="113"/>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14" w:name="_Toc321148903"/>
      <w:bookmarkStart w:id="115" w:name="_Toc364417883"/>
      <w:r w:rsidRPr="002A5DE2">
        <w:t xml:space="preserve">Schema mapping </w:t>
      </w:r>
      <w:r w:rsidR="00725EA5" w:rsidRPr="002A5DE2">
        <w:t>in ESRI ArcGIS</w:t>
      </w:r>
      <w:bookmarkEnd w:id="114"/>
      <w:bookmarkEnd w:id="115"/>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6442C1" w:rsidRPr="001D1519" w:rsidRDefault="006442C1"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3"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6442C1" w:rsidRPr="001D1519" w:rsidRDefault="006442C1"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6442C1" w:rsidRPr="0080705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5"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442C1" w:rsidRPr="00807055" w:rsidRDefault="006442C1"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6442C1" w:rsidRPr="00646FC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8"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6442C1" w:rsidRPr="00646FC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16" w:name="_Toc321763224"/>
      <w:bookmarkStart w:id="117" w:name="_Toc321763460"/>
      <w:bookmarkStart w:id="118" w:name="_Toc321763225"/>
      <w:bookmarkStart w:id="119" w:name="_Toc321763461"/>
      <w:bookmarkStart w:id="120" w:name="_Toc321148904"/>
      <w:bookmarkStart w:id="121" w:name="_Toc364417884"/>
      <w:bookmarkEnd w:id="116"/>
      <w:bookmarkEnd w:id="117"/>
      <w:bookmarkEnd w:id="118"/>
      <w:bookmarkEnd w:id="119"/>
      <w:r w:rsidRPr="00283E2D">
        <w:lastRenderedPageBreak/>
        <w:t xml:space="preserve">Schema mapping </w:t>
      </w:r>
      <w:r w:rsidR="00BA4765" w:rsidRPr="00283E2D">
        <w:t>in SQL</w:t>
      </w:r>
      <w:bookmarkEnd w:id="120"/>
      <w:bookmarkEnd w:id="121"/>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49"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6442C1" w:rsidRPr="005A1A4C" w:rsidRDefault="006442C1" w:rsidP="002A5DE2">
                              <w:pPr>
                                <w:pStyle w:val="SQLtext"/>
                                <w:numPr>
                                  <w:ilvl w:val="0"/>
                                  <w:numId w:val="7"/>
                                </w:numPr>
                              </w:pPr>
                              <w:r w:rsidRPr="00A64BEA">
                                <w:rPr>
                                  <w:b/>
                                  <w:sz w:val="22"/>
                                  <w:szCs w:val="22"/>
                                </w:rPr>
                                <w:t>CREATE TABLE</w:t>
                              </w:r>
                              <w:r w:rsidRPr="005A1A4C">
                                <w:t xml:space="preserve"> sde.geologicunitview As</w:t>
                              </w:r>
                            </w:p>
                            <w:p w:rsidR="006442C1" w:rsidRPr="0040312D" w:rsidRDefault="006442C1" w:rsidP="002A5DE2">
                              <w:pPr>
                                <w:pStyle w:val="SQLtext"/>
                                <w:numPr>
                                  <w:ilvl w:val="0"/>
                                  <w:numId w:val="7"/>
                                </w:numPr>
                              </w:pPr>
                              <w:r w:rsidRPr="0040312D">
                                <w:t>SELECT</w:t>
                              </w:r>
                            </w:p>
                            <w:p w:rsidR="006442C1" w:rsidRPr="005A1A4C" w:rsidRDefault="006442C1" w:rsidP="002A5DE2">
                              <w:pPr>
                                <w:pStyle w:val="SQLtext"/>
                                <w:numPr>
                                  <w:ilvl w:val="0"/>
                                  <w:numId w:val="7"/>
                                </w:numPr>
                              </w:pPr>
                              <w:r>
                                <w:t>mup</w:t>
                              </w:r>
                              <w:r w:rsidRPr="005A1A4C">
                                <w:t>.objectid as objectid,</w:t>
                              </w:r>
                            </w:p>
                            <w:p w:rsidR="006442C1" w:rsidRPr="005A1A4C" w:rsidRDefault="006442C1" w:rsidP="002A5DE2">
                              <w:pPr>
                                <w:pStyle w:val="SQLtext"/>
                                <w:numPr>
                                  <w:ilvl w:val="0"/>
                                  <w:numId w:val="7"/>
                                </w:numPr>
                              </w:pPr>
                              <w:r>
                                <w:t>mup</w:t>
                              </w:r>
                              <w:r w:rsidRPr="005A1A4C">
                                <w:t>.</w:t>
                              </w:r>
                              <w:r>
                                <w:t>mup</w:t>
                              </w:r>
                              <w:r w:rsidRPr="005A1A4C">
                                <w:t>_id AS identifier,</w:t>
                              </w:r>
                            </w:p>
                            <w:p w:rsidR="006442C1" w:rsidRPr="005A1A4C" w:rsidRDefault="006442C1" w:rsidP="002A5DE2">
                              <w:pPr>
                                <w:pStyle w:val="SQLtext"/>
                                <w:numPr>
                                  <w:ilvl w:val="0"/>
                                  <w:numId w:val="7"/>
                                </w:numPr>
                              </w:pPr>
                              <w:r>
                                <w:t>dmu</w:t>
                              </w:r>
                              <w:r w:rsidRPr="005A1A4C">
                                <w:t>.description AS name,</w:t>
                              </w:r>
                            </w:p>
                            <w:p w:rsidR="006442C1" w:rsidRPr="005A1A4C" w:rsidRDefault="006442C1" w:rsidP="002A5DE2">
                              <w:pPr>
                                <w:pStyle w:val="SQLtext"/>
                                <w:numPr>
                                  <w:ilvl w:val="0"/>
                                  <w:numId w:val="7"/>
                                </w:numPr>
                              </w:pPr>
                              <w:r>
                                <w:t>mup</w:t>
                              </w:r>
                              <w:r w:rsidRPr="005A1A4C">
                                <w:t>.notes AS description,</w:t>
                              </w:r>
                            </w:p>
                            <w:p w:rsidR="006442C1" w:rsidRPr="005A1A4C" w:rsidRDefault="006442C1" w:rsidP="002A5DE2">
                              <w:pPr>
                                <w:pStyle w:val="SQLtext"/>
                                <w:numPr>
                                  <w:ilvl w:val="0"/>
                                  <w:numId w:val="7"/>
                                </w:numPr>
                              </w:pPr>
                              <w:r w:rsidRPr="005A1A4C">
                                <w:t>'Geologic Unit'::text AS "geologicUnitType",</w:t>
                              </w:r>
                            </w:p>
                            <w:p w:rsidR="006442C1" w:rsidRPr="005A1A4C" w:rsidRDefault="006442C1" w:rsidP="002A5DE2">
                              <w:pPr>
                                <w:pStyle w:val="SQLtext"/>
                                <w:numPr>
                                  <w:ilvl w:val="0"/>
                                  <w:numId w:val="7"/>
                                </w:numPr>
                              </w:pPr>
                              <w:r w:rsidRPr="005A1A4C">
                                <w:t>'Not Specified'::text AS rank,</w:t>
                              </w:r>
                            </w:p>
                            <w:p w:rsidR="006442C1" w:rsidRPr="005A1A4C" w:rsidRDefault="006442C1" w:rsidP="002A5DE2">
                              <w:pPr>
                                <w:pStyle w:val="SQLtext"/>
                                <w:numPr>
                                  <w:ilvl w:val="0"/>
                                  <w:numId w:val="7"/>
                                </w:numPr>
                              </w:pPr>
                              <w:r>
                                <w:t>polyextattr</w:t>
                              </w:r>
                              <w:r w:rsidRPr="005A1A4C">
                                <w:t>.lith6name AS lithology,</w:t>
                              </w:r>
                            </w:p>
                            <w:p w:rsidR="006442C1" w:rsidRDefault="006442C1" w:rsidP="002A5DE2">
                              <w:pPr>
                                <w:pStyle w:val="SQLtext"/>
                                <w:numPr>
                                  <w:ilvl w:val="0"/>
                                  <w:numId w:val="7"/>
                                </w:numPr>
                              </w:pPr>
                              <w:r>
                                <w:t>dmu.age AS "geologicHistory",</w:t>
                              </w:r>
                            </w:p>
                            <w:p w:rsidR="006442C1" w:rsidRDefault="006442C1" w:rsidP="002A5DE2">
                              <w:pPr>
                                <w:pStyle w:val="SQLtext"/>
                                <w:numPr>
                                  <w:ilvl w:val="0"/>
                                  <w:numId w:val="7"/>
                                </w:numPr>
                              </w:pPr>
                              <w:r>
                                <w:t>(datasources.source::text || ' '::text) || datasources.notes AS source,</w:t>
                              </w:r>
                            </w:p>
                            <w:p w:rsidR="006442C1" w:rsidRDefault="006442C1" w:rsidP="002A5DE2">
                              <w:pPr>
                                <w:pStyle w:val="SQLtext"/>
                                <w:numPr>
                                  <w:ilvl w:val="0"/>
                                  <w:numId w:val="7"/>
                                </w:numPr>
                              </w:pPr>
                              <w:r>
                                <w:t>'http://…/cgi/geologicunittype/0008'::text AS "geologicUnitType_uri",</w:t>
                              </w:r>
                            </w:p>
                            <w:p w:rsidR="006442C1" w:rsidRDefault="006442C1" w:rsidP="002A5DE2">
                              <w:pPr>
                                <w:pStyle w:val="SQLtext"/>
                                <w:numPr>
                                  <w:ilvl w:val="0"/>
                                  <w:numId w:val="7"/>
                                </w:numPr>
                              </w:pPr>
                              <w:r>
                                <w:t>polyextattr.lithuri AS "representativeLithology_uri",</w:t>
                              </w:r>
                            </w:p>
                            <w:p w:rsidR="006442C1" w:rsidRDefault="006442C1" w:rsidP="002A5DE2">
                              <w:pPr>
                                <w:pStyle w:val="SQLtext"/>
                                <w:numPr>
                                  <w:ilvl w:val="0"/>
                                  <w:numId w:val="7"/>
                                </w:numPr>
                              </w:pPr>
                              <w:r>
                                <w:t>polyextattr.ageuri AS "representativeAge_uri",</w:t>
                              </w:r>
                            </w:p>
                            <w:p w:rsidR="006442C1" w:rsidRDefault="006442C1" w:rsidP="002A5DE2">
                              <w:pPr>
                                <w:pStyle w:val="SQLtext"/>
                                <w:numPr>
                                  <w:ilvl w:val="0"/>
                                  <w:numId w:val="7"/>
                                </w:numPr>
                              </w:pPr>
                              <w:r>
                                <w:t>mapunitages.ageyoungerterm AS "representativeLowerAge_uri",</w:t>
                              </w:r>
                            </w:p>
                            <w:p w:rsidR="006442C1" w:rsidRDefault="006442C1" w:rsidP="002A5DE2">
                              <w:pPr>
                                <w:pStyle w:val="SQLtext"/>
                                <w:numPr>
                                  <w:ilvl w:val="0"/>
                                  <w:numId w:val="7"/>
                                </w:numPr>
                              </w:pPr>
                              <w:r>
                                <w:t>mapunitages.ageolderterm AS "representativeUpperAge_uri",</w:t>
                              </w:r>
                            </w:p>
                            <w:p w:rsidR="006442C1" w:rsidRDefault="006442C1" w:rsidP="002A5DE2">
                              <w:pPr>
                                <w:pStyle w:val="SQLtext"/>
                                <w:numPr>
                                  <w:ilvl w:val="0"/>
                                  <w:numId w:val="7"/>
                                </w:numPr>
                              </w:pPr>
                              <w:r>
                                <w:t>'http://www.opengis.net/def/nil/OGC/0/missing'::text AS specification_uri,</w:t>
                              </w:r>
                            </w:p>
                            <w:p w:rsidR="006442C1" w:rsidRDefault="006442C1" w:rsidP="002A5DE2">
                              <w:pPr>
                                <w:pStyle w:val="SQLtext"/>
                                <w:numPr>
                                  <w:ilvl w:val="0"/>
                                  <w:numId w:val="7"/>
                                </w:numPr>
                              </w:pPr>
                              <w:r>
                                <w:t>'http://catalog.usgin.org/geoportal/…'::text AS metadata_uri,</w:t>
                              </w:r>
                            </w:p>
                            <w:p w:rsidR="006442C1" w:rsidRDefault="006442C1" w:rsidP="002A5DE2">
                              <w:pPr>
                                <w:pStyle w:val="SQLtext"/>
                                <w:numPr>
                                  <w:ilvl w:val="0"/>
                                  <w:numId w:val="7"/>
                                </w:numPr>
                              </w:pPr>
                              <w:r>
                                <w:t>mup.mapunit AS "genericSymbolizer",</w:t>
                              </w:r>
                            </w:p>
                            <w:p w:rsidR="006442C1" w:rsidRDefault="006442C1" w:rsidP="002A5DE2">
                              <w:pPr>
                                <w:pStyle w:val="SQLtext"/>
                                <w:numPr>
                                  <w:ilvl w:val="0"/>
                                  <w:numId w:val="7"/>
                                </w:numPr>
                              </w:pPr>
                              <w:r>
                                <w:t>shape::geometry as shape</w:t>
                              </w:r>
                            </w:p>
                            <w:p w:rsidR="006442C1" w:rsidRDefault="006442C1" w:rsidP="002A5DE2">
                              <w:pPr>
                                <w:pStyle w:val="SQLtext"/>
                                <w:numPr>
                                  <w:ilvl w:val="0"/>
                                  <w:numId w:val="7"/>
                                </w:numPr>
                              </w:pPr>
                              <w:r w:rsidRPr="0040312D">
                                <w:rPr>
                                  <w:b/>
                                  <w:sz w:val="22"/>
                                  <w:szCs w:val="22"/>
                                </w:rPr>
                                <w:t>FROM</w:t>
                              </w:r>
                              <w:r>
                                <w:t xml:space="preserve"> mapunitpolys AS mup </w:t>
                              </w:r>
                            </w:p>
                            <w:p w:rsidR="006442C1" w:rsidRDefault="006442C1" w:rsidP="002A5DE2">
                              <w:pPr>
                                <w:pStyle w:val="SQLtext"/>
                                <w:numPr>
                                  <w:ilvl w:val="0"/>
                                  <w:numId w:val="7"/>
                                </w:numPr>
                              </w:pPr>
                              <w:r>
                                <w:t>LEFT JOIN polyextattr ON mup.mapunitpolys_id = polyextattr.ownerid</w:t>
                              </w:r>
                            </w:p>
                            <w:p w:rsidR="006442C1" w:rsidRDefault="006442C1" w:rsidP="002A5DE2">
                              <w:pPr>
                                <w:pStyle w:val="SQLtext"/>
                                <w:numPr>
                                  <w:ilvl w:val="0"/>
                                  <w:numId w:val="7"/>
                                </w:numPr>
                              </w:pPr>
                              <w:r>
                                <w:t>LEFT JOIN datasources ON mup.datasourceid = datasources.datasources_id</w:t>
                              </w:r>
                            </w:p>
                            <w:p w:rsidR="006442C1" w:rsidRDefault="006442C1" w:rsidP="002A5DE2">
                              <w:pPr>
                                <w:pStyle w:val="SQLtext"/>
                                <w:numPr>
                                  <w:ilvl w:val="0"/>
                                  <w:numId w:val="7"/>
                                </w:numPr>
                              </w:pPr>
                              <w:r>
                                <w:t>LEFT JOIN descriptionofmapunits as dmu ON mup.mapunit = dmu.mapunit</w:t>
                              </w:r>
                            </w:p>
                            <w:p w:rsidR="006442C1" w:rsidRPr="004E00EF" w:rsidRDefault="006442C1"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6442C1" w:rsidRPr="005A1A4C" w:rsidRDefault="006442C1" w:rsidP="002A5DE2">
                        <w:pPr>
                          <w:pStyle w:val="SQLtext"/>
                          <w:numPr>
                            <w:ilvl w:val="0"/>
                            <w:numId w:val="7"/>
                          </w:numPr>
                        </w:pPr>
                        <w:r w:rsidRPr="00A64BEA">
                          <w:rPr>
                            <w:b/>
                            <w:sz w:val="22"/>
                            <w:szCs w:val="22"/>
                          </w:rPr>
                          <w:t>CREATE TABLE</w:t>
                        </w:r>
                        <w:r w:rsidRPr="005A1A4C">
                          <w:t xml:space="preserve"> sde.geologicunitview As</w:t>
                        </w:r>
                      </w:p>
                      <w:p w:rsidR="006442C1" w:rsidRPr="0040312D" w:rsidRDefault="006442C1" w:rsidP="002A5DE2">
                        <w:pPr>
                          <w:pStyle w:val="SQLtext"/>
                          <w:numPr>
                            <w:ilvl w:val="0"/>
                            <w:numId w:val="7"/>
                          </w:numPr>
                        </w:pPr>
                        <w:r w:rsidRPr="0040312D">
                          <w:t>SELECT</w:t>
                        </w:r>
                      </w:p>
                      <w:p w:rsidR="006442C1" w:rsidRPr="005A1A4C" w:rsidRDefault="006442C1" w:rsidP="002A5DE2">
                        <w:pPr>
                          <w:pStyle w:val="SQLtext"/>
                          <w:numPr>
                            <w:ilvl w:val="0"/>
                            <w:numId w:val="7"/>
                          </w:numPr>
                        </w:pPr>
                        <w:r>
                          <w:t>mup</w:t>
                        </w:r>
                        <w:r w:rsidRPr="005A1A4C">
                          <w:t>.objectid as objectid,</w:t>
                        </w:r>
                      </w:p>
                      <w:p w:rsidR="006442C1" w:rsidRPr="005A1A4C" w:rsidRDefault="006442C1" w:rsidP="002A5DE2">
                        <w:pPr>
                          <w:pStyle w:val="SQLtext"/>
                          <w:numPr>
                            <w:ilvl w:val="0"/>
                            <w:numId w:val="7"/>
                          </w:numPr>
                        </w:pPr>
                        <w:r>
                          <w:t>mup</w:t>
                        </w:r>
                        <w:r w:rsidRPr="005A1A4C">
                          <w:t>.</w:t>
                        </w:r>
                        <w:r>
                          <w:t>mup</w:t>
                        </w:r>
                        <w:r w:rsidRPr="005A1A4C">
                          <w:t>_id AS identifier,</w:t>
                        </w:r>
                      </w:p>
                      <w:p w:rsidR="006442C1" w:rsidRPr="005A1A4C" w:rsidRDefault="006442C1" w:rsidP="002A5DE2">
                        <w:pPr>
                          <w:pStyle w:val="SQLtext"/>
                          <w:numPr>
                            <w:ilvl w:val="0"/>
                            <w:numId w:val="7"/>
                          </w:numPr>
                        </w:pPr>
                        <w:r>
                          <w:t>dmu</w:t>
                        </w:r>
                        <w:r w:rsidRPr="005A1A4C">
                          <w:t>.description AS name,</w:t>
                        </w:r>
                      </w:p>
                      <w:p w:rsidR="006442C1" w:rsidRPr="005A1A4C" w:rsidRDefault="006442C1" w:rsidP="002A5DE2">
                        <w:pPr>
                          <w:pStyle w:val="SQLtext"/>
                          <w:numPr>
                            <w:ilvl w:val="0"/>
                            <w:numId w:val="7"/>
                          </w:numPr>
                        </w:pPr>
                        <w:r>
                          <w:t>mup</w:t>
                        </w:r>
                        <w:r w:rsidRPr="005A1A4C">
                          <w:t>.notes AS description,</w:t>
                        </w:r>
                      </w:p>
                      <w:p w:rsidR="006442C1" w:rsidRPr="005A1A4C" w:rsidRDefault="006442C1" w:rsidP="002A5DE2">
                        <w:pPr>
                          <w:pStyle w:val="SQLtext"/>
                          <w:numPr>
                            <w:ilvl w:val="0"/>
                            <w:numId w:val="7"/>
                          </w:numPr>
                        </w:pPr>
                        <w:r w:rsidRPr="005A1A4C">
                          <w:t>'Geologic Unit'::text AS "geologicUnitType",</w:t>
                        </w:r>
                      </w:p>
                      <w:p w:rsidR="006442C1" w:rsidRPr="005A1A4C" w:rsidRDefault="006442C1" w:rsidP="002A5DE2">
                        <w:pPr>
                          <w:pStyle w:val="SQLtext"/>
                          <w:numPr>
                            <w:ilvl w:val="0"/>
                            <w:numId w:val="7"/>
                          </w:numPr>
                        </w:pPr>
                        <w:r w:rsidRPr="005A1A4C">
                          <w:t>'Not Specified'::text AS rank,</w:t>
                        </w:r>
                      </w:p>
                      <w:p w:rsidR="006442C1" w:rsidRPr="005A1A4C" w:rsidRDefault="006442C1" w:rsidP="002A5DE2">
                        <w:pPr>
                          <w:pStyle w:val="SQLtext"/>
                          <w:numPr>
                            <w:ilvl w:val="0"/>
                            <w:numId w:val="7"/>
                          </w:numPr>
                        </w:pPr>
                        <w:r>
                          <w:t>polyextattr</w:t>
                        </w:r>
                        <w:r w:rsidRPr="005A1A4C">
                          <w:t>.lith6name AS lithology,</w:t>
                        </w:r>
                      </w:p>
                      <w:p w:rsidR="006442C1" w:rsidRDefault="006442C1" w:rsidP="002A5DE2">
                        <w:pPr>
                          <w:pStyle w:val="SQLtext"/>
                          <w:numPr>
                            <w:ilvl w:val="0"/>
                            <w:numId w:val="7"/>
                          </w:numPr>
                        </w:pPr>
                        <w:r>
                          <w:t>dmu.age AS "geologicHistory",</w:t>
                        </w:r>
                      </w:p>
                      <w:p w:rsidR="006442C1" w:rsidRDefault="006442C1" w:rsidP="002A5DE2">
                        <w:pPr>
                          <w:pStyle w:val="SQLtext"/>
                          <w:numPr>
                            <w:ilvl w:val="0"/>
                            <w:numId w:val="7"/>
                          </w:numPr>
                        </w:pPr>
                        <w:r>
                          <w:t>(datasources.source::text || ' '::text) || datasources.notes AS source,</w:t>
                        </w:r>
                      </w:p>
                      <w:p w:rsidR="006442C1" w:rsidRDefault="006442C1" w:rsidP="002A5DE2">
                        <w:pPr>
                          <w:pStyle w:val="SQLtext"/>
                          <w:numPr>
                            <w:ilvl w:val="0"/>
                            <w:numId w:val="7"/>
                          </w:numPr>
                        </w:pPr>
                        <w:r>
                          <w:t>'http://…/cgi/geologicunittype/0008'::text AS "geologicUnitType_uri",</w:t>
                        </w:r>
                      </w:p>
                      <w:p w:rsidR="006442C1" w:rsidRDefault="006442C1" w:rsidP="002A5DE2">
                        <w:pPr>
                          <w:pStyle w:val="SQLtext"/>
                          <w:numPr>
                            <w:ilvl w:val="0"/>
                            <w:numId w:val="7"/>
                          </w:numPr>
                        </w:pPr>
                        <w:r>
                          <w:t>polyextattr.lithuri AS "representativeLithology_uri",</w:t>
                        </w:r>
                      </w:p>
                      <w:p w:rsidR="006442C1" w:rsidRDefault="006442C1" w:rsidP="002A5DE2">
                        <w:pPr>
                          <w:pStyle w:val="SQLtext"/>
                          <w:numPr>
                            <w:ilvl w:val="0"/>
                            <w:numId w:val="7"/>
                          </w:numPr>
                        </w:pPr>
                        <w:r>
                          <w:t>polyextattr.ageuri AS "representativeAge_uri",</w:t>
                        </w:r>
                      </w:p>
                      <w:p w:rsidR="006442C1" w:rsidRDefault="006442C1" w:rsidP="002A5DE2">
                        <w:pPr>
                          <w:pStyle w:val="SQLtext"/>
                          <w:numPr>
                            <w:ilvl w:val="0"/>
                            <w:numId w:val="7"/>
                          </w:numPr>
                        </w:pPr>
                        <w:r>
                          <w:t>mapunitages.ageyoungerterm AS "representativeLowerAge_uri",</w:t>
                        </w:r>
                      </w:p>
                      <w:p w:rsidR="006442C1" w:rsidRDefault="006442C1" w:rsidP="002A5DE2">
                        <w:pPr>
                          <w:pStyle w:val="SQLtext"/>
                          <w:numPr>
                            <w:ilvl w:val="0"/>
                            <w:numId w:val="7"/>
                          </w:numPr>
                        </w:pPr>
                        <w:r>
                          <w:t>mapunitages.ageolderterm AS "representativeUpperAge_uri",</w:t>
                        </w:r>
                      </w:p>
                      <w:p w:rsidR="006442C1" w:rsidRDefault="006442C1" w:rsidP="002A5DE2">
                        <w:pPr>
                          <w:pStyle w:val="SQLtext"/>
                          <w:numPr>
                            <w:ilvl w:val="0"/>
                            <w:numId w:val="7"/>
                          </w:numPr>
                        </w:pPr>
                        <w:r>
                          <w:t>'http://www.opengis.net/def/nil/OGC/0/missing'::text AS specification_uri,</w:t>
                        </w:r>
                      </w:p>
                      <w:p w:rsidR="006442C1" w:rsidRDefault="006442C1" w:rsidP="002A5DE2">
                        <w:pPr>
                          <w:pStyle w:val="SQLtext"/>
                          <w:numPr>
                            <w:ilvl w:val="0"/>
                            <w:numId w:val="7"/>
                          </w:numPr>
                        </w:pPr>
                        <w:r>
                          <w:t>'http://catalog.usgin.org/geoportal/…'::text AS metadata_uri,</w:t>
                        </w:r>
                      </w:p>
                      <w:p w:rsidR="006442C1" w:rsidRDefault="006442C1" w:rsidP="002A5DE2">
                        <w:pPr>
                          <w:pStyle w:val="SQLtext"/>
                          <w:numPr>
                            <w:ilvl w:val="0"/>
                            <w:numId w:val="7"/>
                          </w:numPr>
                        </w:pPr>
                        <w:r>
                          <w:t>mup.mapunit AS "genericSymbolizer",</w:t>
                        </w:r>
                      </w:p>
                      <w:p w:rsidR="006442C1" w:rsidRDefault="006442C1" w:rsidP="002A5DE2">
                        <w:pPr>
                          <w:pStyle w:val="SQLtext"/>
                          <w:numPr>
                            <w:ilvl w:val="0"/>
                            <w:numId w:val="7"/>
                          </w:numPr>
                        </w:pPr>
                        <w:r>
                          <w:t>shape::geometry as shape</w:t>
                        </w:r>
                      </w:p>
                      <w:p w:rsidR="006442C1" w:rsidRDefault="006442C1" w:rsidP="002A5DE2">
                        <w:pPr>
                          <w:pStyle w:val="SQLtext"/>
                          <w:numPr>
                            <w:ilvl w:val="0"/>
                            <w:numId w:val="7"/>
                          </w:numPr>
                        </w:pPr>
                        <w:r w:rsidRPr="0040312D">
                          <w:rPr>
                            <w:b/>
                            <w:sz w:val="22"/>
                            <w:szCs w:val="22"/>
                          </w:rPr>
                          <w:t>FROM</w:t>
                        </w:r>
                        <w:r>
                          <w:t xml:space="preserve"> mapunitpolys AS mup </w:t>
                        </w:r>
                      </w:p>
                      <w:p w:rsidR="006442C1" w:rsidRDefault="006442C1" w:rsidP="002A5DE2">
                        <w:pPr>
                          <w:pStyle w:val="SQLtext"/>
                          <w:numPr>
                            <w:ilvl w:val="0"/>
                            <w:numId w:val="7"/>
                          </w:numPr>
                        </w:pPr>
                        <w:r>
                          <w:t>LEFT JOIN polyextattr ON mup.mapunitpolys_id = polyextattr.ownerid</w:t>
                        </w:r>
                      </w:p>
                      <w:p w:rsidR="006442C1" w:rsidRDefault="006442C1" w:rsidP="002A5DE2">
                        <w:pPr>
                          <w:pStyle w:val="SQLtext"/>
                          <w:numPr>
                            <w:ilvl w:val="0"/>
                            <w:numId w:val="7"/>
                          </w:numPr>
                        </w:pPr>
                        <w:r>
                          <w:t>LEFT JOIN datasources ON mup.datasourceid = datasources.datasources_id</w:t>
                        </w:r>
                      </w:p>
                      <w:p w:rsidR="006442C1" w:rsidRDefault="006442C1" w:rsidP="002A5DE2">
                        <w:pPr>
                          <w:pStyle w:val="SQLtext"/>
                          <w:numPr>
                            <w:ilvl w:val="0"/>
                            <w:numId w:val="7"/>
                          </w:numPr>
                        </w:pPr>
                        <w:r>
                          <w:t>LEFT JOIN descriptionofmapunits as dmu ON mup.mapunit = dmu.mapunit</w:t>
                        </w:r>
                      </w:p>
                      <w:p w:rsidR="006442C1" w:rsidRPr="004E00EF" w:rsidRDefault="006442C1"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0"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22" w:name="_Toc321148905"/>
      <w:bookmarkStart w:id="123" w:name="_Toc364417885"/>
      <w:r w:rsidRPr="00283E2D">
        <w:t xml:space="preserve">Notes on schema mapping </w:t>
      </w:r>
      <w:r w:rsidR="00BA4765" w:rsidRPr="00283E2D">
        <w:t>i</w:t>
      </w:r>
      <w:r w:rsidR="00F25FA7" w:rsidRPr="00283E2D">
        <w:t>n</w:t>
      </w:r>
      <w:r w:rsidR="00BA4765" w:rsidRPr="00283E2D">
        <w:t xml:space="preserve"> SQL</w:t>
      </w:r>
      <w:bookmarkEnd w:id="122"/>
      <w:bookmarkEnd w:id="123"/>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1"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2"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3"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24" w:name="_Toc321148906"/>
      <w:bookmarkStart w:id="125" w:name="_Toc364417886"/>
      <w:r w:rsidRPr="00283E2D">
        <w:t xml:space="preserve">Vocabulary </w:t>
      </w:r>
      <w:r w:rsidR="00BB2A3B" w:rsidRPr="00283E2D">
        <w:t>m</w:t>
      </w:r>
      <w:r w:rsidRPr="00283E2D">
        <w:t>apping</w:t>
      </w:r>
      <w:bookmarkEnd w:id="124"/>
      <w:bookmarkEnd w:id="125"/>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26" w:name="_Toc321148907"/>
      <w:bookmarkStart w:id="127" w:name="_Toc364417887"/>
      <w:r w:rsidRPr="00283E2D">
        <w:t>Excel Workbook template</w:t>
      </w:r>
      <w:bookmarkEnd w:id="126"/>
      <w:bookmarkEnd w:id="127"/>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28" w:name="_Toc321148908"/>
      <w:bookmarkStart w:id="129" w:name="_Toc364417888"/>
      <w:r w:rsidRPr="00283E2D">
        <w:t>Configuring OGC services</w:t>
      </w:r>
      <w:bookmarkEnd w:id="128"/>
      <w:bookmarkEnd w:id="129"/>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4"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30" w:name="_Styling"/>
      <w:bookmarkStart w:id="131" w:name="_Toc321148909"/>
      <w:bookmarkStart w:id="132" w:name="_Ref321729607"/>
      <w:bookmarkStart w:id="133" w:name="_Ref321729614"/>
      <w:bookmarkStart w:id="134" w:name="_Toc364417889"/>
      <w:bookmarkEnd w:id="130"/>
      <w:r w:rsidRPr="00283E2D">
        <w:t>Styling</w:t>
      </w:r>
      <w:bookmarkEnd w:id="131"/>
      <w:bookmarkEnd w:id="132"/>
      <w:bookmarkEnd w:id="133"/>
      <w:bookmarkEnd w:id="134"/>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F476F4" w:rsidP="0087247F">
      <w:pPr>
        <w:ind w:left="720"/>
      </w:pPr>
      <w:hyperlink r:id="rId55"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6"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35" w:name="_Toc321148910"/>
      <w:bookmarkStart w:id="136" w:name="_Toc364417890"/>
      <w:r w:rsidRPr="00283E2D">
        <w:t>How to Create a Styled Layer Descriptor (SLD) using Arc2Earth</w:t>
      </w:r>
      <w:bookmarkEnd w:id="135"/>
      <w:bookmarkEnd w:id="136"/>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7"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8" w:history="1">
        <w:r w:rsidRPr="00283E2D">
          <w:rPr>
            <w:rStyle w:val="Hyperlink"/>
          </w:rPr>
          <w:t>Notepad++</w:t>
        </w:r>
      </w:hyperlink>
      <w:r>
        <w:t xml:space="preserve"> (be sure to get the</w:t>
      </w:r>
      <w:hyperlink r:id="rId59"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137" w:name="_Toc321764994"/>
      <w:bookmarkStart w:id="138" w:name="_Toc364417891"/>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6442C1"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6442C1" w:rsidRPr="00FB3A73" w:rsidRDefault="006442C1"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6442C1"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6442C1" w:rsidRPr="006D7BBB" w:rsidRDefault="006442C1"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6442C1" w:rsidRPr="00FB3A73" w:rsidRDefault="006442C1"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37"/>
      <w:bookmarkEnd w:id="138"/>
    </w:p>
    <w:p w:rsidR="007E19A1" w:rsidRPr="002C298B" w:rsidRDefault="007E19A1" w:rsidP="00A833BC">
      <w:pPr>
        <w:pStyle w:val="Heading1"/>
        <w:pageBreakBefore/>
      </w:pPr>
      <w:bookmarkStart w:id="139" w:name="_Toc364417892"/>
      <w:r w:rsidRPr="002C298B">
        <w:lastRenderedPageBreak/>
        <w:t>Deploying Your Web Service</w:t>
      </w:r>
      <w:bookmarkEnd w:id="139"/>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40" w:name="_Testing_Your_Web"/>
      <w:bookmarkStart w:id="141" w:name="_Toc321148912"/>
      <w:bookmarkEnd w:id="140"/>
    </w:p>
    <w:p w:rsidR="004D69C0" w:rsidRPr="004D69C0" w:rsidRDefault="004D69C0" w:rsidP="002A5DE2">
      <w:pPr>
        <w:pStyle w:val="Heading1"/>
      </w:pPr>
      <w:bookmarkStart w:id="142" w:name="_Ref321729772"/>
      <w:bookmarkStart w:id="143" w:name="_Toc364417893"/>
      <w:r w:rsidRPr="004D69C0">
        <w:t>Testing Your Web Service</w:t>
      </w:r>
      <w:bookmarkEnd w:id="141"/>
      <w:bookmarkEnd w:id="142"/>
      <w:bookmarkEnd w:id="143"/>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44" w:name="_Toc321148913"/>
      <w:bookmarkStart w:id="145" w:name="_Toc364417894"/>
      <w:r w:rsidRPr="005D2883">
        <w:t>Web Service Requests</w:t>
      </w:r>
      <w:bookmarkEnd w:id="144"/>
      <w:bookmarkEnd w:id="145"/>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6442C1" w:rsidRPr="00B319D1" w:rsidRDefault="006442C1"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1"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442C1" w:rsidRPr="00B319D1" w:rsidRDefault="006442C1"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2"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F476F4" w:rsidP="002A5DE2">
      <w:pPr>
        <w:pStyle w:val="ListParagraph"/>
        <w:numPr>
          <w:ilvl w:val="0"/>
          <w:numId w:val="27"/>
        </w:numPr>
      </w:pPr>
      <w:hyperlink r:id="rId63" w:history="1">
        <w:r w:rsidR="004D69C0" w:rsidRPr="00325A56">
          <w:rPr>
            <w:rStyle w:val="Hyperlink"/>
          </w:rPr>
          <w:t>ArcGIS Desktop</w:t>
        </w:r>
      </w:hyperlink>
    </w:p>
    <w:p w:rsidR="004D69C0" w:rsidRPr="00CC6C44" w:rsidRDefault="00F476F4" w:rsidP="002A5DE2">
      <w:pPr>
        <w:pStyle w:val="ListParagraph"/>
        <w:numPr>
          <w:ilvl w:val="0"/>
          <w:numId w:val="27"/>
        </w:numPr>
      </w:pPr>
      <w:hyperlink r:id="rId64" w:history="1">
        <w:r w:rsidR="00CC6C44" w:rsidRPr="00325A56">
          <w:rPr>
            <w:rStyle w:val="Hyperlink"/>
          </w:rPr>
          <w:t>ArcGIS Explorer</w:t>
        </w:r>
      </w:hyperlink>
    </w:p>
    <w:p w:rsidR="004D69C0" w:rsidRPr="00CC6C44" w:rsidRDefault="00F476F4" w:rsidP="002A5DE2">
      <w:pPr>
        <w:pStyle w:val="ListParagraph"/>
        <w:numPr>
          <w:ilvl w:val="0"/>
          <w:numId w:val="27"/>
        </w:numPr>
      </w:pPr>
      <w:hyperlink r:id="rId65" w:history="1">
        <w:r w:rsidR="00CC6C44" w:rsidRPr="00325A56">
          <w:rPr>
            <w:rStyle w:val="Hyperlink"/>
          </w:rPr>
          <w:t>ArcGIS Online</w:t>
        </w:r>
      </w:hyperlink>
    </w:p>
    <w:p w:rsidR="004D69C0" w:rsidRPr="00CC6C44" w:rsidRDefault="00F476F4" w:rsidP="002A5DE2">
      <w:pPr>
        <w:pStyle w:val="ListParagraph"/>
        <w:numPr>
          <w:ilvl w:val="0"/>
          <w:numId w:val="27"/>
        </w:numPr>
      </w:pPr>
      <w:hyperlink r:id="rId66" w:history="1">
        <w:r w:rsidR="004D69C0" w:rsidRPr="00325A56">
          <w:rPr>
            <w:rStyle w:val="Hyperlink"/>
          </w:rPr>
          <w:t>Grass GIS</w:t>
        </w:r>
      </w:hyperlink>
    </w:p>
    <w:p w:rsidR="004D69C0" w:rsidRPr="00CC6C44" w:rsidRDefault="00F476F4" w:rsidP="002A5DE2">
      <w:pPr>
        <w:pStyle w:val="ListParagraph"/>
        <w:numPr>
          <w:ilvl w:val="0"/>
          <w:numId w:val="27"/>
        </w:numPr>
      </w:pPr>
      <w:hyperlink r:id="rId67" w:history="1">
        <w:r w:rsidR="004D69C0" w:rsidRPr="00325A56">
          <w:rPr>
            <w:rStyle w:val="Hyperlink"/>
          </w:rPr>
          <w:t>gvSIG</w:t>
        </w:r>
      </w:hyperlink>
    </w:p>
    <w:p w:rsidR="004D69C0" w:rsidRPr="00CC6C44" w:rsidRDefault="00F476F4" w:rsidP="002A5DE2">
      <w:pPr>
        <w:pStyle w:val="ListParagraph"/>
        <w:numPr>
          <w:ilvl w:val="0"/>
          <w:numId w:val="27"/>
        </w:numPr>
      </w:pPr>
      <w:hyperlink r:id="rId68" w:history="1">
        <w:r w:rsidR="004D69C0" w:rsidRPr="00325A56">
          <w:rPr>
            <w:rStyle w:val="Hyperlink"/>
          </w:rPr>
          <w:t>OpenLayers</w:t>
        </w:r>
      </w:hyperlink>
    </w:p>
    <w:p w:rsidR="004D69C0" w:rsidRPr="00CC6C44" w:rsidRDefault="00F476F4" w:rsidP="002A5DE2">
      <w:pPr>
        <w:pStyle w:val="ListParagraph"/>
        <w:numPr>
          <w:ilvl w:val="0"/>
          <w:numId w:val="27"/>
        </w:numPr>
      </w:pPr>
      <w:hyperlink r:id="rId69" w:history="1">
        <w:r w:rsidR="004D69C0" w:rsidRPr="00325A56">
          <w:rPr>
            <w:rStyle w:val="Hyperlink"/>
          </w:rPr>
          <w:t>Quantum GIS</w:t>
        </w:r>
      </w:hyperlink>
    </w:p>
    <w:p w:rsidR="004D69C0" w:rsidRPr="00CC6C44" w:rsidRDefault="00F476F4" w:rsidP="002A5DE2">
      <w:pPr>
        <w:pStyle w:val="ListParagraph"/>
        <w:numPr>
          <w:ilvl w:val="0"/>
          <w:numId w:val="27"/>
        </w:numPr>
      </w:pPr>
      <w:hyperlink r:id="rId70" w:history="1">
        <w:r w:rsidR="004D69C0" w:rsidRPr="00325A56">
          <w:rPr>
            <w:rStyle w:val="Hyperlink"/>
          </w:rPr>
          <w:t>uDig</w:t>
        </w:r>
      </w:hyperlink>
    </w:p>
    <w:p w:rsidR="00CC6C44" w:rsidRPr="00CC6C44" w:rsidRDefault="006A0679" w:rsidP="002A5DE2">
      <w:pPr>
        <w:pStyle w:val="Heading2"/>
      </w:pPr>
      <w:bookmarkStart w:id="146" w:name="_Toc321148914"/>
      <w:r>
        <w:t xml:space="preserve"> </w:t>
      </w:r>
      <w:bookmarkStart w:id="147" w:name="_Toc364417895"/>
      <w:r w:rsidR="004D69C0" w:rsidRPr="00CC6C44">
        <w:t>Addi</w:t>
      </w:r>
      <w:r w:rsidR="00CC6C44" w:rsidRPr="00CC6C44">
        <w:t>ng a Web</w:t>
      </w:r>
      <w:r w:rsidR="00325A56">
        <w:t xml:space="preserve"> Map</w:t>
      </w:r>
      <w:r w:rsidR="00CC6C44" w:rsidRPr="00CC6C44">
        <w:t xml:space="preserve"> Service in ArcCatalog</w:t>
      </w:r>
      <w:bookmarkEnd w:id="146"/>
      <w:bookmarkEnd w:id="147"/>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48" w:name="_Toc321148915"/>
      <w:bookmarkStart w:id="149" w:name="_Toc364417896"/>
      <w:r w:rsidRPr="00CC6C44">
        <w:t>Adding a Web Service in uDig</w:t>
      </w:r>
      <w:bookmarkEnd w:id="148"/>
      <w:bookmarkEnd w:id="149"/>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50" w:name="_Toc321148916"/>
      <w:bookmarkStart w:id="151" w:name="_Toc364417897"/>
      <w:r w:rsidRPr="00283E2D">
        <w:lastRenderedPageBreak/>
        <w:t>Registering with OneGeology and Submitting your Service</w:t>
      </w:r>
      <w:bookmarkEnd w:id="150"/>
      <w:bookmarkEnd w:id="151"/>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F476F4" w:rsidP="0087247F">
      <w:pPr>
        <w:ind w:left="720"/>
      </w:pPr>
      <w:hyperlink r:id="rId71"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F476F4" w:rsidP="0087247F">
      <w:pPr>
        <w:ind w:left="720"/>
      </w:pPr>
      <w:hyperlink r:id="rId72"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52" w:name="_Appendix_A:_Deploying"/>
      <w:bookmarkStart w:id="153" w:name="_Toc321148917"/>
      <w:bookmarkStart w:id="154" w:name="_Toc364417898"/>
      <w:bookmarkEnd w:id="152"/>
      <w:r w:rsidRPr="004D69C0">
        <w:t>Appendix A: Deploying GeoSciML-Portrayal Web Services in GeoServer</w:t>
      </w:r>
      <w:bookmarkEnd w:id="153"/>
      <w:bookmarkEnd w:id="154"/>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6442C1" w:rsidRPr="00EB60E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4"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6442C1" w:rsidRPr="00EB60E1" w:rsidRDefault="006442C1"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55" w:name="_Toc321148918"/>
      <w:bookmarkStart w:id="156" w:name="_Toc364417899"/>
      <w:r>
        <w:t>Logging in</w:t>
      </w:r>
      <w:bookmarkEnd w:id="155"/>
      <w:bookmarkEnd w:id="156"/>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57" w:name="_Toc321148919"/>
      <w:bookmarkStart w:id="158" w:name="_Toc364417900"/>
      <w:r w:rsidRPr="00DE2A1B">
        <w:t>Service-Level Metadata</w:t>
      </w:r>
      <w:bookmarkEnd w:id="157"/>
      <w:bookmarkEnd w:id="158"/>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6442C1" w:rsidRPr="001F4454"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6"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6442C1" w:rsidRPr="001F4454" w:rsidRDefault="006442C1"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59" w:name="_Creating_a_Workspace"/>
      <w:bookmarkStart w:id="160" w:name="_Toc321148920"/>
      <w:bookmarkStart w:id="161" w:name="_Toc364417901"/>
      <w:bookmarkEnd w:id="159"/>
      <w:r w:rsidRPr="00AD49C4">
        <w:t>Creating a Workspace</w:t>
      </w:r>
      <w:bookmarkEnd w:id="160"/>
      <w:bookmarkEnd w:id="161"/>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62" w:name="_Connecting_to_your"/>
      <w:bookmarkStart w:id="163" w:name="_Toc321148921"/>
      <w:bookmarkStart w:id="164" w:name="_Toc364417902"/>
      <w:bookmarkEnd w:id="162"/>
      <w:r w:rsidRPr="007D5F8C">
        <w:t>Connecting to your PostGIS Database</w:t>
      </w:r>
      <w:bookmarkEnd w:id="163"/>
      <w:bookmarkEnd w:id="164"/>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65" w:name="_Adding_Layers_to"/>
      <w:bookmarkStart w:id="166" w:name="_Toc321148922"/>
      <w:bookmarkStart w:id="167" w:name="_Toc364417903"/>
      <w:bookmarkEnd w:id="165"/>
      <w:r w:rsidRPr="007D5F8C">
        <w:t>Adding Layers to a Workspace</w:t>
      </w:r>
      <w:bookmarkEnd w:id="166"/>
      <w:bookmarkEnd w:id="167"/>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6442C1" w:rsidRPr="003F7AE3" w:rsidRDefault="006442C1" w:rsidP="002A5DE2">
                              <w:pPr>
                                <w:pStyle w:val="Caption"/>
                                <w:rPr>
                                  <w:noProof/>
                                </w:rPr>
                              </w:pPr>
                              <w:bookmarkStart w:id="168"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68"/>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8"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6442C1" w:rsidRPr="003F7AE3" w:rsidRDefault="006442C1" w:rsidP="002A5DE2">
                        <w:pPr>
                          <w:pStyle w:val="Caption"/>
                          <w:rPr>
                            <w:noProof/>
                          </w:rPr>
                        </w:pPr>
                        <w:bookmarkStart w:id="169"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69"/>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0" w:name="_Toc321763245"/>
      <w:bookmarkStart w:id="171" w:name="_Toc321763481"/>
      <w:bookmarkStart w:id="172" w:name="_Toc321764135"/>
      <w:bookmarkStart w:id="173" w:name="_Toc321765007"/>
      <w:bookmarkStart w:id="174" w:name="_Toc321148923"/>
      <w:bookmarkStart w:id="175" w:name="_Toc364417904"/>
      <w:bookmarkEnd w:id="170"/>
      <w:bookmarkEnd w:id="171"/>
      <w:bookmarkEnd w:id="172"/>
      <w:bookmarkEnd w:id="173"/>
      <w:bookmarkEnd w:id="175"/>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76" w:name="_Toc321763246"/>
      <w:bookmarkStart w:id="177" w:name="_Toc321763482"/>
      <w:bookmarkStart w:id="178" w:name="_Toc321764136"/>
      <w:bookmarkStart w:id="179" w:name="_Toc321765008"/>
      <w:bookmarkStart w:id="180" w:name="_Toc364417905"/>
      <w:bookmarkEnd w:id="176"/>
      <w:bookmarkEnd w:id="177"/>
      <w:bookmarkEnd w:id="178"/>
      <w:bookmarkEnd w:id="179"/>
      <w:bookmarkEnd w:id="180"/>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1" w:name="_Toc321763247"/>
      <w:bookmarkStart w:id="182" w:name="_Toc321763483"/>
      <w:bookmarkStart w:id="183" w:name="_Toc321764137"/>
      <w:bookmarkStart w:id="184" w:name="_Toc321765009"/>
      <w:bookmarkStart w:id="185" w:name="_Toc364417906"/>
      <w:bookmarkEnd w:id="181"/>
      <w:bookmarkEnd w:id="182"/>
      <w:bookmarkEnd w:id="183"/>
      <w:bookmarkEnd w:id="184"/>
      <w:bookmarkEnd w:id="185"/>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6" w:name="_Toc321763248"/>
      <w:bookmarkStart w:id="187" w:name="_Toc321763484"/>
      <w:bookmarkStart w:id="188" w:name="_Toc321764138"/>
      <w:bookmarkStart w:id="189" w:name="_Toc321765010"/>
      <w:bookmarkStart w:id="190" w:name="_Toc364417907"/>
      <w:bookmarkEnd w:id="186"/>
      <w:bookmarkEnd w:id="187"/>
      <w:bookmarkEnd w:id="188"/>
      <w:bookmarkEnd w:id="189"/>
      <w:bookmarkEnd w:id="190"/>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1" w:name="_Toc321763249"/>
      <w:bookmarkStart w:id="192" w:name="_Toc321763485"/>
      <w:bookmarkStart w:id="193" w:name="_Toc321764139"/>
      <w:bookmarkStart w:id="194" w:name="_Toc321765011"/>
      <w:bookmarkStart w:id="195" w:name="_Toc364417908"/>
      <w:bookmarkEnd w:id="191"/>
      <w:bookmarkEnd w:id="192"/>
      <w:bookmarkEnd w:id="193"/>
      <w:bookmarkEnd w:id="194"/>
      <w:bookmarkEnd w:id="195"/>
    </w:p>
    <w:p w:rsidR="007075EF" w:rsidRPr="006A0679" w:rsidRDefault="007075EF" w:rsidP="0087247F">
      <w:pPr>
        <w:pStyle w:val="Heading3"/>
        <w:numPr>
          <w:ilvl w:val="2"/>
          <w:numId w:val="40"/>
        </w:numPr>
      </w:pPr>
      <w:bookmarkStart w:id="196" w:name="_Toc364417909"/>
      <w:r w:rsidRPr="00640EB5">
        <w:t xml:space="preserve">The Data </w:t>
      </w:r>
      <w:r w:rsidRPr="006A0679">
        <w:t>tab of the Edit Layer page</w:t>
      </w:r>
      <w:bookmarkEnd w:id="174"/>
      <w:bookmarkEnd w:id="196"/>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197" w:name="_Toc321148924"/>
      <w:bookmarkStart w:id="198" w:name="_Toc364417910"/>
      <w:r w:rsidRPr="007D5F8C">
        <w:t>The Publishing tab of the Edit Layer page</w:t>
      </w:r>
      <w:bookmarkEnd w:id="197"/>
      <w:bookmarkEnd w:id="198"/>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199" w:name="_Importing_Layer_Styles"/>
      <w:bookmarkEnd w:id="199"/>
      <w:r w:rsidRPr="00113A50">
        <w:rPr>
          <w:sz w:val="20"/>
        </w:rPr>
        <w:t xml:space="preserve"> </w:t>
      </w:r>
      <w:bookmarkStart w:id="200" w:name="_Toc321148925"/>
      <w:bookmarkStart w:id="201" w:name="_Toc364417911"/>
      <w:r w:rsidR="007D5F8C" w:rsidRPr="00113A50">
        <w:t>Importing Layer Styles from an SLD File</w:t>
      </w:r>
      <w:bookmarkEnd w:id="200"/>
      <w:bookmarkEnd w:id="201"/>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02" w:name="_Toc321148926"/>
      <w:bookmarkStart w:id="203" w:name="_Toc364417912"/>
      <w:r w:rsidRPr="000E3293">
        <w:t>Finishing Up</w:t>
      </w:r>
      <w:bookmarkEnd w:id="202"/>
      <w:bookmarkEnd w:id="203"/>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04" w:name="_Toc321148927"/>
      <w:bookmarkStart w:id="205" w:name="_Toc364417913"/>
      <w:r w:rsidRPr="004D69C0">
        <w:t xml:space="preserve">GeoServer </w:t>
      </w:r>
      <w:r w:rsidR="00283E2D" w:rsidRPr="004D69C0">
        <w:t>Troubleshooting</w:t>
      </w:r>
      <w:bookmarkEnd w:id="204"/>
      <w:bookmarkEnd w:id="205"/>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79"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F476F4" w:rsidP="0087247F">
      <w:pPr>
        <w:ind w:left="720"/>
      </w:pPr>
      <w:hyperlink r:id="rId80"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1"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2"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06" w:name="_Appendix_B:_Deploying"/>
      <w:bookmarkStart w:id="207" w:name="_Toc321148928"/>
      <w:bookmarkStart w:id="208" w:name="_Toc364417914"/>
      <w:bookmarkEnd w:id="206"/>
      <w:r>
        <w:t>Appendix B: Deploying GeoSciML-Portrayal Web Services in ArcGIS Server</w:t>
      </w:r>
      <w:bookmarkEnd w:id="207"/>
      <w:bookmarkEnd w:id="208"/>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09" w:name="_Toc321148929"/>
      <w:bookmarkStart w:id="210" w:name="_Toc364417915"/>
      <w:r w:rsidRPr="00220077">
        <w:t>Connecting to your ArcGIS Server instance</w:t>
      </w:r>
      <w:bookmarkEnd w:id="209"/>
      <w:bookmarkEnd w:id="210"/>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11" w:name="_Toc321148930"/>
      <w:bookmarkStart w:id="212" w:name="_Toc364417916"/>
      <w:r w:rsidRPr="00536638">
        <w:t>Create an ArcMap Project for your web service</w:t>
      </w:r>
      <w:bookmarkEnd w:id="211"/>
      <w:bookmarkEnd w:id="212"/>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13" w:name="_Toc321148931"/>
      <w:bookmarkStart w:id="214" w:name="_Toc364417917"/>
      <w:r w:rsidRPr="00536638">
        <w:t>Publishing on ArcGIS Server</w:t>
      </w:r>
      <w:bookmarkEnd w:id="213"/>
      <w:bookmarkEnd w:id="214"/>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15" w:name="_Toc321148932"/>
      <w:bookmarkStart w:id="216" w:name="_Toc364417918"/>
      <w:r w:rsidRPr="00536638">
        <w:t>Troubleshooting ArcGIS Server</w:t>
      </w:r>
      <w:bookmarkEnd w:id="215"/>
      <w:bookmarkEnd w:id="216"/>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3"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4"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17" w:name="_Appendix_C:_OneGeology"/>
      <w:bookmarkStart w:id="218" w:name="_Toc321148933"/>
      <w:bookmarkStart w:id="219" w:name="_Toc364417919"/>
      <w:bookmarkEnd w:id="217"/>
      <w:r>
        <w:t xml:space="preserve">Appendix </w:t>
      </w:r>
      <w:r w:rsidR="00CF1193">
        <w:t>C</w:t>
      </w:r>
      <w:r>
        <w:t xml:space="preserve">: </w:t>
      </w:r>
      <w:r w:rsidR="0054715C" w:rsidRPr="0054715C">
        <w:t>OneGeology Web Service Requirements</w:t>
      </w:r>
      <w:bookmarkEnd w:id="218"/>
      <w:bookmarkEnd w:id="219"/>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5"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20" w:name="_Service-Level_Metadata_Requirements"/>
      <w:bookmarkStart w:id="221" w:name="_Toc321148934"/>
      <w:bookmarkStart w:id="222" w:name="_Toc364417920"/>
      <w:bookmarkEnd w:id="220"/>
      <w:r w:rsidRPr="00DE2A1B">
        <w:t>Service-Level Metadata Requirements</w:t>
      </w:r>
      <w:bookmarkEnd w:id="221"/>
      <w:bookmarkEnd w:id="222"/>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6"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A833BC">
        <w:fldChar w:fldCharType="begin"/>
      </w:r>
      <w:r w:rsidR="00A833BC">
        <w:instrText xml:space="preserve"> SEQ Table \* ARABIC </w:instrText>
      </w:r>
      <w:r w:rsidR="00A833BC">
        <w:fldChar w:fldCharType="separate"/>
      </w:r>
      <w:r w:rsidR="006C0140">
        <w:rPr>
          <w:noProof/>
        </w:rPr>
        <w:t>4</w:t>
      </w:r>
      <w:r w:rsidR="00A833BC">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23" w:name="_Service_Title_and"/>
      <w:bookmarkStart w:id="224" w:name="_Toc321148935"/>
      <w:bookmarkStart w:id="225" w:name="_Toc364417921"/>
      <w:bookmarkEnd w:id="223"/>
      <w:ins w:id="226"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24"/>
      <w:bookmarkEnd w:id="225"/>
    </w:p>
    <w:p w:rsidR="0054715C" w:rsidRPr="005C598F" w:rsidRDefault="000C33BA" w:rsidP="002A5DE2">
      <w:r w:rsidRPr="005C598F">
        <w:t>This section describes the OneGeology standards that</w:t>
      </w:r>
      <w:r w:rsidR="0054715C" w:rsidRPr="005C598F">
        <w:t xml:space="preserve"> govern web</w:t>
      </w:r>
      <w:ins w:id="227" w:author="Christy Caudill" w:date="2013-08-16T10:48:00Z">
        <w:r w:rsidR="005C598F">
          <w:t xml:space="preserve"> map</w:t>
        </w:r>
      </w:ins>
      <w:r w:rsidR="0054715C" w:rsidRPr="005C598F">
        <w:t xml:space="preserve"> service </w:t>
      </w:r>
      <w:r w:rsidR="0054715C" w:rsidRPr="005C598F">
        <w:rPr>
          <w:b/>
        </w:rPr>
        <w:t>Title</w:t>
      </w:r>
      <w:r w:rsidR="0054715C" w:rsidRPr="005C598F">
        <w:t xml:space="preserve"> and </w:t>
      </w:r>
      <w:r w:rsidR="0054715C" w:rsidRPr="005C598F">
        <w:rPr>
          <w:b/>
        </w:rPr>
        <w:t>Name</w:t>
      </w:r>
      <w:r w:rsidR="0054715C" w:rsidRPr="005C598F">
        <w:t>.</w:t>
      </w:r>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228"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7"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t>Language</w:t>
      </w:r>
      <w:r w:rsidRPr="005C598F">
        <w:t>: a two-letter ISO 639-1 code for the language in which the web service is portrayed</w:t>
      </w:r>
    </w:p>
    <w:p w:rsidR="006D25AA" w:rsidRDefault="006D25AA" w:rsidP="002A5DE2">
      <w:pPr>
        <w:pStyle w:val="ListParagraph"/>
        <w:numPr>
          <w:ilvl w:val="1"/>
          <w:numId w:val="20"/>
        </w:numPr>
        <w:rPr>
          <w:ins w:id="229" w:author="Christy Caudill" w:date="2013-08-16T10:54:00Z"/>
        </w:rPr>
      </w:pPr>
      <w:r w:rsidRPr="005C598F">
        <w:t xml:space="preserve">See </w:t>
      </w:r>
      <w:hyperlink r:id="rId88"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230" w:author="Christy Caudill" w:date="2013-08-16T10:54:00Z">
        <w:r>
          <w:t xml:space="preserve">Language </w:t>
        </w:r>
      </w:ins>
      <w:ins w:id="231" w:author="Christy Caudill" w:date="2013-08-16T10:55:00Z">
        <w:r>
          <w:t>Code is only used if the serivce name language differs from the</w:t>
        </w:r>
      </w:ins>
      <w:ins w:id="232" w:author="Christy Caudill" w:date="2013-08-16T10:56:00Z">
        <w:r>
          <w:t xml:space="preserve"> data language.</w:t>
        </w:r>
      </w:ins>
      <w:ins w:id="233" w:author="Christy Caudill" w:date="2013-08-16T10:55:00Z">
        <w:r>
          <w:t xml:space="preserve"> </w:t>
        </w:r>
      </w:ins>
    </w:p>
    <w:p w:rsidR="006D25AA" w:rsidRPr="005C598F" w:rsidDel="00C2611A" w:rsidRDefault="006D25AA" w:rsidP="002A5DE2">
      <w:pPr>
        <w:pStyle w:val="ListParagraph"/>
        <w:numPr>
          <w:ilvl w:val="0"/>
          <w:numId w:val="20"/>
        </w:numPr>
        <w:rPr>
          <w:del w:id="234" w:author="Christy Caudill" w:date="2013-08-16T10:54:00Z"/>
        </w:rPr>
      </w:pPr>
      <w:del w:id="235" w:author="Christy Caudill" w:date="2013-08-16T10:54:00Z">
        <w:r w:rsidRPr="005C598F" w:rsidDel="00C2611A">
          <w:rPr>
            <w:b/>
          </w:rPr>
          <w:lastRenderedPageBreak/>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236" w:author="Christy Caudill" w:date="2013-08-16T10:54:00Z"/>
        </w:rPr>
      </w:pPr>
      <w:del w:id="237"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238" w:author="Christy Caudill" w:date="2013-08-16T10:46:00Z">
        <w:r w:rsidR="005C598F">
          <w:t>. This is indicated in the</w:t>
        </w:r>
      </w:ins>
      <w:ins w:id="239" w:author="Christy Caudill" w:date="2013-08-16T10:59:00Z">
        <w:r w:rsidR="00C2611A">
          <w:t xml:space="preserve"> layer metadta; in the</w:t>
        </w:r>
      </w:ins>
      <w:ins w:id="240"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241" w:name="_Toc321148936"/>
      <w:bookmarkStart w:id="242" w:name="_Toc364417922"/>
      <w:r w:rsidRPr="005C598F">
        <w:t xml:space="preserve">OneGeology Service Title </w:t>
      </w:r>
      <w:r w:rsidR="00DD362E" w:rsidRPr="005C598F">
        <w:t>Examples</w:t>
      </w:r>
      <w:r w:rsidRPr="005C598F">
        <w:t>:</w:t>
      </w:r>
      <w:bookmarkEnd w:id="241"/>
      <w:bookmarkEnd w:id="242"/>
    </w:p>
    <w:p w:rsidR="0054715C" w:rsidRDefault="0054715C" w:rsidP="002A5DE2">
      <w:pPr>
        <w:rPr>
          <w:ins w:id="243" w:author="Christy Caudill" w:date="2013-08-16T11:00:00Z"/>
        </w:rPr>
      </w:pPr>
      <w:r w:rsidRPr="005C598F">
        <w:t xml:space="preserve">USA USGIN </w:t>
      </w:r>
      <w:del w:id="244" w:author="Christy Caudill" w:date="2013-08-16T10:57:00Z">
        <w:r w:rsidRPr="005C598F" w:rsidDel="00C2611A">
          <w:delText>1:3M</w:delText>
        </w:r>
      </w:del>
      <w:r w:rsidRPr="005C598F">
        <w:t xml:space="preserve"> Geology</w:t>
      </w:r>
      <w:r w:rsidR="00595226" w:rsidRPr="005C598F">
        <w:br/>
        <w:t xml:space="preserve">USA-AZ AZGS </w:t>
      </w:r>
      <w:del w:id="245" w:author="Christy Caudill" w:date="2013-08-16T10:51:00Z">
        <w:r w:rsidR="00595226" w:rsidRPr="005C598F" w:rsidDel="005C598F">
          <w:delText>ES</w:delText>
        </w:r>
      </w:del>
      <w:del w:id="246"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247" w:author="Christy Caudill" w:date="2013-08-16T11:01:00Z"/>
        </w:rPr>
      </w:pPr>
      <w:ins w:id="248" w:author="Christy Caudill" w:date="2013-08-16T11:00:00Z">
        <w:r>
          <w:t>***Note: The service URL must use “_”</w:t>
        </w:r>
      </w:ins>
      <w:ins w:id="249" w:author="Christy Caudill" w:date="2013-08-16T11:01:00Z">
        <w:r w:rsidR="00DF6D81">
          <w:t xml:space="preserve"> instead of spaces for software conformance. The service URL</w:t>
        </w:r>
      </w:ins>
      <w:ins w:id="250" w:author="Christy Caudill" w:date="2013-08-16T11:04:00Z">
        <w:r w:rsidR="00960C08">
          <w:t xml:space="preserve"> string</w:t>
        </w:r>
      </w:ins>
      <w:ins w:id="251" w:author="Christy Caudill" w:date="2013-08-16T11:01:00Z">
        <w:r w:rsidR="00DF6D81">
          <w:t xml:space="preserve"> for the above AZ service example would be:</w:t>
        </w:r>
      </w:ins>
    </w:p>
    <w:p w:rsidR="00DF6D81" w:rsidRPr="005C598F" w:rsidRDefault="00DF6D81" w:rsidP="002A5DE2">
      <w:ins w:id="252" w:author="Christy Caudill" w:date="2013-08-16T11:02:00Z">
        <w:r>
          <w:t>USA-AZ_AZGS_Faults</w:t>
        </w:r>
      </w:ins>
    </w:p>
    <w:p w:rsidR="0054715C" w:rsidDel="00C2611A" w:rsidRDefault="0054715C" w:rsidP="002A5DE2">
      <w:pPr>
        <w:rPr>
          <w:del w:id="253" w:author="Christy Caudill" w:date="2013-08-16T10:56:00Z"/>
        </w:rPr>
      </w:pPr>
      <w:del w:id="254"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255"/>
        <w:commentRangeStart w:id="256"/>
        <w:r w:rsidRPr="008C1A92" w:rsidDel="00C2611A">
          <w:rPr>
            <w:highlight w:val="yellow"/>
          </w:rPr>
          <w:delText>English</w:delText>
        </w:r>
        <w:commentRangeEnd w:id="255"/>
        <w:r w:rsidR="008C1A92" w:rsidDel="00C2611A">
          <w:rPr>
            <w:rStyle w:val="CommentReference"/>
          </w:rPr>
          <w:commentReference w:id="255"/>
        </w:r>
        <w:commentRangeEnd w:id="256"/>
        <w:r w:rsidR="00C2611A" w:rsidDel="00C2611A">
          <w:rPr>
            <w:rStyle w:val="CommentReference"/>
          </w:rPr>
          <w:commentReference w:id="256"/>
        </w:r>
        <w:r w:rsidRPr="008C1A92" w:rsidDel="00C2611A">
          <w:rPr>
            <w:highlight w:val="yellow"/>
          </w:rPr>
          <w:delText>.</w:delText>
        </w:r>
      </w:del>
    </w:p>
    <w:p w:rsidR="00243D6F" w:rsidRPr="002F441C" w:rsidRDefault="00C2611A" w:rsidP="0087247F">
      <w:pPr>
        <w:pStyle w:val="Heading2"/>
        <w:numPr>
          <w:ilvl w:val="1"/>
          <w:numId w:val="60"/>
        </w:numPr>
      </w:pPr>
      <w:bookmarkStart w:id="257" w:name="_Layer_Naming_and"/>
      <w:bookmarkStart w:id="258" w:name="_Toc321148937"/>
      <w:bookmarkStart w:id="259" w:name="_Toc364417923"/>
      <w:bookmarkEnd w:id="257"/>
      <w:ins w:id="260" w:author="Christy Caudill" w:date="2013-08-16T10:57:00Z">
        <w:r>
          <w:t xml:space="preserve">WMS </w:t>
        </w:r>
      </w:ins>
      <w:r w:rsidR="00243D6F" w:rsidRPr="002F441C">
        <w:t xml:space="preserve">Layer Naming </w:t>
      </w:r>
      <w:r w:rsidR="00D20426">
        <w:t xml:space="preserve">and Title </w:t>
      </w:r>
      <w:r w:rsidR="00243D6F" w:rsidRPr="002F441C">
        <w:t>Conventions</w:t>
      </w:r>
      <w:bookmarkEnd w:id="258"/>
      <w:bookmarkEnd w:id="259"/>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261"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0"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t>Language</w:t>
      </w:r>
      <w:r w:rsidR="006D25AA">
        <w:t>: a two-letter ISO 639-1 code for the language in which the web service is portrayed</w:t>
      </w:r>
    </w:p>
    <w:p w:rsidR="00D20426" w:rsidRDefault="006D25AA" w:rsidP="002A5DE2">
      <w:pPr>
        <w:pStyle w:val="ListParagraph"/>
        <w:numPr>
          <w:ilvl w:val="1"/>
          <w:numId w:val="20"/>
        </w:numPr>
        <w:rPr>
          <w:ins w:id="262" w:author="Christy Caudill" w:date="2013-08-16T10:56:00Z"/>
        </w:rPr>
      </w:pPr>
      <w:r>
        <w:t>S</w:t>
      </w:r>
      <w:r w:rsidR="00D20426" w:rsidRPr="006D25AA">
        <w:t xml:space="preserve">ee </w:t>
      </w:r>
      <w:hyperlink r:id="rId91"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263" w:author="Christy Caudill" w:date="2013-08-16T10:56:00Z"/>
        </w:rPr>
      </w:pPr>
      <w:ins w:id="264" w:author="Christy Caudill" w:date="2013-08-16T10:56:00Z">
        <w:r>
          <w:t xml:space="preserve">Language Code is only used if the serivce name language differs from the data language. </w:t>
        </w:r>
      </w:ins>
    </w:p>
    <w:p w:rsidR="00C2611A" w:rsidRPr="006D25AA" w:rsidRDefault="00C2611A" w:rsidP="00C2611A">
      <w:pPr>
        <w:pStyle w:val="ListParagraph"/>
        <w:ind w:left="1800"/>
        <w:pPrChange w:id="265"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266" w:name="_Toc321148938"/>
      <w:bookmarkStart w:id="267" w:name="_Toc364417924"/>
      <w:r w:rsidRPr="00D20426">
        <w:t xml:space="preserve">Layer </w:t>
      </w:r>
      <w:r>
        <w:t>T</w:t>
      </w:r>
      <w:r w:rsidRPr="00D20426">
        <w:t>itle Examples</w:t>
      </w:r>
      <w:bookmarkEnd w:id="266"/>
      <w:ins w:id="268" w:author="Christy Caudill" w:date="2013-08-16T10:58:00Z">
        <w:r w:rsidR="00C2611A">
          <w:t xml:space="preserve"> (as indicated </w:t>
        </w:r>
      </w:ins>
      <w:ins w:id="269" w:author="Christy Caudill" w:date="2013-08-16T10:59:00Z">
        <w:r w:rsidR="00C2611A">
          <w:t xml:space="preserve">in the layer </w:t>
        </w:r>
      </w:ins>
      <w:ins w:id="270" w:author="Christy Caudill" w:date="2013-08-16T10:58:00Z">
        <w:r w:rsidR="00C2611A">
          <w:t>metadata; in the WMS Custom Capabilities)</w:t>
        </w:r>
      </w:ins>
      <w:bookmarkEnd w:id="267"/>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271" w:name="_Toc321148939"/>
      <w:bookmarkStart w:id="272" w:name="_Toc364417925"/>
      <w:r w:rsidRPr="00D20426">
        <w:t>Layer Name Examples</w:t>
      </w:r>
      <w:bookmarkEnd w:id="271"/>
      <w:bookmarkEnd w:id="272"/>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rsidP="003B5259">
      <w:pPr>
        <w:rPr>
          <w:ins w:id="273" w:author="Christy Caudill" w:date="2013-08-16T11:32:00Z"/>
        </w:rPr>
        <w:pPrChange w:id="274" w:author="Christy Caudill" w:date="2013-08-16T11:08:00Z">
          <w:pPr>
            <w:pStyle w:val="Heading3"/>
            <w:numPr>
              <w:ilvl w:val="0"/>
              <w:numId w:val="0"/>
            </w:numPr>
            <w:tabs>
              <w:tab w:val="clear" w:pos="720"/>
            </w:tabs>
          </w:pPr>
        </w:pPrChange>
      </w:pPr>
      <w:bookmarkStart w:id="275" w:name="_Toc321148940"/>
      <w:del w:id="276" w:author="Christy Caudill" w:date="2013-08-16T11:30:00Z">
        <w:r w:rsidRPr="00787E5F" w:rsidDel="003234AB">
          <w:delText>A sample WMS GetCapabilities document demonstrating Layer Names and Layer Titles</w:delText>
        </w:r>
      </w:del>
      <w:bookmarkEnd w:id="275"/>
    </w:p>
    <w:p w:rsidR="00C26F48" w:rsidRDefault="00C26F48" w:rsidP="002A1808">
      <w:pPr>
        <w:pStyle w:val="Heading2"/>
        <w:numPr>
          <w:ilvl w:val="0"/>
          <w:numId w:val="0"/>
        </w:numPr>
        <w:rPr>
          <w:ins w:id="277" w:author="Christy Caudill" w:date="2013-08-16T11:45:00Z"/>
        </w:rPr>
        <w:pPrChange w:id="278" w:author="Christy Caudill" w:date="2013-08-16T11:44:00Z">
          <w:pPr>
            <w:pStyle w:val="Heading3"/>
            <w:numPr>
              <w:ilvl w:val="0"/>
              <w:numId w:val="0"/>
            </w:numPr>
            <w:tabs>
              <w:tab w:val="clear" w:pos="720"/>
            </w:tabs>
          </w:pPr>
        </w:pPrChange>
      </w:pPr>
      <w:bookmarkStart w:id="279" w:name="_Toc364417926"/>
      <w:ins w:id="280" w:author="Christy Caudill" w:date="2013-08-16T11:45:00Z">
        <w:r>
          <w:t xml:space="preserve">C.4 </w:t>
        </w:r>
      </w:ins>
      <w:ins w:id="281" w:author="Christy Caudill" w:date="2013-08-16T12:08:00Z">
        <w:r w:rsidR="007206EE">
          <w:tab/>
        </w:r>
      </w:ins>
      <w:ins w:id="282" w:author="Christy Caudill" w:date="2013-08-16T11:45:00Z">
        <w:r>
          <w:t>WFS Service and Layer Naming Conventions</w:t>
        </w:r>
        <w:bookmarkEnd w:id="279"/>
      </w:ins>
    </w:p>
    <w:p w:rsidR="003234AB" w:rsidRDefault="003234AB" w:rsidP="003B5259">
      <w:pPr>
        <w:rPr>
          <w:ins w:id="283" w:author="Christy Caudill" w:date="2013-08-16T11:12:00Z"/>
        </w:rPr>
        <w:pPrChange w:id="284" w:author="Christy Caudill" w:date="2013-08-16T11:08:00Z">
          <w:pPr>
            <w:pStyle w:val="Heading3"/>
            <w:numPr>
              <w:ilvl w:val="0"/>
              <w:numId w:val="0"/>
            </w:numPr>
            <w:tabs>
              <w:tab w:val="clear" w:pos="720"/>
            </w:tabs>
          </w:pPr>
        </w:pPrChange>
      </w:pPr>
    </w:p>
    <w:p w:rsidR="00795689" w:rsidRDefault="003B5259" w:rsidP="003B5259">
      <w:pPr>
        <w:rPr>
          <w:ins w:id="285" w:author="Christy Caudill" w:date="2013-08-16T11:14:00Z"/>
        </w:rPr>
        <w:pPrChange w:id="286" w:author="Christy Caudill" w:date="2013-08-16T11:08:00Z">
          <w:pPr>
            <w:pStyle w:val="Heading3"/>
            <w:numPr>
              <w:ilvl w:val="0"/>
              <w:numId w:val="0"/>
            </w:numPr>
            <w:tabs>
              <w:tab w:val="clear" w:pos="720"/>
            </w:tabs>
          </w:pPr>
        </w:pPrChange>
      </w:pPr>
      <w:ins w:id="287" w:author="Christy Caudill" w:date="2013-08-16T11:09:00Z">
        <w:r>
          <w:t>The above two sections are indications for naming the web map service</w:t>
        </w:r>
      </w:ins>
      <w:ins w:id="288" w:author="Christy Caudill" w:date="2013-08-16T11:10:00Z">
        <w:r>
          <w:t xml:space="preserve"> (WMS)</w:t>
        </w:r>
      </w:ins>
      <w:ins w:id="289" w:author="Christy Caudill" w:date="2013-08-16T11:09:00Z">
        <w:r>
          <w:t xml:space="preserve"> and</w:t>
        </w:r>
      </w:ins>
      <w:ins w:id="290" w:author="Christy Caudill" w:date="2013-08-16T11:10:00Z">
        <w:r>
          <w:t xml:space="preserve"> WMS layers. </w:t>
        </w:r>
      </w:ins>
      <w:ins w:id="291" w:author="Christy Caudill" w:date="2013-08-16T11:13:00Z">
        <w:r w:rsidR="00795689">
          <w:t>To meet 4 star</w:t>
        </w:r>
      </w:ins>
      <w:ins w:id="292" w:author="Christy Caudill" w:date="2013-08-16T11:14:00Z">
        <w:r w:rsidR="00795689">
          <w:t xml:space="preserve"> requirements, </w:t>
        </w:r>
      </w:ins>
      <w:ins w:id="293" w:author="Christy Caudill" w:date="2013-08-16T11:13:00Z">
        <w:r w:rsidR="00795689">
          <w:t xml:space="preserve"> </w:t>
        </w:r>
      </w:ins>
      <w:ins w:id="294" w:author="Christy Caudill" w:date="2013-08-16T11:14:00Z">
        <w:r w:rsidR="00795689">
          <w:t>t</w:t>
        </w:r>
      </w:ins>
      <w:ins w:id="295" w:author="Christy Caudill" w:date="2013-08-16T11:10:00Z">
        <w:r>
          <w:t>he web feature service (WFS)</w:t>
        </w:r>
      </w:ins>
      <w:ins w:id="296" w:author="Christy Caudill" w:date="2013-08-16T11:14:00Z">
        <w:r w:rsidR="00795689">
          <w:t xml:space="preserve"> must be delivered in</w:t>
        </w:r>
      </w:ins>
      <w:ins w:id="297" w:author="Christy Caudill" w:date="2013-08-16T11:09:00Z">
        <w:r>
          <w:t xml:space="preserve"> </w:t>
        </w:r>
      </w:ins>
      <w:ins w:id="298" w:author="Christy Caudill" w:date="2013-08-16T11:14:00Z">
        <w:r w:rsidR="00795689">
          <w:t xml:space="preserve">GeoScimML </w:t>
        </w:r>
        <w:commentRangeStart w:id="299"/>
        <w:r w:rsidR="00795689">
          <w:t>format</w:t>
        </w:r>
      </w:ins>
      <w:commentRangeEnd w:id="299"/>
      <w:ins w:id="300" w:author="Christy Caudill" w:date="2013-08-16T11:15:00Z">
        <w:r w:rsidR="00795689">
          <w:rPr>
            <w:rStyle w:val="CommentReference"/>
          </w:rPr>
          <w:commentReference w:id="299"/>
        </w:r>
      </w:ins>
      <w:ins w:id="301" w:author="Christy Caudill" w:date="2013-08-16T11:14:00Z">
        <w:r w:rsidR="00795689">
          <w:t>.</w:t>
        </w:r>
      </w:ins>
    </w:p>
    <w:p w:rsidR="003B5259" w:rsidRDefault="00795689" w:rsidP="00795689">
      <w:pPr>
        <w:pStyle w:val="ListParagraph"/>
        <w:numPr>
          <w:ilvl w:val="0"/>
          <w:numId w:val="66"/>
        </w:numPr>
        <w:rPr>
          <w:ins w:id="302" w:author="Christy Caudill" w:date="2013-08-16T11:18:00Z"/>
        </w:rPr>
        <w:pPrChange w:id="303" w:author="Christy Caudill" w:date="2013-08-16T11:15:00Z">
          <w:pPr>
            <w:pStyle w:val="Heading3"/>
            <w:numPr>
              <w:ilvl w:val="0"/>
              <w:numId w:val="0"/>
            </w:numPr>
            <w:tabs>
              <w:tab w:val="clear" w:pos="720"/>
            </w:tabs>
          </w:pPr>
        </w:pPrChange>
      </w:pPr>
      <w:ins w:id="304" w:author="Christy Caudill" w:date="2013-08-16T11:16:00Z">
        <w:r>
          <w:t xml:space="preserve">Section 2 of this document outlines a workflow for conforming data to the </w:t>
        </w:r>
      </w:ins>
      <w:ins w:id="305" w:author="Christy Caudill" w:date="2013-08-16T11:08:00Z">
        <w:r w:rsidR="003B5259">
          <w:t>GeoSciML-Portrayal</w:t>
        </w:r>
      </w:ins>
      <w:ins w:id="306" w:author="Christy Caudill" w:date="2013-08-16T11:17:00Z">
        <w:r>
          <w:t xml:space="preserve"> schema</w:t>
        </w:r>
      </w:ins>
      <w:ins w:id="307" w:author="Christy Caudill" w:date="2013-08-16T11:16:00Z">
        <w:r>
          <w:t xml:space="preserve">. </w:t>
        </w:r>
      </w:ins>
      <w:ins w:id="308" w:author="Christy Caudill" w:date="2013-08-16T11:17:00Z">
        <w:r>
          <w:t>The t</w:t>
        </w:r>
      </w:ins>
      <w:ins w:id="309" w:author="Christy Caudill" w:date="2013-08-16T11:16:00Z">
        <w:r>
          <w:t xml:space="preserve">hree elements </w:t>
        </w:r>
      </w:ins>
      <w:ins w:id="310" w:author="Christy Caudill" w:date="2013-08-16T11:18:00Z">
        <w:r>
          <w:t>in</w:t>
        </w:r>
      </w:ins>
      <w:ins w:id="311" w:author="Christy Caudill" w:date="2013-08-16T11:16:00Z">
        <w:r>
          <w:t xml:space="preserve"> the G</w:t>
        </w:r>
      </w:ins>
      <w:ins w:id="312" w:author="Christy Caudill" w:date="2013-08-16T11:18:00Z">
        <w:r>
          <w:t>eoSciML-Portrayal schema must be the exact same as the layer names in the WFS to conform to the schema:</w:t>
        </w:r>
      </w:ins>
    </w:p>
    <w:p w:rsidR="00795689" w:rsidRDefault="00795689" w:rsidP="00795689">
      <w:pPr>
        <w:pStyle w:val="ListParagraph"/>
        <w:numPr>
          <w:ilvl w:val="1"/>
          <w:numId w:val="66"/>
        </w:numPr>
        <w:rPr>
          <w:ins w:id="313" w:author="Christy Caudill" w:date="2013-08-16T11:19:00Z"/>
        </w:rPr>
        <w:pPrChange w:id="314" w:author="Christy Caudill" w:date="2013-08-16T11:19:00Z">
          <w:pPr>
            <w:pStyle w:val="Heading3"/>
            <w:numPr>
              <w:ilvl w:val="0"/>
              <w:numId w:val="0"/>
            </w:numPr>
            <w:tabs>
              <w:tab w:val="clear" w:pos="720"/>
            </w:tabs>
          </w:pPr>
        </w:pPrChange>
      </w:pPr>
      <w:ins w:id="315" w:author="Christy Caudill" w:date="2013-08-16T11:19:00Z">
        <w:r>
          <w:t>ContactView</w:t>
        </w:r>
      </w:ins>
    </w:p>
    <w:p w:rsidR="00795689" w:rsidRDefault="00795689" w:rsidP="00795689">
      <w:pPr>
        <w:pStyle w:val="ListParagraph"/>
        <w:numPr>
          <w:ilvl w:val="1"/>
          <w:numId w:val="66"/>
        </w:numPr>
        <w:rPr>
          <w:ins w:id="316" w:author="Christy Caudill" w:date="2013-08-16T11:19:00Z"/>
        </w:rPr>
        <w:pPrChange w:id="317" w:author="Christy Caudill" w:date="2013-08-16T11:19:00Z">
          <w:pPr>
            <w:pStyle w:val="Heading3"/>
            <w:numPr>
              <w:ilvl w:val="0"/>
              <w:numId w:val="0"/>
            </w:numPr>
            <w:tabs>
              <w:tab w:val="clear" w:pos="720"/>
            </w:tabs>
          </w:pPr>
        </w:pPrChange>
      </w:pPr>
      <w:ins w:id="318" w:author="Christy Caudill" w:date="2013-08-16T11:19:00Z">
        <w:r>
          <w:t>ShearDisplacementView</w:t>
        </w:r>
      </w:ins>
    </w:p>
    <w:p w:rsidR="00795689" w:rsidRDefault="00795689" w:rsidP="00795689">
      <w:pPr>
        <w:pStyle w:val="ListParagraph"/>
        <w:numPr>
          <w:ilvl w:val="1"/>
          <w:numId w:val="66"/>
        </w:numPr>
        <w:rPr>
          <w:ins w:id="319" w:author="Christy Caudill" w:date="2013-08-16T11:29:00Z"/>
        </w:rPr>
        <w:pPrChange w:id="320" w:author="Christy Caudill" w:date="2013-08-16T11:19:00Z">
          <w:pPr>
            <w:pStyle w:val="Heading3"/>
            <w:numPr>
              <w:ilvl w:val="0"/>
              <w:numId w:val="0"/>
            </w:numPr>
            <w:tabs>
              <w:tab w:val="clear" w:pos="720"/>
            </w:tabs>
          </w:pPr>
        </w:pPrChange>
      </w:pPr>
      <w:ins w:id="321" w:author="Christy Caudill" w:date="2013-08-16T11:19:00Z">
        <w:r>
          <w:t>GeologicUnitView</w:t>
        </w:r>
      </w:ins>
    </w:p>
    <w:p w:rsidR="003234AB" w:rsidRPr="003B5259" w:rsidRDefault="003234AB" w:rsidP="003234AB">
      <w:pPr>
        <w:pPrChange w:id="322" w:author="Christy Caudill" w:date="2013-08-16T11:30:00Z">
          <w:pPr>
            <w:pStyle w:val="Heading3"/>
            <w:numPr>
              <w:ilvl w:val="0"/>
              <w:numId w:val="0"/>
            </w:numPr>
            <w:tabs>
              <w:tab w:val="clear" w:pos="720"/>
            </w:tabs>
          </w:pPr>
        </w:pPrChange>
      </w:pPr>
    </w:p>
    <w:p w:rsidR="00243D6F" w:rsidRPr="001D144E" w:rsidRDefault="00750329" w:rsidP="006442C1">
      <w:pPr>
        <w:pStyle w:val="Heading2"/>
        <w:numPr>
          <w:ilvl w:val="1"/>
          <w:numId w:val="67"/>
        </w:numPr>
        <w:pPrChange w:id="323" w:author="Christy Caudill" w:date="2013-08-16T12:01:00Z">
          <w:pPr>
            <w:pStyle w:val="Heading2"/>
            <w:numPr>
              <w:numId w:val="60"/>
            </w:numPr>
            <w:tabs>
              <w:tab w:val="clear" w:pos="360"/>
              <w:tab w:val="num" w:pos="450"/>
            </w:tabs>
            <w:ind w:left="90"/>
          </w:pPr>
        </w:pPrChange>
      </w:pPr>
      <w:bookmarkStart w:id="324" w:name="_Toc321148941"/>
      <w:bookmarkStart w:id="325" w:name="_Toc364417927"/>
      <w:r>
        <w:t xml:space="preserve">Additional </w:t>
      </w:r>
      <w:r w:rsidR="00243D6F" w:rsidRPr="001D144E">
        <w:t>Layer-level Metadata Requirements</w:t>
      </w:r>
      <w:bookmarkEnd w:id="324"/>
      <w:bookmarkEnd w:id="325"/>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326"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6442C1" w:rsidRPr="008F7462" w:rsidRDefault="006442C1"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6442C1" w:rsidRPr="008F7462" w:rsidRDefault="006442C1"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Pr="00787E5F"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6442C1" w:rsidRPr="008F7462" w:rsidRDefault="006442C1"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6442C1" w:rsidRPr="008F7462" w:rsidRDefault="006442C1"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6442C1" w:rsidRPr="00787E5F" w:rsidRDefault="006442C1"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6442C1" w:rsidRDefault="006442C1"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2"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3"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A833BC">
        <w:fldChar w:fldCharType="begin"/>
      </w:r>
      <w:r w:rsidR="00A833BC">
        <w:instrText xml:space="preserve"> SEQ Table \* ARABIC </w:instrText>
      </w:r>
      <w:r w:rsidR="00A833BC">
        <w:fldChar w:fldCharType="separate"/>
      </w:r>
      <w:r w:rsidR="006C0140">
        <w:rPr>
          <w:noProof/>
        </w:rPr>
        <w:t>5</w:t>
      </w:r>
      <w:r w:rsidR="00A833BC">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4" w:history="1">
        <w:r w:rsidR="009F5619" w:rsidRPr="009F5619">
          <w:rPr>
            <w:rStyle w:val="Hyperlink"/>
          </w:rPr>
          <w:t>USGIN Metadata Wizard</w:t>
        </w:r>
      </w:hyperlink>
      <w:r w:rsidRPr="007468B7">
        <w:t>.</w:t>
      </w:r>
    </w:p>
    <w:p w:rsidR="00243D6F" w:rsidRPr="007468B7" w:rsidRDefault="00243D6F" w:rsidP="002A5DE2">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486885" w:rsidRPr="003065C4" w:rsidRDefault="00486885" w:rsidP="002A5DE2"/>
    <w:p w:rsidR="00C60A0D" w:rsidRPr="00BF2625" w:rsidRDefault="00C60A0D">
      <w:pPr>
        <w:pStyle w:val="Heading1"/>
      </w:pPr>
      <w:bookmarkStart w:id="327" w:name="_Toc320714720"/>
      <w:bookmarkStart w:id="328" w:name="_Toc321148942"/>
      <w:bookmarkStart w:id="329" w:name="_Toc364417928"/>
      <w:bookmarkEnd w:id="327"/>
      <w:r w:rsidRPr="00BF2625">
        <w:t>Glossary</w:t>
      </w:r>
      <w:bookmarkEnd w:id="328"/>
      <w:bookmarkEnd w:id="329"/>
    </w:p>
    <w:p w:rsidR="00247E8A" w:rsidRPr="0087247F" w:rsidRDefault="00247E8A" w:rsidP="0087247F">
      <w:pPr>
        <w:pStyle w:val="term"/>
        <w:rPr>
          <w:rStyle w:val="Strong"/>
        </w:rPr>
      </w:pPr>
      <w:bookmarkStart w:id="330" w:name="Attribute"/>
      <w:r w:rsidRPr="0087247F">
        <w:rPr>
          <w:rStyle w:val="Strong"/>
          <w:b/>
        </w:rPr>
        <w:t>Attribute (GIS)</w:t>
      </w:r>
    </w:p>
    <w:bookmarkEnd w:id="330"/>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331" w:name="Database"/>
      <w:r w:rsidRPr="002E44F4">
        <w:t>Database</w:t>
      </w:r>
    </w:p>
    <w:bookmarkEnd w:id="331"/>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332" w:name="Database_Field"/>
      <w:r w:rsidRPr="00687E19">
        <w:t>Database Field</w:t>
      </w:r>
    </w:p>
    <w:bookmarkEnd w:id="332"/>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333" w:name="Database_Record"/>
      <w:r w:rsidRPr="00687E19">
        <w:lastRenderedPageBreak/>
        <w:t>Database Record</w:t>
      </w:r>
    </w:p>
    <w:bookmarkEnd w:id="333"/>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334" w:name="Element"/>
      <w:r w:rsidRPr="00687E19">
        <w:t>Element</w:t>
      </w:r>
    </w:p>
    <w:bookmarkEnd w:id="334"/>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5"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335" w:name="Feature"/>
      <w:r w:rsidRPr="00687E19">
        <w:t>Feature</w:t>
      </w:r>
    </w:p>
    <w:bookmarkEnd w:id="335"/>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336" w:name="Interchange_Format"/>
      <w:r w:rsidRPr="00BF2625">
        <w:t>Interchange Format</w:t>
      </w:r>
    </w:p>
    <w:bookmarkEnd w:id="336"/>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337" w:name="Interoperability"/>
      <w:r w:rsidRPr="00687E19">
        <w:t>Interoperability</w:t>
      </w:r>
    </w:p>
    <w:bookmarkEnd w:id="337"/>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338" w:name="Markup_Language"/>
      <w:r w:rsidRPr="00687E19">
        <w:lastRenderedPageBreak/>
        <w:t>Markup Language</w:t>
      </w:r>
    </w:p>
    <w:bookmarkEnd w:id="338"/>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339" w:name="Metadata"/>
      <w:r w:rsidRPr="00BF2625">
        <w:t>Metadata</w:t>
      </w:r>
    </w:p>
    <w:bookmarkEnd w:id="339"/>
    <w:p w:rsidR="003753A8" w:rsidRPr="00687E19" w:rsidRDefault="003753A8">
      <w:r w:rsidRPr="00687E19">
        <w:t xml:space="preserve">Literally, data about data. Metadata is used to organize, categorize, browse, and discover data resources. For more information, see the </w:t>
      </w:r>
      <w:hyperlink r:id="rId96" w:history="1">
        <w:r w:rsidRPr="00687E19">
          <w:rPr>
            <w:rStyle w:val="Hyperlink"/>
          </w:rPr>
          <w:t>USGIN Metadata Tutorial</w:t>
        </w:r>
      </w:hyperlink>
      <w:r w:rsidRPr="00687E19">
        <w:t>.</w:t>
      </w:r>
    </w:p>
    <w:p w:rsidR="00A27852" w:rsidRPr="00687E19" w:rsidRDefault="00A27852" w:rsidP="0087247F">
      <w:pPr>
        <w:pStyle w:val="term"/>
      </w:pPr>
      <w:bookmarkStart w:id="340" w:name="Schema"/>
      <w:r w:rsidRPr="00687E19">
        <w:t>Schema</w:t>
      </w:r>
    </w:p>
    <w:bookmarkEnd w:id="340"/>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341" w:name="URI"/>
      <w:r w:rsidRPr="00687E19">
        <w:t>Uniform Resource Identifier (URI)</w:t>
      </w:r>
    </w:p>
    <w:bookmarkEnd w:id="341"/>
    <w:p w:rsidR="00D17CD3" w:rsidRPr="00687E19" w:rsidRDefault="00D17CD3">
      <w:r w:rsidRPr="00687E19">
        <w:t xml:space="preserve">Uniquely identifies a resource. See the </w:t>
      </w:r>
      <w:hyperlink r:id="rId97"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342" w:name="Web_Service"/>
      <w:r w:rsidRPr="00687E19">
        <w:t>Web Service</w:t>
      </w:r>
    </w:p>
    <w:bookmarkEnd w:id="342"/>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343" w:name="WFS"/>
      <w:r w:rsidRPr="00687E19">
        <w:t>Web Feature Services (WFS)</w:t>
      </w:r>
    </w:p>
    <w:bookmarkEnd w:id="343"/>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344" w:name="WMS"/>
      <w:r w:rsidRPr="00687E19">
        <w:lastRenderedPageBreak/>
        <w:t>Web Map Services (WMS)</w:t>
      </w:r>
    </w:p>
    <w:bookmarkEnd w:id="344"/>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345" w:name="XML"/>
      <w:r w:rsidRPr="00687E19">
        <w:t>XML</w:t>
      </w:r>
    </w:p>
    <w:bookmarkEnd w:id="345"/>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8" w:history="1">
        <w:r w:rsidRPr="00BF2625">
          <w:rPr>
            <w:rStyle w:val="Hyperlink"/>
          </w:rPr>
          <w:t>USGIN XML Tutorial</w:t>
        </w:r>
      </w:hyperlink>
      <w:r w:rsidRPr="00687E19">
        <w:t>.</w:t>
      </w:r>
    </w:p>
    <w:sectPr w:rsidR="00C60A0D" w:rsidRPr="00687E19" w:rsidSect="0087247F">
      <w:footerReference w:type="default" r:id="rId99"/>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5" w:author="Stephen Richard" w:date="2013-08-16T11:19:00Z" w:initials="SMR">
    <w:p w:rsidR="006442C1" w:rsidRDefault="006442C1">
      <w:pPr>
        <w:pStyle w:val="CommentText"/>
      </w:pPr>
      <w:r>
        <w:rPr>
          <w:rStyle w:val="CommentReference"/>
        </w:rPr>
        <w:annotationRef/>
      </w:r>
      <w:r>
        <w:t>This is not consistent with OneGeology Rules. Needs fixing</w:t>
      </w:r>
    </w:p>
  </w:comment>
  <w:comment w:id="256" w:author="Christy Caudill" w:date="2013-08-16T11:19:00Z" w:initials="CMC">
    <w:p w:rsidR="006442C1" w:rsidRDefault="006442C1">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299" w:author="Christy Caudill" w:date="2013-08-16T11:19:00Z" w:initials="CMC">
    <w:p w:rsidR="006442C1" w:rsidRDefault="006442C1">
      <w:pPr>
        <w:pStyle w:val="CommentText"/>
      </w:pPr>
      <w:r>
        <w:rPr>
          <w:rStyle w:val="CommentReference"/>
        </w:rPr>
        <w:annotationRef/>
      </w:r>
      <w:r w:rsidRPr="00795689">
        <w:t>http://www.onegeology.org/technical_progress/accreditationForm.cfm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42C1" w:rsidRDefault="006442C1" w:rsidP="002A5DE2">
      <w:r>
        <w:separator/>
      </w:r>
    </w:p>
  </w:endnote>
  <w:endnote w:type="continuationSeparator" w:id="0">
    <w:p w:rsidR="006442C1" w:rsidRDefault="006442C1"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6442C1" w:rsidRDefault="006442C1" w:rsidP="002A5DE2">
        <w:pPr>
          <w:pStyle w:val="Footer"/>
        </w:pPr>
        <w:r>
          <w:fldChar w:fldCharType="begin"/>
        </w:r>
        <w:r>
          <w:instrText xml:space="preserve"> PAGE    \* MERGEFORMAT </w:instrText>
        </w:r>
        <w:r>
          <w:fldChar w:fldCharType="separate"/>
        </w:r>
        <w:r w:rsidR="007206EE">
          <w:rPr>
            <w:noProof/>
          </w:rPr>
          <w:t>1</w:t>
        </w:r>
        <w:r>
          <w:fldChar w:fldCharType="end"/>
        </w:r>
      </w:p>
    </w:sdtContent>
  </w:sdt>
  <w:p w:rsidR="006442C1" w:rsidRDefault="006442C1"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42C1" w:rsidRDefault="006442C1" w:rsidP="002A5DE2">
      <w:r>
        <w:separator/>
      </w:r>
    </w:p>
  </w:footnote>
  <w:footnote w:type="continuationSeparator" w:id="0">
    <w:p w:rsidR="006442C1" w:rsidRDefault="006442C1" w:rsidP="002A5DE2">
      <w:r>
        <w:continuationSeparator/>
      </w:r>
    </w:p>
  </w:footnote>
  <w:footnote w:id="1">
    <w:p w:rsidR="006442C1" w:rsidRPr="007569F0" w:rsidRDefault="006442C1"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6442C1" w:rsidRDefault="006442C1"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8">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9">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0">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1">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4">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9">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0">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5">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9">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0">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1">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3">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5">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7">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0">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1">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4">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7">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8">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9">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0">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1">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3">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7">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8">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9">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1">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3">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4">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66">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38"/>
  </w:num>
  <w:num w:numId="2">
    <w:abstractNumId w:val="31"/>
  </w:num>
  <w:num w:numId="3">
    <w:abstractNumId w:val="20"/>
  </w:num>
  <w:num w:numId="4">
    <w:abstractNumId w:val="48"/>
  </w:num>
  <w:num w:numId="5">
    <w:abstractNumId w:val="27"/>
  </w:num>
  <w:num w:numId="6">
    <w:abstractNumId w:val="64"/>
  </w:num>
  <w:num w:numId="7">
    <w:abstractNumId w:val="33"/>
  </w:num>
  <w:num w:numId="8">
    <w:abstractNumId w:val="1"/>
  </w:num>
  <w:num w:numId="9">
    <w:abstractNumId w:val="23"/>
  </w:num>
  <w:num w:numId="10">
    <w:abstractNumId w:val="32"/>
  </w:num>
  <w:num w:numId="11">
    <w:abstractNumId w:val="26"/>
  </w:num>
  <w:num w:numId="12">
    <w:abstractNumId w:val="47"/>
  </w:num>
  <w:num w:numId="13">
    <w:abstractNumId w:val="53"/>
  </w:num>
  <w:num w:numId="14">
    <w:abstractNumId w:val="4"/>
  </w:num>
  <w:num w:numId="15">
    <w:abstractNumId w:val="0"/>
  </w:num>
  <w:num w:numId="16">
    <w:abstractNumId w:val="21"/>
  </w:num>
  <w:num w:numId="17">
    <w:abstractNumId w:val="25"/>
  </w:num>
  <w:num w:numId="18">
    <w:abstractNumId w:val="16"/>
  </w:num>
  <w:num w:numId="19">
    <w:abstractNumId w:val="5"/>
  </w:num>
  <w:num w:numId="20">
    <w:abstractNumId w:val="55"/>
  </w:num>
  <w:num w:numId="21">
    <w:abstractNumId w:val="59"/>
  </w:num>
  <w:num w:numId="22">
    <w:abstractNumId w:val="17"/>
  </w:num>
  <w:num w:numId="23">
    <w:abstractNumId w:val="40"/>
  </w:num>
  <w:num w:numId="24">
    <w:abstractNumId w:val="45"/>
  </w:num>
  <w:num w:numId="25">
    <w:abstractNumId w:val="44"/>
  </w:num>
  <w:num w:numId="26">
    <w:abstractNumId w:val="15"/>
  </w:num>
  <w:num w:numId="27">
    <w:abstractNumId w:val="22"/>
  </w:num>
  <w:num w:numId="28">
    <w:abstractNumId w:val="14"/>
  </w:num>
  <w:num w:numId="29">
    <w:abstractNumId w:val="37"/>
  </w:num>
  <w:num w:numId="30">
    <w:abstractNumId w:val="2"/>
  </w:num>
  <w:num w:numId="31">
    <w:abstractNumId w:val="6"/>
  </w:num>
  <w:num w:numId="32">
    <w:abstractNumId w:val="54"/>
  </w:num>
  <w:num w:numId="33">
    <w:abstractNumId w:val="51"/>
  </w:num>
  <w:num w:numId="34">
    <w:abstractNumId w:val="35"/>
  </w:num>
  <w:num w:numId="35">
    <w:abstractNumId w:val="41"/>
  </w:num>
  <w:num w:numId="36">
    <w:abstractNumId w:val="66"/>
  </w:num>
  <w:num w:numId="37">
    <w:abstractNumId w:val="46"/>
  </w:num>
  <w:num w:numId="38">
    <w:abstractNumId w:val="24"/>
  </w:num>
  <w:num w:numId="39">
    <w:abstractNumId w:val="43"/>
  </w:num>
  <w:num w:numId="40">
    <w:abstractNumId w:val="30"/>
  </w:num>
  <w:num w:numId="41">
    <w:abstractNumId w:val="62"/>
  </w:num>
  <w:num w:numId="42">
    <w:abstractNumId w:val="3"/>
  </w:num>
  <w:num w:numId="43">
    <w:abstractNumId w:val="18"/>
  </w:num>
  <w:num w:numId="44">
    <w:abstractNumId w:val="28"/>
  </w:num>
  <w:num w:numId="45">
    <w:abstractNumId w:val="7"/>
  </w:num>
  <w:num w:numId="46">
    <w:abstractNumId w:val="29"/>
  </w:num>
  <w:num w:numId="47">
    <w:abstractNumId w:val="12"/>
  </w:num>
  <w:num w:numId="48">
    <w:abstractNumId w:val="10"/>
  </w:num>
  <w:num w:numId="49">
    <w:abstractNumId w:val="60"/>
  </w:num>
  <w:num w:numId="50">
    <w:abstractNumId w:val="11"/>
  </w:num>
  <w:num w:numId="51">
    <w:abstractNumId w:val="57"/>
  </w:num>
  <w:num w:numId="52">
    <w:abstractNumId w:val="13"/>
  </w:num>
  <w:num w:numId="53">
    <w:abstractNumId w:val="56"/>
  </w:num>
  <w:num w:numId="54">
    <w:abstractNumId w:val="61"/>
  </w:num>
  <w:num w:numId="55">
    <w:abstractNumId w:val="58"/>
  </w:num>
  <w:num w:numId="56">
    <w:abstractNumId w:val="19"/>
  </w:num>
  <w:num w:numId="57">
    <w:abstractNumId w:val="36"/>
  </w:num>
  <w:num w:numId="58">
    <w:abstractNumId w:val="52"/>
  </w:num>
  <w:num w:numId="59">
    <w:abstractNumId w:val="50"/>
  </w:num>
  <w:num w:numId="60">
    <w:abstractNumId w:val="49"/>
  </w:num>
  <w:num w:numId="61">
    <w:abstractNumId w:val="65"/>
  </w:num>
  <w:num w:numId="62">
    <w:abstractNumId w:val="8"/>
  </w:num>
  <w:num w:numId="63">
    <w:abstractNumId w:val="9"/>
  </w:num>
  <w:num w:numId="64">
    <w:abstractNumId w:val="63"/>
  </w:num>
  <w:num w:numId="65">
    <w:abstractNumId w:val="34"/>
  </w:num>
  <w:num w:numId="66">
    <w:abstractNumId w:val="42"/>
  </w:num>
  <w:num w:numId="67">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5000"/>
    <w:rsid w:val="0023094F"/>
    <w:rsid w:val="00231600"/>
    <w:rsid w:val="00233A36"/>
    <w:rsid w:val="00240605"/>
    <w:rsid w:val="00242856"/>
    <w:rsid w:val="00243D6F"/>
    <w:rsid w:val="002453D0"/>
    <w:rsid w:val="00247E8A"/>
    <w:rsid w:val="00251F00"/>
    <w:rsid w:val="00254D48"/>
    <w:rsid w:val="00256EB5"/>
    <w:rsid w:val="002676C0"/>
    <w:rsid w:val="00273913"/>
    <w:rsid w:val="00277466"/>
    <w:rsid w:val="00282350"/>
    <w:rsid w:val="00282410"/>
    <w:rsid w:val="00283E2D"/>
    <w:rsid w:val="00285E82"/>
    <w:rsid w:val="002947FD"/>
    <w:rsid w:val="002A1808"/>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34AB"/>
    <w:rsid w:val="00325A56"/>
    <w:rsid w:val="003336AF"/>
    <w:rsid w:val="00337B19"/>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4FBD"/>
    <w:rsid w:val="00680634"/>
    <w:rsid w:val="00681B88"/>
    <w:rsid w:val="0068525D"/>
    <w:rsid w:val="006863D7"/>
    <w:rsid w:val="00687E19"/>
    <w:rsid w:val="006959EF"/>
    <w:rsid w:val="006A0679"/>
    <w:rsid w:val="006B1B2D"/>
    <w:rsid w:val="006C0140"/>
    <w:rsid w:val="006C35DA"/>
    <w:rsid w:val="006C5E9F"/>
    <w:rsid w:val="006D25AA"/>
    <w:rsid w:val="006D6D72"/>
    <w:rsid w:val="006D7A16"/>
    <w:rsid w:val="006D7BBB"/>
    <w:rsid w:val="006E18B6"/>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A0980"/>
    <w:rsid w:val="008A2D25"/>
    <w:rsid w:val="008A3A5E"/>
    <w:rsid w:val="008A44D2"/>
    <w:rsid w:val="008B467A"/>
    <w:rsid w:val="008C1A92"/>
    <w:rsid w:val="008C5A15"/>
    <w:rsid w:val="008D0CCB"/>
    <w:rsid w:val="008D5E90"/>
    <w:rsid w:val="008D7CB0"/>
    <w:rsid w:val="008E1DE7"/>
    <w:rsid w:val="008E275D"/>
    <w:rsid w:val="008E5BCF"/>
    <w:rsid w:val="008F4D5A"/>
    <w:rsid w:val="008F7462"/>
    <w:rsid w:val="0091482E"/>
    <w:rsid w:val="009150B8"/>
    <w:rsid w:val="009213E8"/>
    <w:rsid w:val="009220C7"/>
    <w:rsid w:val="0092402B"/>
    <w:rsid w:val="00931AC5"/>
    <w:rsid w:val="00933642"/>
    <w:rsid w:val="00960C08"/>
    <w:rsid w:val="00960D54"/>
    <w:rsid w:val="00973EA8"/>
    <w:rsid w:val="009771F5"/>
    <w:rsid w:val="00981055"/>
    <w:rsid w:val="009828D8"/>
    <w:rsid w:val="00995C3A"/>
    <w:rsid w:val="00996969"/>
    <w:rsid w:val="009B13B4"/>
    <w:rsid w:val="009B30A2"/>
    <w:rsid w:val="009B40EB"/>
    <w:rsid w:val="009D3C64"/>
    <w:rsid w:val="009D7CDC"/>
    <w:rsid w:val="009E43CE"/>
    <w:rsid w:val="009F5619"/>
    <w:rsid w:val="009F69BA"/>
    <w:rsid w:val="00A10330"/>
    <w:rsid w:val="00A1093D"/>
    <w:rsid w:val="00A12912"/>
    <w:rsid w:val="00A22F23"/>
    <w:rsid w:val="00A24142"/>
    <w:rsid w:val="00A25C01"/>
    <w:rsid w:val="00A27852"/>
    <w:rsid w:val="00A30835"/>
    <w:rsid w:val="00A3158B"/>
    <w:rsid w:val="00A36918"/>
    <w:rsid w:val="00A36E56"/>
    <w:rsid w:val="00A43275"/>
    <w:rsid w:val="00A51E9D"/>
    <w:rsid w:val="00A51F16"/>
    <w:rsid w:val="00A56938"/>
    <w:rsid w:val="00A6330A"/>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4589"/>
    <w:rsid w:val="00B511F5"/>
    <w:rsid w:val="00B5420A"/>
    <w:rsid w:val="00B54D17"/>
    <w:rsid w:val="00B6527A"/>
    <w:rsid w:val="00B72C1D"/>
    <w:rsid w:val="00B75C4E"/>
    <w:rsid w:val="00B75C95"/>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7285B"/>
    <w:rsid w:val="00D84CAE"/>
    <w:rsid w:val="00D86859"/>
    <w:rsid w:val="00D96604"/>
    <w:rsid w:val="00DB0986"/>
    <w:rsid w:val="00DB1570"/>
    <w:rsid w:val="00DC13FD"/>
    <w:rsid w:val="00DC2DCF"/>
    <w:rsid w:val="00DC53A1"/>
    <w:rsid w:val="00DC544A"/>
    <w:rsid w:val="00DD15A2"/>
    <w:rsid w:val="00DD362E"/>
    <w:rsid w:val="00DE0905"/>
    <w:rsid w:val="00DE0ECB"/>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7442"/>
    <w:rsid w:val="00F9666E"/>
    <w:rsid w:val="00FA69D2"/>
    <w:rsid w:val="00FB2BE5"/>
    <w:rsid w:val="00FB59FC"/>
    <w:rsid w:val="00FC1C0A"/>
    <w:rsid w:val="00FC560B"/>
    <w:rsid w:val="00FC7953"/>
    <w:rsid w:val="00FD0EB1"/>
    <w:rsid w:val="00FE670D"/>
    <w:rsid w:val="00FE6F00"/>
    <w:rsid w:val="00FE728B"/>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geoserver.org/" TargetMode="External"/><Relationship Id="rId21" Type="http://schemas.openxmlformats.org/officeDocument/2006/relationships/hyperlink" Target="http://pubs.usgs.gov/of/2007/1285/pdf/Richard.pdf"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ngmdb.usgs.gov/Info/standards/NCGMP09/" TargetMode="External"/><Relationship Id="rId55" Type="http://schemas.openxmlformats.org/officeDocument/2006/relationships/hyperlink" Target="http://schemas.usgin.org/schemas/slds/" TargetMode="External"/><Relationship Id="rId63" Type="http://schemas.openxmlformats.org/officeDocument/2006/relationships/hyperlink" Target="http://www.esri.com/software/arcgis/arcgis-for-desktop/index.html" TargetMode="External"/><Relationship Id="rId68" Type="http://schemas.openxmlformats.org/officeDocument/2006/relationships/hyperlink" Target="http://www.openlayers.org/" TargetMode="External"/><Relationship Id="rId76" Type="http://schemas.openxmlformats.org/officeDocument/2006/relationships/image" Target="media/image23.png"/><Relationship Id="rId84" Type="http://schemas.openxmlformats.org/officeDocument/2006/relationships/hyperlink" Target="http://www.geosciml.org/" TargetMode="External"/><Relationship Id="rId89" Type="http://schemas.openxmlformats.org/officeDocument/2006/relationships/comments" Target="comments.xml"/><Relationship Id="rId97" Type="http://schemas.openxmlformats.org/officeDocument/2006/relationships/hyperlink" Target="http://usgin.org/content/usgin-uri-tutorial" TargetMode="External"/><Relationship Id="rId7" Type="http://schemas.openxmlformats.org/officeDocument/2006/relationships/webSettings" Target="webSettings.xml"/><Relationship Id="rId71" Type="http://schemas.openxmlformats.org/officeDocument/2006/relationships/hyperlink" Target="http://www.onegeology.org/technical_progress/data_coordination.cfm" TargetMode="External"/><Relationship Id="rId92" Type="http://schemas.openxmlformats.org/officeDocument/2006/relationships/hyperlink" Target="http://www.onegeology.org/wmscookbook/2_6.html" TargetMode="External"/><Relationship Id="rId2" Type="http://schemas.openxmlformats.org/officeDocument/2006/relationships/customXml" Target="../customXml/item2.xml"/><Relationship Id="rId16" Type="http://schemas.openxmlformats.org/officeDocument/2006/relationships/hyperlink" Target="http://www.geosciml.org/geosciml/3.0/doc/" TargetMode="External"/><Relationship Id="rId29" Type="http://schemas.openxmlformats.org/officeDocument/2006/relationships/hyperlink" Target="http://www.onegeology.org/" TargetMode="External"/><Relationship Id="rId11" Type="http://schemas.openxmlformats.org/officeDocument/2006/relationships/image" Target="media/image2.jpeg"/><Relationship Id="rId24" Type="http://schemas.openxmlformats.org/officeDocument/2006/relationships/hyperlink" Target="http://www.geosciml.org/geosciml/3.0/doc/GeoSciML/GeoSciML-Core/GeologicFeature/MappedFeature.html" TargetMode="External"/><Relationship Id="rId32" Type="http://schemas.openxmlformats.org/officeDocument/2006/relationships/hyperlink" Target="http://www.geosciml.org/geosciml/3.0/doc/GeoSciML/GeologicStructure/Contact.html" TargetMode="External"/><Relationship Id="rId37" Type="http://schemas.openxmlformats.org/officeDocument/2006/relationships/hyperlink" Target="http://www.w3.org/XML/Schema/" TargetMode="External"/><Relationship Id="rId40" Type="http://schemas.openxmlformats.org/officeDocument/2006/relationships/hyperlink" Target="http://www.geosciml.org/geosciml/3.0/doc/GeoSciML/GeologicStructure/GeologicStructure.html" TargetMode="External"/><Relationship Id="rId45" Type="http://schemas.openxmlformats.org/officeDocument/2006/relationships/image" Target="media/image14.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notepad-plus-plus.org/" TargetMode="External"/><Relationship Id="rId66" Type="http://schemas.openxmlformats.org/officeDocument/2006/relationships/hyperlink" Target="http://grass.fbk.eu/" TargetMode="External"/><Relationship Id="rId74" Type="http://schemas.openxmlformats.org/officeDocument/2006/relationships/image" Target="media/image21.png"/><Relationship Id="rId79" Type="http://schemas.openxmlformats.org/officeDocument/2006/relationships/hyperlink" Target="http://services.azgs.az.gov/geoserver/web/" TargetMode="External"/><Relationship Id="rId87" Type="http://schemas.openxmlformats.org/officeDocument/2006/relationships/hyperlink" Target="http://en.wikipedia.org/wiki/ISO_3166-1_alpha-3" TargetMode="External"/><Relationship Id="rId5" Type="http://schemas.microsoft.com/office/2007/relationships/stylesWithEffects" Target="stylesWithEffects.xml"/><Relationship Id="rId61" Type="http://schemas.openxmlformats.org/officeDocument/2006/relationships/image" Target="media/image19.png"/><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en.wikipedia.org/wiki/ISO_3166-1_alpha-3" TargetMode="External"/><Relationship Id="rId95" Type="http://schemas.openxmlformats.org/officeDocument/2006/relationships/hyperlink" Target="http://usgin.org/content/xml-tutorial/" TargetMode="External"/><Relationship Id="rId19" Type="http://schemas.openxmlformats.org/officeDocument/2006/relationships/hyperlink" Target="http://www.w3.org/Mobile/posdep/GMLIntroduction.html" TargetMode="External"/><Relationship Id="rId14" Type="http://schemas.openxmlformats.org/officeDocument/2006/relationships/hyperlink" Target="http://usgin.org/" TargetMode="External"/><Relationship Id="rId22" Type="http://schemas.openxmlformats.org/officeDocument/2006/relationships/hyperlink" Target="https://portal.opengeospatial.org/files/?artifact_id=42729" TargetMode="External"/><Relationship Id="rId27" Type="http://schemas.openxmlformats.org/officeDocument/2006/relationships/hyperlink" Target="http://opengeo.org/technology/GeoServer/"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docs.geoserver.org/stable/en/user/styling/sld-introduction.html" TargetMode="External"/><Relationship Id="rId64" Type="http://schemas.openxmlformats.org/officeDocument/2006/relationships/hyperlink" Target="http://www.esri.com/software/arcgis/explorer/index.html" TargetMode="External"/><Relationship Id="rId69" Type="http://schemas.openxmlformats.org/officeDocument/2006/relationships/hyperlink" Target="http://www.qgis.org/" TargetMode="External"/><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resource.geosciml.org/Vocab2011html/GeologicUnitType201107.html" TargetMode="External"/><Relationship Id="rId72" Type="http://schemas.openxmlformats.org/officeDocument/2006/relationships/hyperlink" Target="http://www.onegeology.org/technical_progress/buddy_coordination.cfm" TargetMode="External"/><Relationship Id="rId80" Type="http://schemas.openxmlformats.org/officeDocument/2006/relationships/hyperlink" Target="http://services.azgs.az.gov/geoserver/GeologicUnitView/ows?service=wms&amp;version=1.3.0&amp;request=GetCapabilities" TargetMode="External"/><Relationship Id="rId85" Type="http://schemas.openxmlformats.org/officeDocument/2006/relationships/hyperlink" Target="http://www.onegeology.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resource.geosciml.org/Vocab2011html/SimpleLithology201012.html" TargetMode="External"/><Relationship Id="rId33" Type="http://schemas.openxmlformats.org/officeDocument/2006/relationships/hyperlink" Target="http://www.w3.org/XML/Schema/" TargetMode="External"/><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yperlink" Target="http://sourceforge.net/projects/notepad-plus/forums/forum/482781/topic/3717096" TargetMode="External"/><Relationship Id="rId67" Type="http://schemas.openxmlformats.org/officeDocument/2006/relationships/hyperlink" Target="http://www.gvsig.org/web/home/projects/gvsig-desktop" TargetMode="External"/><Relationship Id="rId20" Type="http://schemas.openxmlformats.org/officeDocument/2006/relationships/hyperlink" Target="http://en.wikipedia.org/wiki/GML_Application_Schemas" TargetMode="External"/><Relationship Id="rId41" Type="http://schemas.openxmlformats.org/officeDocument/2006/relationships/hyperlink" Target="http://www.w3.org/XML/Schema/" TargetMode="External"/><Relationship Id="rId54" Type="http://schemas.openxmlformats.org/officeDocument/2006/relationships/hyperlink" Target="http://www.opengeospatial.org/standards/wms/" TargetMode="External"/><Relationship Id="rId62" Type="http://schemas.openxmlformats.org/officeDocument/2006/relationships/hyperlink" Target="http://udig.refractions.net/" TargetMode="External"/><Relationship Id="rId70" Type="http://schemas.openxmlformats.org/officeDocument/2006/relationships/hyperlink" Target="http://udig.refractions.net/" TargetMode="External"/><Relationship Id="rId75" Type="http://schemas.openxmlformats.org/officeDocument/2006/relationships/image" Target="media/image22.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List_of_ISO_639-1_codes" TargetMode="External"/><Relationship Id="rId91" Type="http://schemas.openxmlformats.org/officeDocument/2006/relationships/hyperlink" Target="http://en.wikipedia.org/wiki/List_of_ISO_639-1_codes" TargetMode="External"/><Relationship Id="rId96" Type="http://schemas.openxmlformats.org/officeDocument/2006/relationships/hyperlink" Target="http://usgin.org/content/usgin-metadata-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ubs.usgs.gov/of/2007/1285/pdf/Richard.pdf" TargetMode="External"/><Relationship Id="rId23" Type="http://schemas.openxmlformats.org/officeDocument/2006/relationships/hyperlink" Target="http://docs.geoserver.org/stable/en/user/data/app-schema/complex-features.html?highlight=simple%20feature" TargetMode="External"/><Relationship Id="rId28" Type="http://schemas.openxmlformats.org/officeDocument/2006/relationships/hyperlink" Target="http://www.pgadmin.org/" TargetMode="External"/><Relationship Id="rId36" Type="http://schemas.openxmlformats.org/officeDocument/2006/relationships/hyperlink" Target="http://www.geosciml.org/geosciml/3.0/doc/GeoSciML/GeologicStructure/ShearDisplacementStructure.html" TargetMode="External"/><Relationship Id="rId49" Type="http://schemas.openxmlformats.org/officeDocument/2006/relationships/hyperlink" Target="http://pubs.usgs.gov/of/2010/1335/pdf/usgs_of2010-1335_NCGMP09.pdf" TargetMode="External"/><Relationship Id="rId57" Type="http://schemas.openxmlformats.org/officeDocument/2006/relationships/hyperlink" Target="http://www.arc2earth.com/" TargetMode="External"/><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resource.geosciml.org/Vocab2011html/StratigraphicRank201012.html" TargetMode="External"/><Relationship Id="rId60" Type="http://schemas.openxmlformats.org/officeDocument/2006/relationships/image" Target="media/image18.png"/><Relationship Id="rId65" Type="http://schemas.openxmlformats.org/officeDocument/2006/relationships/hyperlink" Target="http://www.arcgis.com/home/"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www.geosciml.org/" TargetMode="External"/><Relationship Id="rId86" Type="http://schemas.openxmlformats.org/officeDocument/2006/relationships/hyperlink" Target="http://www.onegeology.org/wmscookbook/2_4_1.html" TargetMode="External"/><Relationship Id="rId94" Type="http://schemas.openxmlformats.org/officeDocument/2006/relationships/hyperlink" Target="http://mw.usgin.or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onegeology-europe.brgm.fr/geoportal/viewer.jsp"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8B07EE-7EB6-4B13-9B48-E6803C592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49</Pages>
  <Words>17258</Words>
  <Characters>98377</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115405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7</cp:revision>
  <cp:lastPrinted>2012-04-10T03:04:00Z</cp:lastPrinted>
  <dcterms:created xsi:type="dcterms:W3CDTF">2013-08-16T18:03:00Z</dcterms:created>
  <dcterms:modified xsi:type="dcterms:W3CDTF">2013-08-16T19:09:00Z</dcterms:modified>
</cp:coreProperties>
</file>